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1F799F4" w14:textId="745CA3BE" w:rsidR="00D30694" w:rsidRDefault="00E4260E">
      <w:r>
        <w:rPr>
          <w:noProof/>
        </w:rPr>
        <mc:AlternateContent>
          <mc:Choice Requires="wps">
            <w:drawing>
              <wp:anchor distT="228600" distB="228600" distL="228600" distR="228600" simplePos="0" relativeHeight="252254208" behindDoc="0" locked="0" layoutInCell="1" allowOverlap="1" wp14:anchorId="7379FAAB" wp14:editId="6958865D">
                <wp:simplePos x="0" y="0"/>
                <wp:positionH relativeFrom="page">
                  <wp:align>left</wp:align>
                </wp:positionH>
                <wp:positionV relativeFrom="page">
                  <wp:align>top</wp:align>
                </wp:positionV>
                <wp:extent cx="7553325" cy="1941830"/>
                <wp:effectExtent l="0" t="0" r="9525" b="1270"/>
                <wp:wrapSquare wrapText="bothSides"/>
                <wp:docPr id="278" name="Rectangle 278"/>
                <wp:cNvGraphicFramePr/>
                <a:graphic xmlns:a="http://schemas.openxmlformats.org/drawingml/2006/main">
                  <a:graphicData uri="http://schemas.microsoft.com/office/word/2010/wordprocessingShape">
                    <wps:wsp>
                      <wps:cNvSpPr/>
                      <wps:spPr>
                        <a:xfrm>
                          <a:off x="0" y="0"/>
                          <a:ext cx="7553325" cy="194183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59A3C0" w14:textId="56B1364D" w:rsidR="00C75E05" w:rsidRDefault="009928A3" w:rsidP="009928A3">
                            <w:pPr>
                              <w:jc w:val="center"/>
                              <w:rPr>
                                <w:color w:val="FFFFFF" w:themeColor="background1"/>
                                <w:sz w:val="48"/>
                                <w:szCs w:val="48"/>
                              </w:rPr>
                            </w:pPr>
                            <w:r w:rsidRPr="009928A3">
                              <w:rPr>
                                <w:color w:val="FFFFFF" w:themeColor="background1"/>
                                <w:sz w:val="48"/>
                                <w:szCs w:val="48"/>
                              </w:rPr>
                              <w:t>NORTHUMBRIA UNIVERSITY</w:t>
                            </w:r>
                          </w:p>
                          <w:p w14:paraId="677D052E" w14:textId="39A21D0E" w:rsidR="00EB5CA8" w:rsidRPr="009928A3" w:rsidRDefault="00EB5CA8" w:rsidP="009928A3">
                            <w:pPr>
                              <w:jc w:val="center"/>
                              <w:rPr>
                                <w:color w:val="FFFFFF" w:themeColor="background1"/>
                                <w:sz w:val="48"/>
                                <w:szCs w:val="48"/>
                              </w:rPr>
                            </w:pPr>
                            <w:r>
                              <w:rPr>
                                <w:color w:val="FFFFFF" w:themeColor="background1"/>
                                <w:sz w:val="48"/>
                                <w:szCs w:val="48"/>
                              </w:rPr>
                              <w:t>Project Report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FAAB" id="Rectangle 278" o:spid="_x0000_s1026" style="position:absolute;margin-left:0;margin-top:0;width:594.75pt;height:152.9pt;z-index:252254208;visibility:visible;mso-wrap-style:square;mso-width-percent:0;mso-height-percent:0;mso-wrap-distance-left:18pt;mso-wrap-distance-top:18pt;mso-wrap-distance-right:18pt;mso-wrap-distance-bottom:18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" fillcolor="black [3213]" stroked="f" strokeweight="1pt">
                <v:textbox inset="18pt,18pt,18pt,18pt">
                  <w:txbxContent>
                    <w:p w14:paraId="6A59A3C0" w14:textId="56B1364D" w:rsidR="00C75E05" w:rsidRDefault="009928A3" w:rsidP="009928A3">
                      <w:pPr>
                        <w:jc w:val="center"/>
                        <w:rPr>
                          <w:color w:val="FFFFFF" w:themeColor="background1"/>
                          <w:sz w:val="48"/>
                          <w:szCs w:val="48"/>
                        </w:rPr>
                      </w:pPr>
                      <w:r w:rsidRPr="009928A3">
                        <w:rPr>
                          <w:color w:val="FFFFFF" w:themeColor="background1"/>
                          <w:sz w:val="48"/>
                          <w:szCs w:val="48"/>
                        </w:rPr>
                        <w:t>NORTHUMBRIA UNIVERSITY</w:t>
                      </w:r>
                    </w:p>
                    <w:p w14:paraId="677D052E" w14:textId="39A21D0E" w:rsidR="00EB5CA8" w:rsidRPr="009928A3" w:rsidRDefault="00EB5CA8" w:rsidP="009928A3">
                      <w:pPr>
                        <w:jc w:val="center"/>
                        <w:rPr>
                          <w:color w:val="FFFFFF" w:themeColor="background1"/>
                          <w:sz w:val="48"/>
                          <w:szCs w:val="48"/>
                        </w:rPr>
                      </w:pPr>
                      <w:r>
                        <w:rPr>
                          <w:color w:val="FFFFFF" w:themeColor="background1"/>
                          <w:sz w:val="48"/>
                          <w:szCs w:val="48"/>
                        </w:rPr>
                        <w:t>Project Report</w:t>
                      </w:r>
                    </w:p>
                  </w:txbxContent>
                </v:textbox>
                <w10:wrap type="square" anchorx="page" anchory="page"/>
              </v:rect>
            </w:pict>
          </mc:Fallback>
        </mc:AlternateContent>
      </w:r>
      <w:r w:rsidR="0004425C">
        <w:rPr>
          <w:noProof/>
        </w:rPr>
        <mc:AlternateContent>
          <mc:Choice Requires="wps">
            <w:drawing>
              <wp:anchor distT="0" distB="0" distL="114300" distR="114300" simplePos="0" relativeHeight="252235776" behindDoc="1" locked="0" layoutInCell="1" allowOverlap="1" wp14:anchorId="5F0CF3FD" wp14:editId="04279407">
                <wp:simplePos x="0" y="0"/>
                <wp:positionH relativeFrom="column">
                  <wp:posOffset>-459901</wp:posOffset>
                </wp:positionH>
                <wp:positionV relativeFrom="paragraph">
                  <wp:posOffset>942975</wp:posOffset>
                </wp:positionV>
                <wp:extent cx="6857527" cy="2722570"/>
                <wp:effectExtent l="0" t="0" r="635" b="1905"/>
                <wp:wrapNone/>
                <wp:docPr id="276" name="Text Box 276"/>
                <wp:cNvGraphicFramePr/>
                <a:graphic xmlns:a="http://schemas.openxmlformats.org/drawingml/2006/main">
                  <a:graphicData uri="http://schemas.microsoft.com/office/word/2010/wordprocessingShape">
                    <wps:wsp>
                      <wps:cNvSpPr txBox="1"/>
                      <wps:spPr>
                        <a:xfrm>
                          <a:off x="0" y="0"/>
                          <a:ext cx="6857527" cy="272257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44"/>
                                <w:szCs w:val="4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F726295" w14:textId="250F4AB1" w:rsidR="00697044" w:rsidRDefault="00185C17">
                                <w:pPr>
                                  <w:pStyle w:val="NoSpacing"/>
                                  <w:jc w:val="center"/>
                                  <w:rPr>
                                    <w:rFonts w:asciiTheme="majorHAnsi" w:eastAsiaTheme="majorEastAsia" w:hAnsiTheme="majorHAnsi" w:cstheme="majorBidi"/>
                                    <w:caps/>
                                    <w:color w:val="4472C4" w:themeColor="accent1"/>
                                    <w:sz w:val="72"/>
                                    <w:szCs w:val="72"/>
                                  </w:rPr>
                                </w:pPr>
                                <w:r w:rsidRPr="00185C17">
                                  <w:rPr>
                                    <w:sz w:val="44"/>
                                    <w:szCs w:val="44"/>
                                  </w:rPr>
                                  <w:t>Machine Learning-based Automated Facial Emotion Recognition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anchor>
            </w:drawing>
          </mc:Choice>
          <mc:Fallback>
            <w:pict>
              <v:shapetype w14:anchorId="5F0CF3FD" id="_x0000_t202" coordsize="21600,21600" o:spt="202" path="m,l,21600r21600,l21600,xe">
                <v:stroke joinstyle="miter"/>
                <v:path gradientshapeok="t" o:connecttype="rect"/>
              </v:shapetype>
              <v:shape id="Text Box 276" o:spid="_x0000_s1027" type="#_x0000_t202" style="position:absolute;margin-left:-36.2pt;margin-top:74.25pt;width:539.95pt;height:214.4pt;z-index:-25108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" fillcolor="white [3212]" stroked="f" strokeweight=".5pt">
                <v:textbox inset="36pt,7.2pt,36pt,7.2pt">
                  <w:txbxContent>
                    <w:sdt>
                      <w:sdtPr>
                        <w:rPr>
                          <w:sz w:val="44"/>
                          <w:szCs w:val="4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F726295" w14:textId="250F4AB1" w:rsidR="00697044" w:rsidRDefault="00185C17">
                          <w:pPr>
                            <w:pStyle w:val="NoSpacing"/>
                            <w:jc w:val="center"/>
                            <w:rPr>
                              <w:rFonts w:asciiTheme="majorHAnsi" w:eastAsiaTheme="majorEastAsia" w:hAnsiTheme="majorHAnsi" w:cstheme="majorBidi"/>
                              <w:caps/>
                              <w:color w:val="4472C4" w:themeColor="accent1"/>
                              <w:sz w:val="72"/>
                              <w:szCs w:val="72"/>
                            </w:rPr>
                          </w:pPr>
                          <w:r w:rsidRPr="00185C17">
                            <w:rPr>
                              <w:sz w:val="44"/>
                              <w:szCs w:val="44"/>
                            </w:rPr>
                            <w:t>Machine Learning-based Automated Facial Emotion Recognition</w:t>
                          </w:r>
                        </w:p>
                      </w:sdtContent>
                    </w:sdt>
                  </w:txbxContent>
                </v:textbox>
              </v:shape>
            </w:pict>
          </mc:Fallback>
        </mc:AlternateContent>
      </w:r>
    </w:p>
    <w:sdt>
      <w:sdtPr>
        <w:id w:val="-572190604"/>
        <w:docPartObj>
          <w:docPartGallery w:val="Cover Pages"/>
          <w:docPartUnique/>
        </w:docPartObj>
      </w:sdtPr>
      <w:sdtEndPr/>
      <w:sdtContent>
        <w:p w14:paraId="123CE485" w14:textId="05DB01DD" w:rsidR="00697044" w:rsidRDefault="00697044"/>
        <w:p w14:paraId="5C4E974C" w14:textId="77777777" w:rsidR="00A31E58" w:rsidRPr="00A31E58" w:rsidRDefault="0004425C" w:rsidP="00A31E58">
          <w:pPr>
            <w:spacing w:line="240" w:lineRule="exact"/>
            <w:jc w:val="center"/>
          </w:pPr>
          <w:r>
            <w:rPr>
              <w:noProof/>
            </w:rPr>
            <mc:AlternateContent>
              <mc:Choice Requires="wps">
                <w:drawing>
                  <wp:anchor distT="228600" distB="228600" distL="228600" distR="228600" simplePos="0" relativeHeight="252263424" behindDoc="0" locked="0" layoutInCell="1" allowOverlap="1" wp14:anchorId="45D45BBC" wp14:editId="001F0B5B">
                    <wp:simplePos x="0" y="0"/>
                    <wp:positionH relativeFrom="page">
                      <wp:align>left</wp:align>
                    </wp:positionH>
                    <wp:positionV relativeFrom="margin">
                      <wp:posOffset>3689350</wp:posOffset>
                    </wp:positionV>
                    <wp:extent cx="7559040" cy="6276975"/>
                    <wp:effectExtent l="0" t="0" r="3810" b="9525"/>
                    <wp:wrapSquare wrapText="bothSides"/>
                    <wp:docPr id="279" name="Rectangle 279"/>
                    <wp:cNvGraphicFramePr/>
                    <a:graphic xmlns:a="http://schemas.openxmlformats.org/drawingml/2006/main">
                      <a:graphicData uri="http://schemas.microsoft.com/office/word/2010/wordprocessingShape">
                        <wps:wsp>
                          <wps:cNvSpPr/>
                          <wps:spPr>
                            <a:xfrm>
                              <a:off x="0" y="0"/>
                              <a:ext cx="7559040" cy="62769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5C1ED" w14:textId="03DF5A5B" w:rsidR="00D30694" w:rsidRPr="0004425C" w:rsidRDefault="00CD09B9" w:rsidP="00D30694">
                                <w:pPr>
                                  <w:jc w:val="center"/>
                                  <w:rPr>
                                    <w:color w:val="FFFFFF" w:themeColor="background1"/>
                                    <w:sz w:val="40"/>
                                    <w:szCs w:val="40"/>
                                  </w:rPr>
                                </w:pPr>
                                <w:r w:rsidRPr="0004425C">
                                  <w:rPr>
                                    <w:color w:val="FFFFFF" w:themeColor="background1"/>
                                    <w:sz w:val="40"/>
                                    <w:szCs w:val="40"/>
                                  </w:rPr>
                                  <w:t xml:space="preserve">A report submitted in partial fulfilment of the </w:t>
                                </w:r>
                                <w:r w:rsidR="00E20561" w:rsidRPr="0004425C">
                                  <w:rPr>
                                    <w:color w:val="FFFFFF" w:themeColor="background1"/>
                                    <w:sz w:val="40"/>
                                    <w:szCs w:val="40"/>
                                  </w:rPr>
                                  <w:t xml:space="preserve">regulations governing the award of the Degree of BSc. (Honours) </w:t>
                                </w:r>
                                <w:r w:rsidR="00512DAC">
                                  <w:rPr>
                                    <w:color w:val="FFFFFF" w:themeColor="background1"/>
                                    <w:sz w:val="40"/>
                                    <w:szCs w:val="40"/>
                                  </w:rPr>
                                  <w:t>Computer Science</w:t>
                                </w:r>
                                <w:r w:rsidR="00E20561" w:rsidRPr="0004425C">
                                  <w:rPr>
                                    <w:color w:val="FFFFFF" w:themeColor="background1"/>
                                    <w:sz w:val="40"/>
                                    <w:szCs w:val="40"/>
                                  </w:rPr>
                                  <w:t xml:space="preserve"> at the </w:t>
                                </w:r>
                                <w:r w:rsidR="006B68C5" w:rsidRPr="0004425C">
                                  <w:rPr>
                                    <w:color w:val="FFFFFF" w:themeColor="background1"/>
                                    <w:sz w:val="40"/>
                                    <w:szCs w:val="40"/>
                                  </w:rPr>
                                  <w:t>University of Northumbria at Newcastle</w:t>
                                </w:r>
                              </w:p>
                              <w:p w14:paraId="3CBE22CC" w14:textId="4D6BB118" w:rsidR="00FB065C" w:rsidRPr="0004425C" w:rsidRDefault="00FB065C" w:rsidP="00D30694">
                                <w:pPr>
                                  <w:jc w:val="center"/>
                                  <w:rPr>
                                    <w:color w:val="FFFFFF" w:themeColor="background1"/>
                                    <w:sz w:val="40"/>
                                    <w:szCs w:val="40"/>
                                  </w:rPr>
                                </w:pPr>
                                <w:r w:rsidRPr="0004425C">
                                  <w:rPr>
                                    <w:color w:val="FFFFFF" w:themeColor="background1"/>
                                    <w:sz w:val="40"/>
                                    <w:szCs w:val="40"/>
                                  </w:rPr>
                                  <w:t>Alexandru-Adonis Neagu</w:t>
                                </w:r>
                              </w:p>
                              <w:p w14:paraId="3775B811" w14:textId="069CD4E1" w:rsidR="00FB065C" w:rsidRPr="0004425C" w:rsidRDefault="00FB065C" w:rsidP="00D30694">
                                <w:pPr>
                                  <w:jc w:val="center"/>
                                  <w:rPr>
                                    <w:color w:val="FFFFFF" w:themeColor="background1"/>
                                    <w:sz w:val="40"/>
                                    <w:szCs w:val="40"/>
                                  </w:rPr>
                                </w:pPr>
                                <w:r w:rsidRPr="0004425C">
                                  <w:rPr>
                                    <w:color w:val="FFFFFF" w:themeColor="background1"/>
                                    <w:sz w:val="40"/>
                                    <w:szCs w:val="40"/>
                                  </w:rPr>
                                  <w:t>2020/2021</w:t>
                                </w:r>
                              </w:p>
                              <w:p w14:paraId="499F6C4B" w14:textId="08DAC479" w:rsidR="00FB065C" w:rsidRPr="0004425C" w:rsidRDefault="00FB065C" w:rsidP="00D30694">
                                <w:pPr>
                                  <w:jc w:val="center"/>
                                  <w:rPr>
                                    <w:color w:val="FFFFFF" w:themeColor="background1"/>
                                    <w:sz w:val="40"/>
                                    <w:szCs w:val="40"/>
                                  </w:rPr>
                                </w:pPr>
                                <w:r w:rsidRPr="0004425C">
                                  <w:rPr>
                                    <w:color w:val="FFFFFF" w:themeColor="background1"/>
                                    <w:sz w:val="40"/>
                                    <w:szCs w:val="40"/>
                                  </w:rPr>
                                  <w:t>Investigative Project</w:t>
                                </w:r>
                              </w:p>
                              <w:p w14:paraId="583C98CB" w14:textId="77777777" w:rsidR="00FB065C" w:rsidRPr="006B68C5" w:rsidRDefault="00FB065C" w:rsidP="00D30694">
                                <w:pPr>
                                  <w:jc w:val="center"/>
                                  <w:rPr>
                                    <w:color w:val="FFFFFF" w:themeColor="background1"/>
                                    <w:sz w:val="24"/>
                                    <w:szCs w:val="24"/>
                                  </w:rPr>
                                </w:pPr>
                              </w:p>
                              <w:p w14:paraId="4A1CDD95" w14:textId="77777777" w:rsidR="00CD09B9" w:rsidRDefault="00CD09B9"/>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5BBC" id="Rectangle 279" o:spid="_x0000_s1028" style="position:absolute;left:0;text-align:left;margin-left:0;margin-top:290.5pt;width:595.2pt;height:494.25pt;z-index:252263424;visibility:visible;mso-wrap-style:square;mso-width-percent:0;mso-height-percent:0;mso-wrap-distance-left:18pt;mso-wrap-distance-top:18pt;mso-wrap-distance-right:18pt;mso-wrap-distance-bottom:18pt;mso-position-horizontal:lef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" fillcolor="black [3213]" stroked="f" strokeweight="1pt">
                    <v:textbox inset="18pt,18pt,18pt,18pt">
                      <w:txbxContent>
                        <w:p w14:paraId="69F5C1ED" w14:textId="03DF5A5B" w:rsidR="00D30694" w:rsidRPr="0004425C" w:rsidRDefault="00CD09B9" w:rsidP="00D30694">
                          <w:pPr>
                            <w:jc w:val="center"/>
                            <w:rPr>
                              <w:color w:val="FFFFFF" w:themeColor="background1"/>
                              <w:sz w:val="40"/>
                              <w:szCs w:val="40"/>
                            </w:rPr>
                          </w:pPr>
                          <w:r w:rsidRPr="0004425C">
                            <w:rPr>
                              <w:color w:val="FFFFFF" w:themeColor="background1"/>
                              <w:sz w:val="40"/>
                              <w:szCs w:val="40"/>
                            </w:rPr>
                            <w:t xml:space="preserve">A report submitted in partial fulfilment of the </w:t>
                          </w:r>
                          <w:r w:rsidR="00E20561" w:rsidRPr="0004425C">
                            <w:rPr>
                              <w:color w:val="FFFFFF" w:themeColor="background1"/>
                              <w:sz w:val="40"/>
                              <w:szCs w:val="40"/>
                            </w:rPr>
                            <w:t xml:space="preserve">regulations governing the award of the Degree of BSc. (Honours) </w:t>
                          </w:r>
                          <w:r w:rsidR="00512DAC">
                            <w:rPr>
                              <w:color w:val="FFFFFF" w:themeColor="background1"/>
                              <w:sz w:val="40"/>
                              <w:szCs w:val="40"/>
                            </w:rPr>
                            <w:t>Computer Science</w:t>
                          </w:r>
                          <w:r w:rsidR="00E20561" w:rsidRPr="0004425C">
                            <w:rPr>
                              <w:color w:val="FFFFFF" w:themeColor="background1"/>
                              <w:sz w:val="40"/>
                              <w:szCs w:val="40"/>
                            </w:rPr>
                            <w:t xml:space="preserve"> at the </w:t>
                          </w:r>
                          <w:r w:rsidR="006B68C5" w:rsidRPr="0004425C">
                            <w:rPr>
                              <w:color w:val="FFFFFF" w:themeColor="background1"/>
                              <w:sz w:val="40"/>
                              <w:szCs w:val="40"/>
                            </w:rPr>
                            <w:t>University of Northumbria at Newcastle</w:t>
                          </w:r>
                        </w:p>
                        <w:p w14:paraId="3CBE22CC" w14:textId="4D6BB118" w:rsidR="00FB065C" w:rsidRPr="0004425C" w:rsidRDefault="00FB065C" w:rsidP="00D30694">
                          <w:pPr>
                            <w:jc w:val="center"/>
                            <w:rPr>
                              <w:color w:val="FFFFFF" w:themeColor="background1"/>
                              <w:sz w:val="40"/>
                              <w:szCs w:val="40"/>
                            </w:rPr>
                          </w:pPr>
                          <w:r w:rsidRPr="0004425C">
                            <w:rPr>
                              <w:color w:val="FFFFFF" w:themeColor="background1"/>
                              <w:sz w:val="40"/>
                              <w:szCs w:val="40"/>
                            </w:rPr>
                            <w:t>Alexandru-Adonis Neagu</w:t>
                          </w:r>
                        </w:p>
                        <w:p w14:paraId="3775B811" w14:textId="069CD4E1" w:rsidR="00FB065C" w:rsidRPr="0004425C" w:rsidRDefault="00FB065C" w:rsidP="00D30694">
                          <w:pPr>
                            <w:jc w:val="center"/>
                            <w:rPr>
                              <w:color w:val="FFFFFF" w:themeColor="background1"/>
                              <w:sz w:val="40"/>
                              <w:szCs w:val="40"/>
                            </w:rPr>
                          </w:pPr>
                          <w:r w:rsidRPr="0004425C">
                            <w:rPr>
                              <w:color w:val="FFFFFF" w:themeColor="background1"/>
                              <w:sz w:val="40"/>
                              <w:szCs w:val="40"/>
                            </w:rPr>
                            <w:t>2020/2021</w:t>
                          </w:r>
                        </w:p>
                        <w:p w14:paraId="499F6C4B" w14:textId="08DAC479" w:rsidR="00FB065C" w:rsidRPr="0004425C" w:rsidRDefault="00FB065C" w:rsidP="00D30694">
                          <w:pPr>
                            <w:jc w:val="center"/>
                            <w:rPr>
                              <w:color w:val="FFFFFF" w:themeColor="background1"/>
                              <w:sz w:val="40"/>
                              <w:szCs w:val="40"/>
                            </w:rPr>
                          </w:pPr>
                          <w:r w:rsidRPr="0004425C">
                            <w:rPr>
                              <w:color w:val="FFFFFF" w:themeColor="background1"/>
                              <w:sz w:val="40"/>
                              <w:szCs w:val="40"/>
                            </w:rPr>
                            <w:t>Investigative Project</w:t>
                          </w:r>
                        </w:p>
                        <w:p w14:paraId="583C98CB" w14:textId="77777777" w:rsidR="00FB065C" w:rsidRPr="006B68C5" w:rsidRDefault="00FB065C" w:rsidP="00D30694">
                          <w:pPr>
                            <w:jc w:val="center"/>
                            <w:rPr>
                              <w:color w:val="FFFFFF" w:themeColor="background1"/>
                              <w:sz w:val="24"/>
                              <w:szCs w:val="24"/>
                            </w:rPr>
                          </w:pPr>
                        </w:p>
                        <w:p w14:paraId="4A1CDD95" w14:textId="77777777" w:rsidR="00CD09B9" w:rsidRDefault="00CD09B9"/>
                      </w:txbxContent>
                    </v:textbox>
                    <w10:wrap type="square" anchorx="page" anchory="margin"/>
                  </v:rect>
                </w:pict>
              </mc:Fallback>
            </mc:AlternateContent>
          </w:r>
          <w:r w:rsidR="00697044">
            <w:br w:type="page"/>
          </w:r>
          <w:r w:rsidR="00A31E58" w:rsidRPr="00A31E58">
            <w:lastRenderedPageBreak/>
            <w:t>DECLARATIONS</w:t>
          </w:r>
        </w:p>
        <w:p w14:paraId="4E0F36B8" w14:textId="77777777" w:rsidR="00A31E58" w:rsidRPr="00A31E58" w:rsidRDefault="00A31E58" w:rsidP="00A31E58">
          <w:pPr>
            <w:spacing w:line="240" w:lineRule="exact"/>
            <w:jc w:val="center"/>
          </w:pPr>
        </w:p>
        <w:p w14:paraId="38B31134" w14:textId="77777777" w:rsidR="00A31E58" w:rsidRPr="00A31E58" w:rsidRDefault="00A31E58" w:rsidP="00A31E58">
          <w:pPr>
            <w:spacing w:line="240" w:lineRule="exact"/>
          </w:pPr>
          <w:r w:rsidRPr="00A31E58">
            <w:t>I declare the following:</w:t>
          </w:r>
        </w:p>
        <w:p w14:paraId="48A7C1FF" w14:textId="77777777" w:rsidR="00A31E58" w:rsidRPr="00A31E58" w:rsidRDefault="00A31E58" w:rsidP="00A31E58">
          <w:pPr>
            <w:spacing w:line="240" w:lineRule="exact"/>
          </w:pPr>
        </w:p>
        <w:p w14:paraId="66CA1FC3" w14:textId="77777777" w:rsidR="00A31E58" w:rsidRPr="00A31E58" w:rsidRDefault="00A31E58" w:rsidP="00A31E58">
          <w:pPr>
            <w:spacing w:line="240" w:lineRule="exact"/>
          </w:pPr>
          <w:r w:rsidRPr="00A31E58">
            <w:t>(1) that the material contained in this dissertation is the end result of my own work and that due acknowledgement has been given in the bibliography and references to ALL sources be they printed, electronic or personal.</w:t>
          </w:r>
        </w:p>
        <w:p w14:paraId="73316AA8" w14:textId="77777777" w:rsidR="00A31E58" w:rsidRPr="00A31E58" w:rsidRDefault="00A31E58" w:rsidP="00A31E58">
          <w:pPr>
            <w:spacing w:line="240" w:lineRule="exact"/>
          </w:pPr>
        </w:p>
        <w:p w14:paraId="49D5A1AC" w14:textId="3E61C69F" w:rsidR="00A31E58" w:rsidRPr="00A31E58" w:rsidRDefault="00A31E58" w:rsidP="00A31E58">
          <w:pPr>
            <w:spacing w:line="240" w:lineRule="exact"/>
          </w:pPr>
          <w:r w:rsidRPr="00A31E58">
            <w:t xml:space="preserve">(2) the Word Count of this Dissertation is </w:t>
          </w:r>
          <w:r w:rsidR="00261ED2">
            <w:t>18</w:t>
          </w:r>
          <w:r w:rsidR="00E27EEB">
            <w:t>612</w:t>
          </w:r>
        </w:p>
        <w:p w14:paraId="23A81A07" w14:textId="77777777" w:rsidR="00A31E58" w:rsidRPr="00A31E58" w:rsidRDefault="00A31E58" w:rsidP="00A31E58">
          <w:pPr>
            <w:spacing w:line="240" w:lineRule="exact"/>
          </w:pPr>
        </w:p>
        <w:p w14:paraId="02FB5085" w14:textId="77777777" w:rsidR="00A31E58" w:rsidRPr="00A31E58" w:rsidRDefault="00A31E58" w:rsidP="00A31E58">
          <w:pPr>
            <w:pStyle w:val="BodyText3"/>
            <w:rPr>
              <w:rFonts w:asciiTheme="minorHAnsi" w:eastAsiaTheme="minorHAnsi" w:hAnsiTheme="minorHAnsi" w:cstheme="minorBidi"/>
              <w:sz w:val="22"/>
              <w:szCs w:val="22"/>
            </w:rPr>
          </w:pPr>
          <w:r w:rsidRPr="00A31E58">
            <w:rPr>
              <w:rFonts w:asciiTheme="minorHAnsi" w:eastAsiaTheme="minorHAnsi" w:hAnsiTheme="minorHAnsi" w:cstheme="minorBidi"/>
              <w:sz w:val="22"/>
              <w:szCs w:val="22"/>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7E4CA6D9" w14:textId="77777777" w:rsidR="00A31E58" w:rsidRPr="00A31E58" w:rsidRDefault="00A31E58" w:rsidP="00A31E58">
          <w:pPr>
            <w:spacing w:line="240" w:lineRule="exact"/>
          </w:pPr>
        </w:p>
        <w:p w14:paraId="5DA9DD4D" w14:textId="77777777" w:rsidR="00A31E58" w:rsidRPr="00A31E58" w:rsidRDefault="00A31E58" w:rsidP="00A31E58">
          <w:r w:rsidRPr="00A31E58">
            <w:t xml:space="preserve">(4) I agree to my dissertation being submitted to a plagiarism detection service, where it will be stored in a database and compared against work submitted from this or any other School or from other institutions using the service.  </w:t>
          </w:r>
        </w:p>
        <w:p w14:paraId="589BB74D" w14:textId="77777777" w:rsidR="00A31E58" w:rsidRPr="00A31E58" w:rsidRDefault="00A31E58" w:rsidP="00A31E58"/>
        <w:p w14:paraId="68D3E720" w14:textId="77777777" w:rsidR="00A31E58" w:rsidRPr="00A31E58" w:rsidRDefault="00A31E58" w:rsidP="00A31E58">
          <w:r w:rsidRPr="00A31E58">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2456B4E2" w14:textId="77777777" w:rsidR="00A31E58" w:rsidRPr="00A31E58" w:rsidRDefault="00A31E58" w:rsidP="00A31E58">
          <w:pPr>
            <w:spacing w:line="240" w:lineRule="exact"/>
          </w:pPr>
        </w:p>
        <w:p w14:paraId="2D65F80D" w14:textId="77777777" w:rsidR="00A31E58" w:rsidRPr="00A31E58" w:rsidRDefault="00A31E58" w:rsidP="00A31E58">
          <w:pPr>
            <w:spacing w:line="240" w:lineRule="exact"/>
          </w:pPr>
          <w:r w:rsidRPr="00A31E58">
            <w:t>(5) I have read the Northumbria University/Engineering and Environment Policy Statement on Ethics in Research and Consultancy and I confirm that ethical issues have been considered, evaluated and appropriately addressed in this research.</w:t>
          </w:r>
        </w:p>
        <w:p w14:paraId="3BE9DC2C" w14:textId="77777777" w:rsidR="00A31E58" w:rsidRPr="00A31E58" w:rsidRDefault="00A31E58" w:rsidP="00A31E58">
          <w:pPr>
            <w:spacing w:line="240" w:lineRule="exact"/>
          </w:pPr>
          <w:r w:rsidRPr="00A31E58">
            <w:t xml:space="preserve"> </w:t>
          </w:r>
        </w:p>
        <w:p w14:paraId="15B04879" w14:textId="77777777" w:rsidR="00A31E58" w:rsidRPr="00A31E58" w:rsidRDefault="00A31E58" w:rsidP="00A31E58">
          <w:pPr>
            <w:spacing w:line="240" w:lineRule="exact"/>
          </w:pPr>
          <w:r w:rsidRPr="00A31E58">
            <w:t>SIGNED:</w:t>
          </w:r>
        </w:p>
        <w:p w14:paraId="571607A5" w14:textId="7520E6E7" w:rsidR="001D23A1" w:rsidRPr="001D23A1" w:rsidRDefault="00DD58EF" w:rsidP="001D23A1">
          <w:pPr>
            <w:rPr>
              <w:rFonts w:asciiTheme="majorHAnsi" w:eastAsiaTheme="majorEastAsia" w:hAnsiTheme="majorHAnsi" w:cstheme="majorBidi"/>
              <w:color w:val="2F5496" w:themeColor="accent1" w:themeShade="BF"/>
              <w:sz w:val="32"/>
              <w:szCs w:val="32"/>
            </w:rPr>
          </w:pPr>
          <w:r w:rsidRPr="00C2004C">
            <w:rPr>
              <w:noProof/>
              <w:sz w:val="16"/>
              <w:szCs w:val="16"/>
            </w:rPr>
            <w:drawing>
              <wp:anchor distT="0" distB="0" distL="114300" distR="114300" simplePos="0" relativeHeight="254376960" behindDoc="0" locked="0" layoutInCell="1" allowOverlap="1" wp14:anchorId="52E13E4C" wp14:editId="5EC15E0F">
                <wp:simplePos x="0" y="0"/>
                <wp:positionH relativeFrom="column">
                  <wp:posOffset>135890</wp:posOffset>
                </wp:positionH>
                <wp:positionV relativeFrom="paragraph">
                  <wp:posOffset>268605</wp:posOffset>
                </wp:positionV>
                <wp:extent cx="1628140" cy="560705"/>
                <wp:effectExtent l="0" t="0" r="0" b="0"/>
                <wp:wrapTopAndBottom/>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7395" name="Picture 595757395" descr="Shape&#10;&#10;Description automatically generated"/>
                        <pic:cNvPicPr/>
                      </pic:nvPicPr>
                      <pic:blipFill>
                        <a:blip r:embed="rId8" cstate="print">
                          <a:extLst>
                            <a:ext uri="{28A0092B-C50C-407E-A947-70E740481C1C}">
                              <a14:useLocalDpi xmlns:a14="http://schemas.microsoft.com/office/drawing/2010/main" val="0"/>
                            </a:ext>
                          </a:extLst>
                        </a:blip>
                        <a:srcRect b="40000"/>
                        <a:stretch>
                          <a:fillRect/>
                        </a:stretch>
                      </pic:blipFill>
                      <pic:spPr>
                        <a:xfrm>
                          <a:off x="0" y="0"/>
                          <a:ext cx="1628140" cy="560705"/>
                        </a:xfrm>
                        <a:prstGeom prst="rect">
                          <a:avLst/>
                        </a:prstGeom>
                      </pic:spPr>
                    </pic:pic>
                  </a:graphicData>
                </a:graphic>
                <wp14:sizeRelH relativeFrom="margin">
                  <wp14:pctWidth>0</wp14:pctWidth>
                </wp14:sizeRelH>
                <wp14:sizeRelV relativeFrom="margin">
                  <wp14:pctHeight>0</wp14:pctHeight>
                </wp14:sizeRelV>
              </wp:anchor>
            </w:drawing>
          </w:r>
        </w:p>
      </w:sdtContent>
    </w:sdt>
    <w:p w14:paraId="3C037F6D" w14:textId="3FA0D000" w:rsidR="00A91825" w:rsidRPr="00302572" w:rsidRDefault="00A3380E" w:rsidP="009608A1">
      <w:pPr>
        <w:pStyle w:val="Heading1"/>
        <w:jc w:val="center"/>
        <w:rPr>
          <w:color w:val="0070C0"/>
          <w:sz w:val="48"/>
          <w:szCs w:val="48"/>
        </w:rPr>
      </w:pPr>
      <w:bookmarkStart w:id="0" w:name="_Toc80891434"/>
      <w:r w:rsidRPr="00302572">
        <w:rPr>
          <w:noProof/>
          <w:color w:val="0070C0"/>
          <w:sz w:val="48"/>
          <w:szCs w:val="48"/>
        </w:rPr>
        <w:lastRenderedPageBreak/>
        <mc:AlternateContent>
          <mc:Choice Requires="wps">
            <w:drawing>
              <wp:anchor distT="91440" distB="91440" distL="365760" distR="365760" simplePos="0" relativeHeight="254385152" behindDoc="0" locked="0" layoutInCell="1" allowOverlap="1" wp14:anchorId="0B1C92F5" wp14:editId="39EE496A">
                <wp:simplePos x="0" y="0"/>
                <wp:positionH relativeFrom="margin">
                  <wp:align>right</wp:align>
                </wp:positionH>
                <wp:positionV relativeFrom="margin">
                  <wp:posOffset>2087880</wp:posOffset>
                </wp:positionV>
                <wp:extent cx="5731510" cy="3248025"/>
                <wp:effectExtent l="0" t="0" r="0" b="9525"/>
                <wp:wrapTopAndBottom/>
                <wp:docPr id="483" name="Rectangle 483"/>
                <wp:cNvGraphicFramePr/>
                <a:graphic xmlns:a="http://schemas.openxmlformats.org/drawingml/2006/main">
                  <a:graphicData uri="http://schemas.microsoft.com/office/word/2010/wordprocessingShape">
                    <wps:wsp>
                      <wps:cNvSpPr/>
                      <wps:spPr>
                        <a:xfrm>
                          <a:off x="0" y="0"/>
                          <a:ext cx="5731510" cy="3248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ACBAE" w14:textId="77777777" w:rsidR="00A3380E" w:rsidRDefault="00A3380E">
                            <w:pPr>
                              <w:pStyle w:val="NoSpacing"/>
                              <w:jc w:val="center"/>
                              <w:rPr>
                                <w:color w:val="4472C4" w:themeColor="accent1"/>
                              </w:rPr>
                            </w:pPr>
                            <w:r>
                              <w:rPr>
                                <w:noProof/>
                                <w:color w:val="4472C4" w:themeColor="accent1"/>
                              </w:rPr>
                              <w:drawing>
                                <wp:inline distT="0" distB="0" distL="0" distR="0" wp14:anchorId="10DE19A8" wp14:editId="338B01F2">
                                  <wp:extent cx="722376" cy="38404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8DDCE7B" w14:textId="01E522BE" w:rsidR="007B294B" w:rsidRPr="00EC3542" w:rsidRDefault="007B294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000000" w:themeColor="text1"/>
                                <w:sz w:val="32"/>
                                <w:szCs w:val="32"/>
                              </w:rPr>
                            </w:pPr>
                            <w:r w:rsidRPr="00EC3542">
                              <w:rPr>
                                <w:color w:val="000000" w:themeColor="text1"/>
                                <w:sz w:val="32"/>
                                <w:szCs w:val="32"/>
                              </w:rPr>
                              <w:t xml:space="preserve">I would like to thank my dissertation supervisor </w:t>
                            </w:r>
                            <w:r w:rsidR="00EA5B1C" w:rsidRPr="00EC3542">
                              <w:rPr>
                                <w:color w:val="000000" w:themeColor="text1"/>
                                <w:sz w:val="32"/>
                                <w:szCs w:val="32"/>
                              </w:rPr>
                              <w:t>Dr.</w:t>
                            </w:r>
                            <w:r w:rsidR="00EC3542" w:rsidRPr="00EC3542">
                              <w:rPr>
                                <w:color w:val="000000" w:themeColor="text1"/>
                                <w:sz w:val="32"/>
                                <w:szCs w:val="32"/>
                              </w:rPr>
                              <w:t xml:space="preserve"> Ossama Alshabrawy</w:t>
                            </w:r>
                            <w:r w:rsidRPr="00EC3542">
                              <w:rPr>
                                <w:color w:val="000000" w:themeColor="text1"/>
                                <w:sz w:val="32"/>
                                <w:szCs w:val="32"/>
                              </w:rPr>
                              <w:t xml:space="preserve"> for </w:t>
                            </w:r>
                            <w:r w:rsidR="00857F7A">
                              <w:rPr>
                                <w:color w:val="000000" w:themeColor="text1"/>
                                <w:sz w:val="32"/>
                                <w:szCs w:val="32"/>
                              </w:rPr>
                              <w:t>his</w:t>
                            </w:r>
                            <w:r w:rsidRPr="00EC3542">
                              <w:rPr>
                                <w:color w:val="000000" w:themeColor="text1"/>
                                <w:sz w:val="32"/>
                                <w:szCs w:val="32"/>
                              </w:rPr>
                              <w:t xml:space="preserve"> support, guidance and particularly h</w:t>
                            </w:r>
                            <w:r w:rsidR="00857F7A">
                              <w:rPr>
                                <w:color w:val="000000" w:themeColor="text1"/>
                                <w:sz w:val="32"/>
                                <w:szCs w:val="32"/>
                              </w:rPr>
                              <w:t>is</w:t>
                            </w:r>
                            <w:r w:rsidRPr="00EC3542">
                              <w:rPr>
                                <w:color w:val="000000" w:themeColor="text1"/>
                                <w:sz w:val="32"/>
                                <w:szCs w:val="32"/>
                              </w:rPr>
                              <w:t xml:space="preserve"> words of encouragement throughout the project. </w:t>
                            </w:r>
                          </w:p>
                          <w:p w14:paraId="3CA4D2DD" w14:textId="4B68B0E7" w:rsidR="00A3380E" w:rsidRPr="00EC3542" w:rsidRDefault="007B294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000000" w:themeColor="text1"/>
                                <w:sz w:val="32"/>
                                <w:szCs w:val="32"/>
                              </w:rPr>
                            </w:pPr>
                            <w:r w:rsidRPr="00EC3542">
                              <w:rPr>
                                <w:color w:val="000000" w:themeColor="text1"/>
                                <w:sz w:val="32"/>
                                <w:szCs w:val="32"/>
                              </w:rPr>
                              <w:t xml:space="preserve">I would like to thank my Partner, Friends and Family for their support, including to all who participated </w:t>
                            </w:r>
                            <w:r w:rsidR="00974E87">
                              <w:rPr>
                                <w:color w:val="000000" w:themeColor="text1"/>
                                <w:sz w:val="32"/>
                                <w:szCs w:val="32"/>
                              </w:rPr>
                              <w:t xml:space="preserve">to my evolution </w:t>
                            </w:r>
                            <w:r w:rsidR="00923469">
                              <w:rPr>
                                <w:color w:val="000000" w:themeColor="text1"/>
                                <w:sz w:val="32"/>
                                <w:szCs w:val="32"/>
                              </w:rPr>
                              <w:t>during university</w:t>
                            </w:r>
                          </w:p>
                          <w:p w14:paraId="1A3A3D7B" w14:textId="6D525732" w:rsidR="00A3380E" w:rsidRPr="007B294B" w:rsidRDefault="00A3380E">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000000" w:themeColor="text1"/>
                                <w:sz w:val="18"/>
                                <w:szCs w:val="18"/>
                              </w:rPr>
                            </w:pPr>
                          </w:p>
                          <w:p w14:paraId="47555F51" w14:textId="77777777" w:rsidR="00A3380E" w:rsidRDefault="00A3380E">
                            <w:pPr>
                              <w:pStyle w:val="NoSpacing"/>
                              <w:spacing w:before="240"/>
                              <w:jc w:val="center"/>
                              <w:rPr>
                                <w:color w:val="4472C4" w:themeColor="accent1"/>
                              </w:rPr>
                            </w:pPr>
                            <w:r>
                              <w:rPr>
                                <w:noProof/>
                                <w:color w:val="4472C4" w:themeColor="accent1"/>
                              </w:rPr>
                              <w:drawing>
                                <wp:inline distT="0" distB="0" distL="0" distR="0" wp14:anchorId="76D6786D" wp14:editId="1CD6F3CC">
                                  <wp:extent cx="374904" cy="23774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C92F5" id="Rectangle 483" o:spid="_x0000_s1029" style="position:absolute;left:0;text-align:left;margin-left:400.1pt;margin-top:164.4pt;width:451.3pt;height:255.75pt;z-index:254385152;visibility:visible;mso-wrap-style:square;mso-width-percent:0;mso-height-percent:0;mso-wrap-distance-left:28.8pt;mso-wrap-distance-top:7.2pt;mso-wrap-distance-right:28.8pt;mso-wrap-distance-bottom:7.2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" filled="f" stroked="f" strokeweight="1pt">
                <v:textbox inset="10.8pt,0,10.8pt,0">
                  <w:txbxContent>
                    <w:p w14:paraId="7A3ACBAE" w14:textId="77777777" w:rsidR="00A3380E" w:rsidRDefault="00A3380E">
                      <w:pPr>
                        <w:pStyle w:val="NoSpacing"/>
                        <w:jc w:val="center"/>
                        <w:rPr>
                          <w:color w:val="4472C4" w:themeColor="accent1"/>
                        </w:rPr>
                      </w:pPr>
                      <w:r>
                        <w:rPr>
                          <w:noProof/>
                          <w:color w:val="4472C4" w:themeColor="accent1"/>
                        </w:rPr>
                        <w:drawing>
                          <wp:inline distT="0" distB="0" distL="0" distR="0" wp14:anchorId="10DE19A8" wp14:editId="338B01F2">
                            <wp:extent cx="722376" cy="38404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8DDCE7B" w14:textId="01E522BE" w:rsidR="007B294B" w:rsidRPr="00EC3542" w:rsidRDefault="007B294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000000" w:themeColor="text1"/>
                          <w:sz w:val="32"/>
                          <w:szCs w:val="32"/>
                        </w:rPr>
                      </w:pPr>
                      <w:r w:rsidRPr="00EC3542">
                        <w:rPr>
                          <w:color w:val="000000" w:themeColor="text1"/>
                          <w:sz w:val="32"/>
                          <w:szCs w:val="32"/>
                        </w:rPr>
                        <w:t xml:space="preserve">I would like to thank my dissertation supervisor </w:t>
                      </w:r>
                      <w:r w:rsidR="00EA5B1C" w:rsidRPr="00EC3542">
                        <w:rPr>
                          <w:color w:val="000000" w:themeColor="text1"/>
                          <w:sz w:val="32"/>
                          <w:szCs w:val="32"/>
                        </w:rPr>
                        <w:t>Dr.</w:t>
                      </w:r>
                      <w:r w:rsidR="00EC3542" w:rsidRPr="00EC3542">
                        <w:rPr>
                          <w:color w:val="000000" w:themeColor="text1"/>
                          <w:sz w:val="32"/>
                          <w:szCs w:val="32"/>
                        </w:rPr>
                        <w:t xml:space="preserve"> Ossama Alshabrawy</w:t>
                      </w:r>
                      <w:r w:rsidRPr="00EC3542">
                        <w:rPr>
                          <w:color w:val="000000" w:themeColor="text1"/>
                          <w:sz w:val="32"/>
                          <w:szCs w:val="32"/>
                        </w:rPr>
                        <w:t xml:space="preserve"> for </w:t>
                      </w:r>
                      <w:r w:rsidR="00857F7A">
                        <w:rPr>
                          <w:color w:val="000000" w:themeColor="text1"/>
                          <w:sz w:val="32"/>
                          <w:szCs w:val="32"/>
                        </w:rPr>
                        <w:t>his</w:t>
                      </w:r>
                      <w:r w:rsidRPr="00EC3542">
                        <w:rPr>
                          <w:color w:val="000000" w:themeColor="text1"/>
                          <w:sz w:val="32"/>
                          <w:szCs w:val="32"/>
                        </w:rPr>
                        <w:t xml:space="preserve"> support, guidance and particularly h</w:t>
                      </w:r>
                      <w:r w:rsidR="00857F7A">
                        <w:rPr>
                          <w:color w:val="000000" w:themeColor="text1"/>
                          <w:sz w:val="32"/>
                          <w:szCs w:val="32"/>
                        </w:rPr>
                        <w:t>is</w:t>
                      </w:r>
                      <w:r w:rsidRPr="00EC3542">
                        <w:rPr>
                          <w:color w:val="000000" w:themeColor="text1"/>
                          <w:sz w:val="32"/>
                          <w:szCs w:val="32"/>
                        </w:rPr>
                        <w:t xml:space="preserve"> words of encouragement throughout the project. </w:t>
                      </w:r>
                    </w:p>
                    <w:p w14:paraId="3CA4D2DD" w14:textId="4B68B0E7" w:rsidR="00A3380E" w:rsidRPr="00EC3542" w:rsidRDefault="007B294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000000" w:themeColor="text1"/>
                          <w:sz w:val="32"/>
                          <w:szCs w:val="32"/>
                        </w:rPr>
                      </w:pPr>
                      <w:r w:rsidRPr="00EC3542">
                        <w:rPr>
                          <w:color w:val="000000" w:themeColor="text1"/>
                          <w:sz w:val="32"/>
                          <w:szCs w:val="32"/>
                        </w:rPr>
                        <w:t xml:space="preserve">I would like to thank my Partner, Friends and Family for their support, including to all who participated </w:t>
                      </w:r>
                      <w:r w:rsidR="00974E87">
                        <w:rPr>
                          <w:color w:val="000000" w:themeColor="text1"/>
                          <w:sz w:val="32"/>
                          <w:szCs w:val="32"/>
                        </w:rPr>
                        <w:t xml:space="preserve">to my evolution </w:t>
                      </w:r>
                      <w:r w:rsidR="00923469">
                        <w:rPr>
                          <w:color w:val="000000" w:themeColor="text1"/>
                          <w:sz w:val="32"/>
                          <w:szCs w:val="32"/>
                        </w:rPr>
                        <w:t>during university</w:t>
                      </w:r>
                    </w:p>
                    <w:p w14:paraId="1A3A3D7B" w14:textId="6D525732" w:rsidR="00A3380E" w:rsidRPr="007B294B" w:rsidRDefault="00A3380E">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000000" w:themeColor="text1"/>
                          <w:sz w:val="18"/>
                          <w:szCs w:val="18"/>
                        </w:rPr>
                      </w:pPr>
                    </w:p>
                    <w:p w14:paraId="47555F51" w14:textId="77777777" w:rsidR="00A3380E" w:rsidRDefault="00A3380E">
                      <w:pPr>
                        <w:pStyle w:val="NoSpacing"/>
                        <w:spacing w:before="240"/>
                        <w:jc w:val="center"/>
                        <w:rPr>
                          <w:color w:val="4472C4" w:themeColor="accent1"/>
                        </w:rPr>
                      </w:pPr>
                      <w:r>
                        <w:rPr>
                          <w:noProof/>
                          <w:color w:val="4472C4" w:themeColor="accent1"/>
                        </w:rPr>
                        <w:drawing>
                          <wp:inline distT="0" distB="0" distL="0" distR="0" wp14:anchorId="76D6786D" wp14:editId="1CD6F3CC">
                            <wp:extent cx="374904" cy="23774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2E4369" w:rsidRPr="00302572">
        <w:rPr>
          <w:color w:val="0070C0"/>
          <w:sz w:val="48"/>
          <w:szCs w:val="48"/>
        </w:rPr>
        <w:t>Ackno</w:t>
      </w:r>
      <w:r w:rsidR="002C5F14" w:rsidRPr="00302572">
        <w:rPr>
          <w:color w:val="0070C0"/>
          <w:sz w:val="48"/>
          <w:szCs w:val="48"/>
        </w:rPr>
        <w:t>wled</w:t>
      </w:r>
      <w:r w:rsidR="002E4369" w:rsidRPr="00302572">
        <w:rPr>
          <w:color w:val="0070C0"/>
          <w:sz w:val="48"/>
          <w:szCs w:val="48"/>
        </w:rPr>
        <w:t>gements</w:t>
      </w:r>
      <w:bookmarkEnd w:id="0"/>
    </w:p>
    <w:p w14:paraId="17586AE4" w14:textId="36096CF8" w:rsidR="002C5F14" w:rsidRDefault="002C5F14" w:rsidP="002C5F14"/>
    <w:p w14:paraId="22A62C27" w14:textId="5BF8A7A3" w:rsidR="002C5F14" w:rsidRDefault="002C5F14" w:rsidP="002C5F14"/>
    <w:p w14:paraId="6D43FF63" w14:textId="64A97DBC" w:rsidR="002C5F14" w:rsidRDefault="002C5F14" w:rsidP="002C5F14"/>
    <w:p w14:paraId="55499067" w14:textId="0235A9F8" w:rsidR="002C5F14" w:rsidRDefault="002C5F14" w:rsidP="002C5F14"/>
    <w:p w14:paraId="5FC64DCF" w14:textId="55A3D950" w:rsidR="002C5F14" w:rsidRDefault="002C5F14" w:rsidP="002C5F14"/>
    <w:p w14:paraId="09D4BE1D" w14:textId="418E0F2A" w:rsidR="002C5F14" w:rsidRDefault="002C5F14" w:rsidP="002C5F14"/>
    <w:p w14:paraId="01E893AE" w14:textId="52763062" w:rsidR="002C5F14" w:rsidRDefault="002C5F14" w:rsidP="002C5F14"/>
    <w:p w14:paraId="1B2B05F5" w14:textId="5C905720" w:rsidR="002C5F14" w:rsidRDefault="002C5F14" w:rsidP="002C5F14"/>
    <w:p w14:paraId="286B5FA3" w14:textId="3A40B11A" w:rsidR="002C5F14" w:rsidRDefault="002C5F14" w:rsidP="002C5F14"/>
    <w:p w14:paraId="5ED717D2" w14:textId="7CB9CA46" w:rsidR="002C5F14" w:rsidRDefault="002C5F14" w:rsidP="002C5F14"/>
    <w:p w14:paraId="7E91CA59" w14:textId="3A0CC054" w:rsidR="002C5F14" w:rsidRDefault="002C5F14" w:rsidP="002C5F14"/>
    <w:p w14:paraId="163B2412" w14:textId="75E379F0" w:rsidR="002C5F14" w:rsidRDefault="002C5F14" w:rsidP="002C5F14"/>
    <w:p w14:paraId="32C9DD41" w14:textId="0539E434" w:rsidR="002C5F14" w:rsidRDefault="002C5F14" w:rsidP="002C5F14"/>
    <w:p w14:paraId="18F44D59" w14:textId="6F481A7C" w:rsidR="002C5F14" w:rsidRDefault="002C5F14" w:rsidP="002C5F14"/>
    <w:p w14:paraId="3C2CE801" w14:textId="21CD4A01" w:rsidR="002C5F14" w:rsidRDefault="002C5F14" w:rsidP="002C5F14"/>
    <w:p w14:paraId="5C3A2BD9" w14:textId="4E4B3721" w:rsidR="00DE1DE2" w:rsidRDefault="00DE1DE2" w:rsidP="002C5F14"/>
    <w:p w14:paraId="368ECAB9" w14:textId="77777777" w:rsidR="00DE1DE2" w:rsidRDefault="00DE1DE2">
      <w:r>
        <w:br w:type="page"/>
      </w:r>
    </w:p>
    <w:p w14:paraId="3616FDBA" w14:textId="5CEA3B66" w:rsidR="002C5F14" w:rsidRDefault="00092324" w:rsidP="00092324">
      <w:pPr>
        <w:pStyle w:val="Heading1"/>
        <w:jc w:val="center"/>
        <w:rPr>
          <w:color w:val="0070C0"/>
          <w:lang w:val="en-US"/>
        </w:rPr>
      </w:pPr>
      <w:bookmarkStart w:id="1" w:name="_Toc80891435"/>
      <w:r w:rsidRPr="00092324">
        <w:rPr>
          <w:color w:val="0070C0"/>
          <w:lang w:val="en-US"/>
        </w:rPr>
        <w:lastRenderedPageBreak/>
        <w:t>Abstract</w:t>
      </w:r>
      <w:bookmarkEnd w:id="1"/>
    </w:p>
    <w:p w14:paraId="7BD1CACC" w14:textId="15E11FCC" w:rsidR="00CC142C" w:rsidRPr="00ED00B2" w:rsidRDefault="00CC142C" w:rsidP="00CC142C">
      <w:pPr>
        <w:ind w:firstLine="720"/>
      </w:pPr>
      <w:r w:rsidRPr="00ED00B2">
        <w:t xml:space="preserve">The purpose of this dissertation is to describe the design, implementation, testing, and evaluation of a Facial Expression Recognition (FER) system that </w:t>
      </w:r>
      <w:r w:rsidR="00ED00B2" w:rsidRPr="00ED00B2">
        <w:t>utilizes</w:t>
      </w:r>
      <w:r w:rsidRPr="00ED00B2">
        <w:t xml:space="preserve"> a machine learning algorithm based on Deep Convolutional Neural Networks (DCNNs) to correctly classify seven facial emotions as happiness, sadness, fear, anger, disgust, and neutral.</w:t>
      </w:r>
      <w:r w:rsidR="00B9095A">
        <w:t xml:space="preserve"> </w:t>
      </w:r>
      <w:r w:rsidR="00D97020" w:rsidRPr="00D97020">
        <w:t xml:space="preserve">This </w:t>
      </w:r>
      <w:r w:rsidR="009B4AAC">
        <w:t>task</w:t>
      </w:r>
      <w:r w:rsidR="00D97020" w:rsidRPr="00D97020">
        <w:t xml:space="preserve"> was difficult due to the dataset's very imbalanced nature. This results in a bias learning model that is less accurate at predicting minority classes than majority </w:t>
      </w:r>
      <w:r w:rsidR="009B4AAC">
        <w:t>classes</w:t>
      </w:r>
      <w:r w:rsidR="00D97020" w:rsidRPr="00D97020">
        <w:t>.</w:t>
      </w:r>
    </w:p>
    <w:p w14:paraId="3A5DEEEB" w14:textId="77777777" w:rsidR="00CC142C" w:rsidRPr="00ED00B2" w:rsidRDefault="00CC142C" w:rsidP="00CC142C">
      <w:pPr>
        <w:ind w:firstLine="720"/>
      </w:pPr>
      <w:r w:rsidRPr="00ED00B2">
        <w:t>The DCNN models were developed in Python, using the GPU's processing capabilities to accelerate the training and testing processes. Facial expressions provide useful information that is difficult for a conventional algorithm to detect. Recognizing them, on the other hand, may result in more responsive and smarter systems, which may enhance the user experience.</w:t>
      </w:r>
    </w:p>
    <w:p w14:paraId="40A37C1F" w14:textId="0CFDCDD9" w:rsidR="00CC142C" w:rsidRPr="00ED00B2" w:rsidRDefault="00CC142C" w:rsidP="00CC142C">
      <w:pPr>
        <w:ind w:firstLine="720"/>
      </w:pPr>
      <w:r w:rsidRPr="00ED00B2">
        <w:t>By testing with several models such as ResNet101V2, MobileNetV2, InceptionV3, and VGG19 and various architectures on the AffectNet dataset, the most appropriate hyper parameters with a high degree of performance were identified.</w:t>
      </w:r>
      <w:r w:rsidR="00401264">
        <w:t xml:space="preserve"> The process of </w:t>
      </w:r>
      <w:r w:rsidR="00B80634">
        <w:t xml:space="preserve">experimenting included </w:t>
      </w:r>
      <w:r w:rsidR="00F11204">
        <w:t>findin</w:t>
      </w:r>
      <w:r w:rsidR="00710843">
        <w:t>g the right number for convolutional layers,</w:t>
      </w:r>
      <w:r w:rsidR="00580863">
        <w:t xml:space="preserve"> fully connected layers, neurons,</w:t>
      </w:r>
      <w:r w:rsidR="0044741E">
        <w:t xml:space="preserve"> learning rates, </w:t>
      </w:r>
      <w:r w:rsidR="008D4288">
        <w:t xml:space="preserve">optimizers and regularization </w:t>
      </w:r>
      <w:r w:rsidR="0014494F">
        <w:t>approaches.</w:t>
      </w:r>
      <w:r w:rsidR="00B80634">
        <w:t xml:space="preserve"> </w:t>
      </w:r>
      <w:r w:rsidRPr="00ED00B2">
        <w:t>Additionally, a thorough knowledge of the DCNNs' strengths and weaknesses was obtained.</w:t>
      </w:r>
    </w:p>
    <w:p w14:paraId="5ADD876E" w14:textId="79DB8EE3" w:rsidR="00CC142C" w:rsidRPr="00ED00B2" w:rsidRDefault="00CC142C" w:rsidP="00CC142C">
      <w:pPr>
        <w:ind w:firstLine="720"/>
      </w:pPr>
      <w:r w:rsidRPr="00ED00B2">
        <w:t>The results of these studies demonstrate the need of exercising caution at various stages of the development process, such as architectural selection and hyper parameter tweaking. By choosing the optimal mix of these two components, the model's accuracy and convergence time increase.</w:t>
      </w:r>
      <w:r w:rsidR="003663A1">
        <w:t xml:space="preserve"> Kera</w:t>
      </w:r>
      <w:r w:rsidR="00765012">
        <w:t>s</w:t>
      </w:r>
      <w:r w:rsidR="00B116A6">
        <w:t xml:space="preserve">Tuner </w:t>
      </w:r>
      <w:r w:rsidR="003663A1">
        <w:t>w</w:t>
      </w:r>
      <w:r w:rsidR="00B116A6">
        <w:t>as used to ensure that the right mixture</w:t>
      </w:r>
      <w:r w:rsidR="00765012">
        <w:t xml:space="preserve"> of parameters</w:t>
      </w:r>
      <w:r w:rsidR="00B116A6">
        <w:t xml:space="preserve"> can be achieved</w:t>
      </w:r>
      <w:r w:rsidR="007B18F2">
        <w:t xml:space="preserve"> one </w:t>
      </w:r>
      <w:r w:rsidR="007A107C">
        <w:t>the architecture was designed</w:t>
      </w:r>
      <w:r w:rsidR="00B116A6">
        <w:t xml:space="preserve">. </w:t>
      </w:r>
    </w:p>
    <w:p w14:paraId="6C64B1A5" w14:textId="53672638" w:rsidR="00CC142C" w:rsidRPr="00ED00B2" w:rsidRDefault="00CC142C" w:rsidP="00ED00B2">
      <w:pPr>
        <w:ind w:firstLine="720"/>
      </w:pPr>
      <w:r w:rsidRPr="00ED00B2">
        <w:t xml:space="preserve">The optimal model was compared to the top 10 optimal models created by other authors using the AffectNet dataset. The limits of the proscribed job and their commonalities were addressed here. Additionally, it includes a summary of the process of creating the whole project, including goals, </w:t>
      </w:r>
      <w:r w:rsidR="00ED00B2" w:rsidRPr="00ED00B2">
        <w:t>impediments</w:t>
      </w:r>
      <w:r w:rsidRPr="00ED00B2">
        <w:t>, and future ethical, social, and legal considerations.</w:t>
      </w:r>
    </w:p>
    <w:p w14:paraId="20F5B1E4" w14:textId="77059066" w:rsidR="00092324" w:rsidRDefault="00CC142C" w:rsidP="00ED00B2">
      <w:pPr>
        <w:ind w:firstLine="720"/>
      </w:pPr>
      <w:r w:rsidRPr="00ED00B2">
        <w:t xml:space="preserve">The paper concludes with a summary of the document's goals and accomplishments, as well as recommendations for future improvements and best </w:t>
      </w:r>
      <w:r w:rsidR="00ED00B2" w:rsidRPr="00ED00B2">
        <w:t>practices</w:t>
      </w:r>
      <w:r w:rsidRPr="00ED00B2">
        <w:t>.</w:t>
      </w:r>
    </w:p>
    <w:p w14:paraId="2B8195A9" w14:textId="5AF2D488" w:rsidR="007A107C" w:rsidRDefault="007A107C" w:rsidP="00ED00B2">
      <w:pPr>
        <w:ind w:firstLine="720"/>
      </w:pPr>
    </w:p>
    <w:p w14:paraId="30D0392D" w14:textId="77777777" w:rsidR="008A454B" w:rsidRDefault="008A454B" w:rsidP="00ED00B2">
      <w:pPr>
        <w:ind w:firstLine="720"/>
      </w:pPr>
    </w:p>
    <w:p w14:paraId="21C8A0D1" w14:textId="28CE2A0C" w:rsidR="007A107C" w:rsidRDefault="007A107C" w:rsidP="00ED00B2">
      <w:pPr>
        <w:ind w:firstLine="720"/>
      </w:pPr>
    </w:p>
    <w:p w14:paraId="082FEA13" w14:textId="31339AF8" w:rsidR="007A107C" w:rsidRDefault="007A107C" w:rsidP="00ED00B2">
      <w:pPr>
        <w:ind w:firstLine="720"/>
      </w:pPr>
    </w:p>
    <w:p w14:paraId="23CCDB2F" w14:textId="050171AB" w:rsidR="007A107C" w:rsidRDefault="007A107C" w:rsidP="00ED00B2">
      <w:pPr>
        <w:ind w:firstLine="720"/>
      </w:pPr>
    </w:p>
    <w:p w14:paraId="23726D90" w14:textId="77E1E8E1" w:rsidR="007A107C" w:rsidRDefault="007A107C" w:rsidP="00ED00B2">
      <w:pPr>
        <w:ind w:firstLine="720"/>
      </w:pPr>
    </w:p>
    <w:p w14:paraId="30AFE917" w14:textId="678DD9D1" w:rsidR="007A107C" w:rsidRDefault="007A107C" w:rsidP="00ED00B2">
      <w:pPr>
        <w:ind w:firstLine="720"/>
      </w:pPr>
    </w:p>
    <w:p w14:paraId="47EA052F" w14:textId="77D5C93E" w:rsidR="007A107C" w:rsidRDefault="007A107C" w:rsidP="00ED00B2">
      <w:pPr>
        <w:ind w:firstLine="720"/>
      </w:pPr>
    </w:p>
    <w:p w14:paraId="5F964250" w14:textId="227ADB65" w:rsidR="007A107C" w:rsidRDefault="007A107C" w:rsidP="00ED00B2">
      <w:pPr>
        <w:ind w:firstLine="720"/>
      </w:pPr>
    </w:p>
    <w:p w14:paraId="5E3F6D7C" w14:textId="425805F0" w:rsidR="007A107C" w:rsidRDefault="007A107C" w:rsidP="00ED00B2">
      <w:pPr>
        <w:ind w:firstLine="720"/>
      </w:pPr>
    </w:p>
    <w:p w14:paraId="138D2A98" w14:textId="77777777" w:rsidR="007A107C" w:rsidRPr="00ED00B2" w:rsidRDefault="007A107C" w:rsidP="00ED00B2">
      <w:pPr>
        <w:ind w:firstLine="720"/>
      </w:pPr>
    </w:p>
    <w:sdt>
      <w:sdtPr>
        <w:rPr>
          <w:rFonts w:asciiTheme="minorHAnsi" w:eastAsiaTheme="minorHAnsi" w:hAnsiTheme="minorHAnsi" w:cstheme="minorBidi"/>
          <w:color w:val="auto"/>
          <w:sz w:val="22"/>
          <w:szCs w:val="22"/>
          <w:lang w:val="en-GB"/>
        </w:rPr>
        <w:id w:val="-461494089"/>
        <w:docPartObj>
          <w:docPartGallery w:val="Table of Contents"/>
          <w:docPartUnique/>
        </w:docPartObj>
      </w:sdtPr>
      <w:sdtEndPr>
        <w:rPr>
          <w:b/>
          <w:bCs/>
          <w:noProof/>
        </w:rPr>
      </w:sdtEndPr>
      <w:sdtContent>
        <w:p w14:paraId="76E8AACC" w14:textId="77777777" w:rsidR="00A91825" w:rsidRPr="007A0DDC" w:rsidRDefault="00A91825">
          <w:pPr>
            <w:pStyle w:val="TOCHeading"/>
            <w:rPr>
              <w:color w:val="0070C0"/>
            </w:rPr>
          </w:pPr>
          <w:r w:rsidRPr="007A0DDC">
            <w:rPr>
              <w:color w:val="0070C0"/>
            </w:rPr>
            <w:t>Contents</w:t>
          </w:r>
        </w:p>
        <w:p w14:paraId="704138C4" w14:textId="243A07CD" w:rsidR="00357E21" w:rsidRDefault="00A9182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0891434" w:history="1">
            <w:r w:rsidR="00357E21" w:rsidRPr="007F580F">
              <w:rPr>
                <w:rStyle w:val="Hyperlink"/>
                <w:noProof/>
              </w:rPr>
              <w:t>Acknowledgements</w:t>
            </w:r>
            <w:r w:rsidR="00357E21">
              <w:rPr>
                <w:noProof/>
                <w:webHidden/>
              </w:rPr>
              <w:tab/>
            </w:r>
            <w:r w:rsidR="00357E21">
              <w:rPr>
                <w:noProof/>
                <w:webHidden/>
              </w:rPr>
              <w:fldChar w:fldCharType="begin"/>
            </w:r>
            <w:r w:rsidR="00357E21">
              <w:rPr>
                <w:noProof/>
                <w:webHidden/>
              </w:rPr>
              <w:instrText xml:space="preserve"> PAGEREF _Toc80891434 \h </w:instrText>
            </w:r>
            <w:r w:rsidR="00357E21">
              <w:rPr>
                <w:noProof/>
                <w:webHidden/>
              </w:rPr>
            </w:r>
            <w:r w:rsidR="00357E21">
              <w:rPr>
                <w:noProof/>
                <w:webHidden/>
              </w:rPr>
              <w:fldChar w:fldCharType="separate"/>
            </w:r>
            <w:r w:rsidR="002A5205">
              <w:rPr>
                <w:noProof/>
                <w:webHidden/>
              </w:rPr>
              <w:t>2</w:t>
            </w:r>
            <w:r w:rsidR="00357E21">
              <w:rPr>
                <w:noProof/>
                <w:webHidden/>
              </w:rPr>
              <w:fldChar w:fldCharType="end"/>
            </w:r>
          </w:hyperlink>
        </w:p>
        <w:p w14:paraId="112BA1E7" w14:textId="622E727F" w:rsidR="00357E21" w:rsidRDefault="00357E21">
          <w:pPr>
            <w:pStyle w:val="TOC1"/>
            <w:tabs>
              <w:tab w:val="right" w:leader="dot" w:pos="9016"/>
            </w:tabs>
            <w:rPr>
              <w:rFonts w:eastAsiaTheme="minorEastAsia"/>
              <w:noProof/>
              <w:lang w:eastAsia="en-GB"/>
            </w:rPr>
          </w:pPr>
          <w:hyperlink w:anchor="_Toc80891435" w:history="1">
            <w:r w:rsidRPr="007F580F">
              <w:rPr>
                <w:rStyle w:val="Hyperlink"/>
                <w:noProof/>
                <w:lang w:val="en-US"/>
              </w:rPr>
              <w:t>Abstract</w:t>
            </w:r>
            <w:r>
              <w:rPr>
                <w:noProof/>
                <w:webHidden/>
              </w:rPr>
              <w:tab/>
            </w:r>
            <w:r>
              <w:rPr>
                <w:noProof/>
                <w:webHidden/>
              </w:rPr>
              <w:fldChar w:fldCharType="begin"/>
            </w:r>
            <w:r>
              <w:rPr>
                <w:noProof/>
                <w:webHidden/>
              </w:rPr>
              <w:instrText xml:space="preserve"> PAGEREF _Toc80891435 \h </w:instrText>
            </w:r>
            <w:r>
              <w:rPr>
                <w:noProof/>
                <w:webHidden/>
              </w:rPr>
            </w:r>
            <w:r>
              <w:rPr>
                <w:noProof/>
                <w:webHidden/>
              </w:rPr>
              <w:fldChar w:fldCharType="separate"/>
            </w:r>
            <w:r w:rsidR="002A5205">
              <w:rPr>
                <w:noProof/>
                <w:webHidden/>
              </w:rPr>
              <w:t>3</w:t>
            </w:r>
            <w:r>
              <w:rPr>
                <w:noProof/>
                <w:webHidden/>
              </w:rPr>
              <w:fldChar w:fldCharType="end"/>
            </w:r>
          </w:hyperlink>
        </w:p>
        <w:p w14:paraId="51EEE792" w14:textId="208CF6E8" w:rsidR="00357E21" w:rsidRDefault="00357E21">
          <w:pPr>
            <w:pStyle w:val="TOC1"/>
            <w:tabs>
              <w:tab w:val="right" w:leader="dot" w:pos="9016"/>
            </w:tabs>
            <w:rPr>
              <w:rFonts w:eastAsiaTheme="minorEastAsia"/>
              <w:noProof/>
              <w:lang w:eastAsia="en-GB"/>
            </w:rPr>
          </w:pPr>
          <w:hyperlink w:anchor="_Toc80891436" w:history="1">
            <w:r w:rsidRPr="007F580F">
              <w:rPr>
                <w:rStyle w:val="Hyperlink"/>
                <w:noProof/>
                <w:lang w:val="en-US"/>
              </w:rPr>
              <w:t>List of figures:</w:t>
            </w:r>
            <w:r>
              <w:rPr>
                <w:noProof/>
                <w:webHidden/>
              </w:rPr>
              <w:tab/>
            </w:r>
            <w:r>
              <w:rPr>
                <w:noProof/>
                <w:webHidden/>
              </w:rPr>
              <w:fldChar w:fldCharType="begin"/>
            </w:r>
            <w:r>
              <w:rPr>
                <w:noProof/>
                <w:webHidden/>
              </w:rPr>
              <w:instrText xml:space="preserve"> PAGEREF _Toc80891436 \h </w:instrText>
            </w:r>
            <w:r>
              <w:rPr>
                <w:noProof/>
                <w:webHidden/>
              </w:rPr>
            </w:r>
            <w:r>
              <w:rPr>
                <w:noProof/>
                <w:webHidden/>
              </w:rPr>
              <w:fldChar w:fldCharType="separate"/>
            </w:r>
            <w:r w:rsidR="002A5205">
              <w:rPr>
                <w:noProof/>
                <w:webHidden/>
              </w:rPr>
              <w:t>7</w:t>
            </w:r>
            <w:r>
              <w:rPr>
                <w:noProof/>
                <w:webHidden/>
              </w:rPr>
              <w:fldChar w:fldCharType="end"/>
            </w:r>
          </w:hyperlink>
        </w:p>
        <w:p w14:paraId="55369EE9" w14:textId="361D2E72" w:rsidR="00357E21" w:rsidRDefault="00357E21">
          <w:pPr>
            <w:pStyle w:val="TOC1"/>
            <w:tabs>
              <w:tab w:val="right" w:leader="dot" w:pos="9016"/>
            </w:tabs>
            <w:rPr>
              <w:rFonts w:eastAsiaTheme="minorEastAsia"/>
              <w:noProof/>
              <w:lang w:eastAsia="en-GB"/>
            </w:rPr>
          </w:pPr>
          <w:hyperlink w:anchor="_Toc80891437" w:history="1">
            <w:r w:rsidRPr="007F580F">
              <w:rPr>
                <w:rStyle w:val="Hyperlink"/>
                <w:noProof/>
              </w:rPr>
              <w:t>List of tables:</w:t>
            </w:r>
            <w:r>
              <w:rPr>
                <w:noProof/>
                <w:webHidden/>
              </w:rPr>
              <w:tab/>
            </w:r>
            <w:r>
              <w:rPr>
                <w:noProof/>
                <w:webHidden/>
              </w:rPr>
              <w:fldChar w:fldCharType="begin"/>
            </w:r>
            <w:r>
              <w:rPr>
                <w:noProof/>
                <w:webHidden/>
              </w:rPr>
              <w:instrText xml:space="preserve"> PAGEREF _Toc80891437 \h </w:instrText>
            </w:r>
            <w:r>
              <w:rPr>
                <w:noProof/>
                <w:webHidden/>
              </w:rPr>
            </w:r>
            <w:r>
              <w:rPr>
                <w:noProof/>
                <w:webHidden/>
              </w:rPr>
              <w:fldChar w:fldCharType="separate"/>
            </w:r>
            <w:r w:rsidR="002A5205">
              <w:rPr>
                <w:noProof/>
                <w:webHidden/>
              </w:rPr>
              <w:t>9</w:t>
            </w:r>
            <w:r>
              <w:rPr>
                <w:noProof/>
                <w:webHidden/>
              </w:rPr>
              <w:fldChar w:fldCharType="end"/>
            </w:r>
          </w:hyperlink>
        </w:p>
        <w:p w14:paraId="2B7B2670" w14:textId="3DB77E29" w:rsidR="00357E21" w:rsidRDefault="00357E21">
          <w:pPr>
            <w:pStyle w:val="TOC1"/>
            <w:tabs>
              <w:tab w:val="right" w:leader="dot" w:pos="9016"/>
            </w:tabs>
            <w:rPr>
              <w:rFonts w:eastAsiaTheme="minorEastAsia"/>
              <w:noProof/>
              <w:lang w:eastAsia="en-GB"/>
            </w:rPr>
          </w:pPr>
          <w:hyperlink w:anchor="_Toc80891438" w:history="1">
            <w:r w:rsidRPr="007F580F">
              <w:rPr>
                <w:rStyle w:val="Hyperlink"/>
                <w:noProof/>
              </w:rPr>
              <w:t>Introduction</w:t>
            </w:r>
            <w:r>
              <w:rPr>
                <w:noProof/>
                <w:webHidden/>
              </w:rPr>
              <w:tab/>
            </w:r>
            <w:r>
              <w:rPr>
                <w:noProof/>
                <w:webHidden/>
              </w:rPr>
              <w:fldChar w:fldCharType="begin"/>
            </w:r>
            <w:r>
              <w:rPr>
                <w:noProof/>
                <w:webHidden/>
              </w:rPr>
              <w:instrText xml:space="preserve"> PAGEREF _Toc80891438 \h </w:instrText>
            </w:r>
            <w:r>
              <w:rPr>
                <w:noProof/>
                <w:webHidden/>
              </w:rPr>
            </w:r>
            <w:r>
              <w:rPr>
                <w:noProof/>
                <w:webHidden/>
              </w:rPr>
              <w:fldChar w:fldCharType="separate"/>
            </w:r>
            <w:r w:rsidR="002A5205">
              <w:rPr>
                <w:noProof/>
                <w:webHidden/>
              </w:rPr>
              <w:t>10</w:t>
            </w:r>
            <w:r>
              <w:rPr>
                <w:noProof/>
                <w:webHidden/>
              </w:rPr>
              <w:fldChar w:fldCharType="end"/>
            </w:r>
          </w:hyperlink>
        </w:p>
        <w:p w14:paraId="2E7E6FB4" w14:textId="30B8DF08" w:rsidR="00357E21" w:rsidRDefault="00357E21">
          <w:pPr>
            <w:pStyle w:val="TOC2"/>
            <w:tabs>
              <w:tab w:val="right" w:leader="dot" w:pos="9016"/>
            </w:tabs>
            <w:rPr>
              <w:rFonts w:eastAsiaTheme="minorEastAsia"/>
              <w:noProof/>
              <w:lang w:eastAsia="en-GB"/>
            </w:rPr>
          </w:pPr>
          <w:hyperlink w:anchor="_Toc80891439" w:history="1">
            <w:r w:rsidRPr="007F580F">
              <w:rPr>
                <w:rStyle w:val="Hyperlink"/>
                <w:noProof/>
              </w:rPr>
              <w:t>1.1. Motivation</w:t>
            </w:r>
            <w:r>
              <w:rPr>
                <w:noProof/>
                <w:webHidden/>
              </w:rPr>
              <w:tab/>
            </w:r>
            <w:r>
              <w:rPr>
                <w:noProof/>
                <w:webHidden/>
              </w:rPr>
              <w:fldChar w:fldCharType="begin"/>
            </w:r>
            <w:r>
              <w:rPr>
                <w:noProof/>
                <w:webHidden/>
              </w:rPr>
              <w:instrText xml:space="preserve"> PAGEREF _Toc80891439 \h </w:instrText>
            </w:r>
            <w:r>
              <w:rPr>
                <w:noProof/>
                <w:webHidden/>
              </w:rPr>
            </w:r>
            <w:r>
              <w:rPr>
                <w:noProof/>
                <w:webHidden/>
              </w:rPr>
              <w:fldChar w:fldCharType="separate"/>
            </w:r>
            <w:r w:rsidR="002A5205">
              <w:rPr>
                <w:noProof/>
                <w:webHidden/>
              </w:rPr>
              <w:t>10</w:t>
            </w:r>
            <w:r>
              <w:rPr>
                <w:noProof/>
                <w:webHidden/>
              </w:rPr>
              <w:fldChar w:fldCharType="end"/>
            </w:r>
          </w:hyperlink>
        </w:p>
        <w:p w14:paraId="43901E23" w14:textId="22E74ECB" w:rsidR="00357E21" w:rsidRDefault="00357E21">
          <w:pPr>
            <w:pStyle w:val="TOC2"/>
            <w:tabs>
              <w:tab w:val="right" w:leader="dot" w:pos="9016"/>
            </w:tabs>
            <w:rPr>
              <w:rFonts w:eastAsiaTheme="minorEastAsia"/>
              <w:noProof/>
              <w:lang w:eastAsia="en-GB"/>
            </w:rPr>
          </w:pPr>
          <w:hyperlink w:anchor="_Toc80891440" w:history="1">
            <w:r w:rsidRPr="007F580F">
              <w:rPr>
                <w:rStyle w:val="Hyperlink"/>
                <w:noProof/>
              </w:rPr>
              <w:t>1.2. Aims</w:t>
            </w:r>
            <w:r>
              <w:rPr>
                <w:noProof/>
                <w:webHidden/>
              </w:rPr>
              <w:tab/>
            </w:r>
            <w:r>
              <w:rPr>
                <w:noProof/>
                <w:webHidden/>
              </w:rPr>
              <w:fldChar w:fldCharType="begin"/>
            </w:r>
            <w:r>
              <w:rPr>
                <w:noProof/>
                <w:webHidden/>
              </w:rPr>
              <w:instrText xml:space="preserve"> PAGEREF _Toc80891440 \h </w:instrText>
            </w:r>
            <w:r>
              <w:rPr>
                <w:noProof/>
                <w:webHidden/>
              </w:rPr>
            </w:r>
            <w:r>
              <w:rPr>
                <w:noProof/>
                <w:webHidden/>
              </w:rPr>
              <w:fldChar w:fldCharType="separate"/>
            </w:r>
            <w:r w:rsidR="002A5205">
              <w:rPr>
                <w:noProof/>
                <w:webHidden/>
              </w:rPr>
              <w:t>11</w:t>
            </w:r>
            <w:r>
              <w:rPr>
                <w:noProof/>
                <w:webHidden/>
              </w:rPr>
              <w:fldChar w:fldCharType="end"/>
            </w:r>
          </w:hyperlink>
        </w:p>
        <w:p w14:paraId="0AE10514" w14:textId="43BEC180" w:rsidR="00357E21" w:rsidRDefault="00357E21">
          <w:pPr>
            <w:pStyle w:val="TOC2"/>
            <w:tabs>
              <w:tab w:val="right" w:leader="dot" w:pos="9016"/>
            </w:tabs>
            <w:rPr>
              <w:rFonts w:eastAsiaTheme="minorEastAsia"/>
              <w:noProof/>
              <w:lang w:eastAsia="en-GB"/>
            </w:rPr>
          </w:pPr>
          <w:hyperlink w:anchor="_Toc80891441" w:history="1">
            <w:r w:rsidRPr="007F580F">
              <w:rPr>
                <w:rStyle w:val="Hyperlink"/>
                <w:noProof/>
              </w:rPr>
              <w:t>1.3. Objectives</w:t>
            </w:r>
            <w:r>
              <w:rPr>
                <w:noProof/>
                <w:webHidden/>
              </w:rPr>
              <w:tab/>
            </w:r>
            <w:r>
              <w:rPr>
                <w:noProof/>
                <w:webHidden/>
              </w:rPr>
              <w:fldChar w:fldCharType="begin"/>
            </w:r>
            <w:r>
              <w:rPr>
                <w:noProof/>
                <w:webHidden/>
              </w:rPr>
              <w:instrText xml:space="preserve"> PAGEREF _Toc80891441 \h </w:instrText>
            </w:r>
            <w:r>
              <w:rPr>
                <w:noProof/>
                <w:webHidden/>
              </w:rPr>
            </w:r>
            <w:r>
              <w:rPr>
                <w:noProof/>
                <w:webHidden/>
              </w:rPr>
              <w:fldChar w:fldCharType="separate"/>
            </w:r>
            <w:r w:rsidR="002A5205">
              <w:rPr>
                <w:noProof/>
                <w:webHidden/>
              </w:rPr>
              <w:t>11</w:t>
            </w:r>
            <w:r>
              <w:rPr>
                <w:noProof/>
                <w:webHidden/>
              </w:rPr>
              <w:fldChar w:fldCharType="end"/>
            </w:r>
          </w:hyperlink>
        </w:p>
        <w:p w14:paraId="758C7401" w14:textId="3CA21B98" w:rsidR="00357E21" w:rsidRDefault="00357E21">
          <w:pPr>
            <w:pStyle w:val="TOC2"/>
            <w:tabs>
              <w:tab w:val="right" w:leader="dot" w:pos="9016"/>
            </w:tabs>
            <w:rPr>
              <w:rFonts w:eastAsiaTheme="minorEastAsia"/>
              <w:noProof/>
              <w:lang w:eastAsia="en-GB"/>
            </w:rPr>
          </w:pPr>
          <w:hyperlink w:anchor="_Toc80891442" w:history="1">
            <w:r w:rsidRPr="007F580F">
              <w:rPr>
                <w:rStyle w:val="Hyperlink"/>
                <w:noProof/>
              </w:rPr>
              <w:t>1.3. Structure of the dissertation</w:t>
            </w:r>
            <w:r>
              <w:rPr>
                <w:noProof/>
                <w:webHidden/>
              </w:rPr>
              <w:tab/>
            </w:r>
            <w:r>
              <w:rPr>
                <w:noProof/>
                <w:webHidden/>
              </w:rPr>
              <w:fldChar w:fldCharType="begin"/>
            </w:r>
            <w:r>
              <w:rPr>
                <w:noProof/>
                <w:webHidden/>
              </w:rPr>
              <w:instrText xml:space="preserve"> PAGEREF _Toc80891442 \h </w:instrText>
            </w:r>
            <w:r>
              <w:rPr>
                <w:noProof/>
                <w:webHidden/>
              </w:rPr>
            </w:r>
            <w:r>
              <w:rPr>
                <w:noProof/>
                <w:webHidden/>
              </w:rPr>
              <w:fldChar w:fldCharType="separate"/>
            </w:r>
            <w:r w:rsidR="002A5205">
              <w:rPr>
                <w:noProof/>
                <w:webHidden/>
              </w:rPr>
              <w:t>11</w:t>
            </w:r>
            <w:r>
              <w:rPr>
                <w:noProof/>
                <w:webHidden/>
              </w:rPr>
              <w:fldChar w:fldCharType="end"/>
            </w:r>
          </w:hyperlink>
        </w:p>
        <w:p w14:paraId="284B3CDB" w14:textId="2FDD5875" w:rsidR="00357E21" w:rsidRDefault="00357E21">
          <w:pPr>
            <w:pStyle w:val="TOC1"/>
            <w:tabs>
              <w:tab w:val="right" w:leader="dot" w:pos="9016"/>
            </w:tabs>
            <w:rPr>
              <w:rFonts w:eastAsiaTheme="minorEastAsia"/>
              <w:noProof/>
              <w:lang w:eastAsia="en-GB"/>
            </w:rPr>
          </w:pPr>
          <w:hyperlink w:anchor="_Toc80891443" w:history="1">
            <w:r w:rsidRPr="007F580F">
              <w:rPr>
                <w:rStyle w:val="Hyperlink"/>
                <w:noProof/>
              </w:rPr>
              <w:t>Analysis</w:t>
            </w:r>
            <w:r>
              <w:rPr>
                <w:noProof/>
                <w:webHidden/>
              </w:rPr>
              <w:tab/>
            </w:r>
            <w:r>
              <w:rPr>
                <w:noProof/>
                <w:webHidden/>
              </w:rPr>
              <w:fldChar w:fldCharType="begin"/>
            </w:r>
            <w:r>
              <w:rPr>
                <w:noProof/>
                <w:webHidden/>
              </w:rPr>
              <w:instrText xml:space="preserve"> PAGEREF _Toc80891443 \h </w:instrText>
            </w:r>
            <w:r>
              <w:rPr>
                <w:noProof/>
                <w:webHidden/>
              </w:rPr>
            </w:r>
            <w:r>
              <w:rPr>
                <w:noProof/>
                <w:webHidden/>
              </w:rPr>
              <w:fldChar w:fldCharType="separate"/>
            </w:r>
            <w:r w:rsidR="002A5205">
              <w:rPr>
                <w:noProof/>
                <w:webHidden/>
              </w:rPr>
              <w:t>12</w:t>
            </w:r>
            <w:r>
              <w:rPr>
                <w:noProof/>
                <w:webHidden/>
              </w:rPr>
              <w:fldChar w:fldCharType="end"/>
            </w:r>
          </w:hyperlink>
        </w:p>
        <w:p w14:paraId="696A6603" w14:textId="1D3E217B" w:rsidR="00357E21" w:rsidRDefault="00357E21">
          <w:pPr>
            <w:pStyle w:val="TOC1"/>
            <w:tabs>
              <w:tab w:val="right" w:leader="dot" w:pos="9016"/>
            </w:tabs>
            <w:rPr>
              <w:rFonts w:eastAsiaTheme="minorEastAsia"/>
              <w:noProof/>
              <w:lang w:eastAsia="en-GB"/>
            </w:rPr>
          </w:pPr>
          <w:hyperlink w:anchor="_Toc80891444" w:history="1">
            <w:r w:rsidRPr="007F580F">
              <w:rPr>
                <w:rStyle w:val="Hyperlink"/>
                <w:noProof/>
              </w:rPr>
              <w:t>Chapter 2. Related work</w:t>
            </w:r>
            <w:r>
              <w:rPr>
                <w:noProof/>
                <w:webHidden/>
              </w:rPr>
              <w:tab/>
            </w:r>
            <w:r>
              <w:rPr>
                <w:noProof/>
                <w:webHidden/>
              </w:rPr>
              <w:fldChar w:fldCharType="begin"/>
            </w:r>
            <w:r>
              <w:rPr>
                <w:noProof/>
                <w:webHidden/>
              </w:rPr>
              <w:instrText xml:space="preserve"> PAGEREF _Toc80891444 \h </w:instrText>
            </w:r>
            <w:r>
              <w:rPr>
                <w:noProof/>
                <w:webHidden/>
              </w:rPr>
            </w:r>
            <w:r>
              <w:rPr>
                <w:noProof/>
                <w:webHidden/>
              </w:rPr>
              <w:fldChar w:fldCharType="separate"/>
            </w:r>
            <w:r w:rsidR="002A5205">
              <w:rPr>
                <w:noProof/>
                <w:webHidden/>
              </w:rPr>
              <w:t>12</w:t>
            </w:r>
            <w:r>
              <w:rPr>
                <w:noProof/>
                <w:webHidden/>
              </w:rPr>
              <w:fldChar w:fldCharType="end"/>
            </w:r>
          </w:hyperlink>
        </w:p>
        <w:p w14:paraId="31D873BB" w14:textId="0A5939A0" w:rsidR="00357E21" w:rsidRDefault="00357E21">
          <w:pPr>
            <w:pStyle w:val="TOC1"/>
            <w:tabs>
              <w:tab w:val="right" w:leader="dot" w:pos="9016"/>
            </w:tabs>
            <w:rPr>
              <w:rFonts w:eastAsiaTheme="minorEastAsia"/>
              <w:noProof/>
              <w:lang w:eastAsia="en-GB"/>
            </w:rPr>
          </w:pPr>
          <w:hyperlink w:anchor="_Toc80891445" w:history="1">
            <w:r w:rsidRPr="007F580F">
              <w:rPr>
                <w:rStyle w:val="Hyperlink"/>
                <w:noProof/>
              </w:rPr>
              <w:t>Chapter 3. Literature review</w:t>
            </w:r>
            <w:r>
              <w:rPr>
                <w:noProof/>
                <w:webHidden/>
              </w:rPr>
              <w:tab/>
            </w:r>
            <w:r>
              <w:rPr>
                <w:noProof/>
                <w:webHidden/>
              </w:rPr>
              <w:fldChar w:fldCharType="begin"/>
            </w:r>
            <w:r>
              <w:rPr>
                <w:noProof/>
                <w:webHidden/>
              </w:rPr>
              <w:instrText xml:space="preserve"> PAGEREF _Toc80891445 \h </w:instrText>
            </w:r>
            <w:r>
              <w:rPr>
                <w:noProof/>
                <w:webHidden/>
              </w:rPr>
            </w:r>
            <w:r>
              <w:rPr>
                <w:noProof/>
                <w:webHidden/>
              </w:rPr>
              <w:fldChar w:fldCharType="separate"/>
            </w:r>
            <w:r w:rsidR="002A5205">
              <w:rPr>
                <w:noProof/>
                <w:webHidden/>
              </w:rPr>
              <w:t>15</w:t>
            </w:r>
            <w:r>
              <w:rPr>
                <w:noProof/>
                <w:webHidden/>
              </w:rPr>
              <w:fldChar w:fldCharType="end"/>
            </w:r>
          </w:hyperlink>
        </w:p>
        <w:p w14:paraId="57DCA353" w14:textId="71E8215A" w:rsidR="00357E21" w:rsidRDefault="00357E21">
          <w:pPr>
            <w:pStyle w:val="TOC2"/>
            <w:tabs>
              <w:tab w:val="right" w:leader="dot" w:pos="9016"/>
            </w:tabs>
            <w:rPr>
              <w:rFonts w:eastAsiaTheme="minorEastAsia"/>
              <w:noProof/>
              <w:lang w:eastAsia="en-GB"/>
            </w:rPr>
          </w:pPr>
          <w:hyperlink w:anchor="_Toc80891446" w:history="1">
            <w:r w:rsidRPr="007F580F">
              <w:rPr>
                <w:rStyle w:val="Hyperlink"/>
                <w:noProof/>
              </w:rPr>
              <w:t>3.1 General approach to facial emotion recognition</w:t>
            </w:r>
            <w:r>
              <w:rPr>
                <w:noProof/>
                <w:webHidden/>
              </w:rPr>
              <w:tab/>
            </w:r>
            <w:r>
              <w:rPr>
                <w:noProof/>
                <w:webHidden/>
              </w:rPr>
              <w:fldChar w:fldCharType="begin"/>
            </w:r>
            <w:r>
              <w:rPr>
                <w:noProof/>
                <w:webHidden/>
              </w:rPr>
              <w:instrText xml:space="preserve"> PAGEREF _Toc80891446 \h </w:instrText>
            </w:r>
            <w:r>
              <w:rPr>
                <w:noProof/>
                <w:webHidden/>
              </w:rPr>
            </w:r>
            <w:r>
              <w:rPr>
                <w:noProof/>
                <w:webHidden/>
              </w:rPr>
              <w:fldChar w:fldCharType="separate"/>
            </w:r>
            <w:r w:rsidR="002A5205">
              <w:rPr>
                <w:noProof/>
                <w:webHidden/>
              </w:rPr>
              <w:t>15</w:t>
            </w:r>
            <w:r>
              <w:rPr>
                <w:noProof/>
                <w:webHidden/>
              </w:rPr>
              <w:fldChar w:fldCharType="end"/>
            </w:r>
          </w:hyperlink>
        </w:p>
        <w:p w14:paraId="4672918D" w14:textId="4FFAC821" w:rsidR="00357E21" w:rsidRDefault="00357E21">
          <w:pPr>
            <w:pStyle w:val="TOC2"/>
            <w:tabs>
              <w:tab w:val="right" w:leader="dot" w:pos="9016"/>
            </w:tabs>
            <w:rPr>
              <w:rFonts w:eastAsiaTheme="minorEastAsia"/>
              <w:noProof/>
              <w:lang w:eastAsia="en-GB"/>
            </w:rPr>
          </w:pPr>
          <w:hyperlink w:anchor="_Toc80891447" w:history="1">
            <w:r w:rsidRPr="007F580F">
              <w:rPr>
                <w:rStyle w:val="Hyperlink"/>
                <w:noProof/>
              </w:rPr>
              <w:t>3.2 Classification</w:t>
            </w:r>
            <w:r>
              <w:rPr>
                <w:noProof/>
                <w:webHidden/>
              </w:rPr>
              <w:tab/>
            </w:r>
            <w:r>
              <w:rPr>
                <w:noProof/>
                <w:webHidden/>
              </w:rPr>
              <w:fldChar w:fldCharType="begin"/>
            </w:r>
            <w:r>
              <w:rPr>
                <w:noProof/>
                <w:webHidden/>
              </w:rPr>
              <w:instrText xml:space="preserve"> PAGEREF _Toc80891447 \h </w:instrText>
            </w:r>
            <w:r>
              <w:rPr>
                <w:noProof/>
                <w:webHidden/>
              </w:rPr>
            </w:r>
            <w:r>
              <w:rPr>
                <w:noProof/>
                <w:webHidden/>
              </w:rPr>
              <w:fldChar w:fldCharType="separate"/>
            </w:r>
            <w:r w:rsidR="002A5205">
              <w:rPr>
                <w:noProof/>
                <w:webHidden/>
              </w:rPr>
              <w:t>16</w:t>
            </w:r>
            <w:r>
              <w:rPr>
                <w:noProof/>
                <w:webHidden/>
              </w:rPr>
              <w:fldChar w:fldCharType="end"/>
            </w:r>
          </w:hyperlink>
        </w:p>
        <w:p w14:paraId="3446A55E" w14:textId="4042C772" w:rsidR="00357E21" w:rsidRDefault="00357E21">
          <w:pPr>
            <w:pStyle w:val="TOC3"/>
            <w:tabs>
              <w:tab w:val="right" w:leader="dot" w:pos="9016"/>
            </w:tabs>
            <w:rPr>
              <w:rFonts w:eastAsiaTheme="minorEastAsia"/>
              <w:noProof/>
              <w:lang w:eastAsia="en-GB"/>
            </w:rPr>
          </w:pPr>
          <w:hyperlink w:anchor="_Toc80891448" w:history="1">
            <w:r w:rsidRPr="007F580F">
              <w:rPr>
                <w:rStyle w:val="Hyperlink"/>
                <w:noProof/>
              </w:rPr>
              <w:t>3.2.1 Description of linear classifiers</w:t>
            </w:r>
            <w:r>
              <w:rPr>
                <w:noProof/>
                <w:webHidden/>
              </w:rPr>
              <w:tab/>
            </w:r>
            <w:r>
              <w:rPr>
                <w:noProof/>
                <w:webHidden/>
              </w:rPr>
              <w:fldChar w:fldCharType="begin"/>
            </w:r>
            <w:r>
              <w:rPr>
                <w:noProof/>
                <w:webHidden/>
              </w:rPr>
              <w:instrText xml:space="preserve"> PAGEREF _Toc80891448 \h </w:instrText>
            </w:r>
            <w:r>
              <w:rPr>
                <w:noProof/>
                <w:webHidden/>
              </w:rPr>
            </w:r>
            <w:r>
              <w:rPr>
                <w:noProof/>
                <w:webHidden/>
              </w:rPr>
              <w:fldChar w:fldCharType="separate"/>
            </w:r>
            <w:r w:rsidR="002A5205">
              <w:rPr>
                <w:noProof/>
                <w:webHidden/>
              </w:rPr>
              <w:t>16</w:t>
            </w:r>
            <w:r>
              <w:rPr>
                <w:noProof/>
                <w:webHidden/>
              </w:rPr>
              <w:fldChar w:fldCharType="end"/>
            </w:r>
          </w:hyperlink>
        </w:p>
        <w:p w14:paraId="1542C425" w14:textId="1DFB019E" w:rsidR="00357E21" w:rsidRDefault="00357E21">
          <w:pPr>
            <w:pStyle w:val="TOC3"/>
            <w:tabs>
              <w:tab w:val="right" w:leader="dot" w:pos="9016"/>
            </w:tabs>
            <w:rPr>
              <w:rFonts w:eastAsiaTheme="minorEastAsia"/>
              <w:noProof/>
              <w:lang w:eastAsia="en-GB"/>
            </w:rPr>
          </w:pPr>
          <w:hyperlink w:anchor="_Toc80891449" w:history="1">
            <w:r w:rsidRPr="007F580F">
              <w:rPr>
                <w:rStyle w:val="Hyperlink"/>
                <w:noProof/>
              </w:rPr>
              <w:t>3.2.2 Non-linear classifiers</w:t>
            </w:r>
            <w:r>
              <w:rPr>
                <w:noProof/>
                <w:webHidden/>
              </w:rPr>
              <w:tab/>
            </w:r>
            <w:r>
              <w:rPr>
                <w:noProof/>
                <w:webHidden/>
              </w:rPr>
              <w:fldChar w:fldCharType="begin"/>
            </w:r>
            <w:r>
              <w:rPr>
                <w:noProof/>
                <w:webHidden/>
              </w:rPr>
              <w:instrText xml:space="preserve"> PAGEREF _Toc80891449 \h </w:instrText>
            </w:r>
            <w:r>
              <w:rPr>
                <w:noProof/>
                <w:webHidden/>
              </w:rPr>
            </w:r>
            <w:r>
              <w:rPr>
                <w:noProof/>
                <w:webHidden/>
              </w:rPr>
              <w:fldChar w:fldCharType="separate"/>
            </w:r>
            <w:r w:rsidR="002A5205">
              <w:rPr>
                <w:noProof/>
                <w:webHidden/>
              </w:rPr>
              <w:t>17</w:t>
            </w:r>
            <w:r>
              <w:rPr>
                <w:noProof/>
                <w:webHidden/>
              </w:rPr>
              <w:fldChar w:fldCharType="end"/>
            </w:r>
          </w:hyperlink>
        </w:p>
        <w:p w14:paraId="3D6B6D5F" w14:textId="7B4FD42D" w:rsidR="00357E21" w:rsidRDefault="00357E21">
          <w:pPr>
            <w:pStyle w:val="TOC2"/>
            <w:tabs>
              <w:tab w:val="right" w:leader="dot" w:pos="9016"/>
            </w:tabs>
            <w:rPr>
              <w:rFonts w:eastAsiaTheme="minorEastAsia"/>
              <w:noProof/>
              <w:lang w:eastAsia="en-GB"/>
            </w:rPr>
          </w:pPr>
          <w:hyperlink w:anchor="_Toc80891450" w:history="1">
            <w:r w:rsidRPr="007F580F">
              <w:rPr>
                <w:rStyle w:val="Hyperlink"/>
                <w:noProof/>
              </w:rPr>
              <w:t>3.3 Neural networks</w:t>
            </w:r>
            <w:r>
              <w:rPr>
                <w:noProof/>
                <w:webHidden/>
              </w:rPr>
              <w:tab/>
            </w:r>
            <w:r>
              <w:rPr>
                <w:noProof/>
                <w:webHidden/>
              </w:rPr>
              <w:fldChar w:fldCharType="begin"/>
            </w:r>
            <w:r>
              <w:rPr>
                <w:noProof/>
                <w:webHidden/>
              </w:rPr>
              <w:instrText xml:space="preserve"> PAGEREF _Toc80891450 \h </w:instrText>
            </w:r>
            <w:r>
              <w:rPr>
                <w:noProof/>
                <w:webHidden/>
              </w:rPr>
            </w:r>
            <w:r>
              <w:rPr>
                <w:noProof/>
                <w:webHidden/>
              </w:rPr>
              <w:fldChar w:fldCharType="separate"/>
            </w:r>
            <w:r w:rsidR="002A5205">
              <w:rPr>
                <w:noProof/>
                <w:webHidden/>
              </w:rPr>
              <w:t>17</w:t>
            </w:r>
            <w:r>
              <w:rPr>
                <w:noProof/>
                <w:webHidden/>
              </w:rPr>
              <w:fldChar w:fldCharType="end"/>
            </w:r>
          </w:hyperlink>
        </w:p>
        <w:p w14:paraId="5D4FBC9D" w14:textId="4A4C48A5" w:rsidR="00357E21" w:rsidRDefault="00357E21">
          <w:pPr>
            <w:pStyle w:val="TOC3"/>
            <w:tabs>
              <w:tab w:val="right" w:leader="dot" w:pos="9016"/>
            </w:tabs>
            <w:rPr>
              <w:rFonts w:eastAsiaTheme="minorEastAsia"/>
              <w:noProof/>
              <w:lang w:eastAsia="en-GB"/>
            </w:rPr>
          </w:pPr>
          <w:hyperlink w:anchor="_Toc80891451" w:history="1">
            <w:r w:rsidRPr="007F580F">
              <w:rPr>
                <w:rStyle w:val="Hyperlink"/>
                <w:noProof/>
              </w:rPr>
              <w:t>3.3.1 Feed-forward neural network</w:t>
            </w:r>
            <w:r>
              <w:rPr>
                <w:noProof/>
                <w:webHidden/>
              </w:rPr>
              <w:tab/>
            </w:r>
            <w:r>
              <w:rPr>
                <w:noProof/>
                <w:webHidden/>
              </w:rPr>
              <w:fldChar w:fldCharType="begin"/>
            </w:r>
            <w:r>
              <w:rPr>
                <w:noProof/>
                <w:webHidden/>
              </w:rPr>
              <w:instrText xml:space="preserve"> PAGEREF _Toc80891451 \h </w:instrText>
            </w:r>
            <w:r>
              <w:rPr>
                <w:noProof/>
                <w:webHidden/>
              </w:rPr>
            </w:r>
            <w:r>
              <w:rPr>
                <w:noProof/>
                <w:webHidden/>
              </w:rPr>
              <w:fldChar w:fldCharType="separate"/>
            </w:r>
            <w:r w:rsidR="002A5205">
              <w:rPr>
                <w:noProof/>
                <w:webHidden/>
              </w:rPr>
              <w:t>17</w:t>
            </w:r>
            <w:r>
              <w:rPr>
                <w:noProof/>
                <w:webHidden/>
              </w:rPr>
              <w:fldChar w:fldCharType="end"/>
            </w:r>
          </w:hyperlink>
        </w:p>
        <w:p w14:paraId="5703AA7A" w14:textId="6B988EDA" w:rsidR="00357E21" w:rsidRDefault="00357E21">
          <w:pPr>
            <w:pStyle w:val="TOC2"/>
            <w:tabs>
              <w:tab w:val="right" w:leader="dot" w:pos="9016"/>
            </w:tabs>
            <w:rPr>
              <w:rFonts w:eastAsiaTheme="minorEastAsia"/>
              <w:noProof/>
              <w:lang w:eastAsia="en-GB"/>
            </w:rPr>
          </w:pPr>
          <w:hyperlink w:anchor="_Toc80891452" w:history="1">
            <w:r w:rsidRPr="007F580F">
              <w:rPr>
                <w:rStyle w:val="Hyperlink"/>
                <w:noProof/>
              </w:rPr>
              <w:t>3.4. Activation function</w:t>
            </w:r>
            <w:r>
              <w:rPr>
                <w:noProof/>
                <w:webHidden/>
              </w:rPr>
              <w:tab/>
            </w:r>
            <w:r>
              <w:rPr>
                <w:noProof/>
                <w:webHidden/>
              </w:rPr>
              <w:fldChar w:fldCharType="begin"/>
            </w:r>
            <w:r>
              <w:rPr>
                <w:noProof/>
                <w:webHidden/>
              </w:rPr>
              <w:instrText xml:space="preserve"> PAGEREF _Toc80891452 \h </w:instrText>
            </w:r>
            <w:r>
              <w:rPr>
                <w:noProof/>
                <w:webHidden/>
              </w:rPr>
            </w:r>
            <w:r>
              <w:rPr>
                <w:noProof/>
                <w:webHidden/>
              </w:rPr>
              <w:fldChar w:fldCharType="separate"/>
            </w:r>
            <w:r w:rsidR="002A5205">
              <w:rPr>
                <w:noProof/>
                <w:webHidden/>
              </w:rPr>
              <w:t>18</w:t>
            </w:r>
            <w:r>
              <w:rPr>
                <w:noProof/>
                <w:webHidden/>
              </w:rPr>
              <w:fldChar w:fldCharType="end"/>
            </w:r>
          </w:hyperlink>
        </w:p>
        <w:p w14:paraId="42AFE32F" w14:textId="4B9C66E0" w:rsidR="00357E21" w:rsidRDefault="00357E21">
          <w:pPr>
            <w:pStyle w:val="TOC3"/>
            <w:tabs>
              <w:tab w:val="right" w:leader="dot" w:pos="9016"/>
            </w:tabs>
            <w:rPr>
              <w:rFonts w:eastAsiaTheme="minorEastAsia"/>
              <w:noProof/>
              <w:lang w:eastAsia="en-GB"/>
            </w:rPr>
          </w:pPr>
          <w:hyperlink w:anchor="_Toc80891453" w:history="1">
            <w:r w:rsidRPr="007F580F">
              <w:rPr>
                <w:rStyle w:val="Hyperlink"/>
                <w:noProof/>
              </w:rPr>
              <w:t>3.4.1. Tanh</w:t>
            </w:r>
            <w:r>
              <w:rPr>
                <w:noProof/>
                <w:webHidden/>
              </w:rPr>
              <w:tab/>
            </w:r>
            <w:r>
              <w:rPr>
                <w:noProof/>
                <w:webHidden/>
              </w:rPr>
              <w:fldChar w:fldCharType="begin"/>
            </w:r>
            <w:r>
              <w:rPr>
                <w:noProof/>
                <w:webHidden/>
              </w:rPr>
              <w:instrText xml:space="preserve"> PAGEREF _Toc80891453 \h </w:instrText>
            </w:r>
            <w:r>
              <w:rPr>
                <w:noProof/>
                <w:webHidden/>
              </w:rPr>
            </w:r>
            <w:r>
              <w:rPr>
                <w:noProof/>
                <w:webHidden/>
              </w:rPr>
              <w:fldChar w:fldCharType="separate"/>
            </w:r>
            <w:r w:rsidR="002A5205">
              <w:rPr>
                <w:noProof/>
                <w:webHidden/>
              </w:rPr>
              <w:t>18</w:t>
            </w:r>
            <w:r>
              <w:rPr>
                <w:noProof/>
                <w:webHidden/>
              </w:rPr>
              <w:fldChar w:fldCharType="end"/>
            </w:r>
          </w:hyperlink>
        </w:p>
        <w:p w14:paraId="70AB6C3F" w14:textId="4F7D92AD" w:rsidR="00357E21" w:rsidRDefault="00357E21">
          <w:pPr>
            <w:pStyle w:val="TOC3"/>
            <w:tabs>
              <w:tab w:val="right" w:leader="dot" w:pos="9016"/>
            </w:tabs>
            <w:rPr>
              <w:rFonts w:eastAsiaTheme="minorEastAsia"/>
              <w:noProof/>
              <w:lang w:eastAsia="en-GB"/>
            </w:rPr>
          </w:pPr>
          <w:hyperlink w:anchor="_Toc80891454" w:history="1">
            <w:r w:rsidRPr="007F580F">
              <w:rPr>
                <w:rStyle w:val="Hyperlink"/>
                <w:noProof/>
              </w:rPr>
              <w:t>3.4.2. Sigmoid</w:t>
            </w:r>
            <w:r>
              <w:rPr>
                <w:noProof/>
                <w:webHidden/>
              </w:rPr>
              <w:tab/>
            </w:r>
            <w:r>
              <w:rPr>
                <w:noProof/>
                <w:webHidden/>
              </w:rPr>
              <w:fldChar w:fldCharType="begin"/>
            </w:r>
            <w:r>
              <w:rPr>
                <w:noProof/>
                <w:webHidden/>
              </w:rPr>
              <w:instrText xml:space="preserve"> PAGEREF _Toc80891454 \h </w:instrText>
            </w:r>
            <w:r>
              <w:rPr>
                <w:noProof/>
                <w:webHidden/>
              </w:rPr>
            </w:r>
            <w:r>
              <w:rPr>
                <w:noProof/>
                <w:webHidden/>
              </w:rPr>
              <w:fldChar w:fldCharType="separate"/>
            </w:r>
            <w:r w:rsidR="002A5205">
              <w:rPr>
                <w:noProof/>
                <w:webHidden/>
              </w:rPr>
              <w:t>18</w:t>
            </w:r>
            <w:r>
              <w:rPr>
                <w:noProof/>
                <w:webHidden/>
              </w:rPr>
              <w:fldChar w:fldCharType="end"/>
            </w:r>
          </w:hyperlink>
        </w:p>
        <w:p w14:paraId="7B64957C" w14:textId="46561DDC" w:rsidR="00357E21" w:rsidRDefault="00357E21">
          <w:pPr>
            <w:pStyle w:val="TOC3"/>
            <w:tabs>
              <w:tab w:val="right" w:leader="dot" w:pos="9016"/>
            </w:tabs>
            <w:rPr>
              <w:rFonts w:eastAsiaTheme="minorEastAsia"/>
              <w:noProof/>
              <w:lang w:eastAsia="en-GB"/>
            </w:rPr>
          </w:pPr>
          <w:hyperlink w:anchor="_Toc80891455" w:history="1">
            <w:r w:rsidRPr="007F580F">
              <w:rPr>
                <w:rStyle w:val="Hyperlink"/>
                <w:noProof/>
              </w:rPr>
              <w:t>3.4.3. ReLU and Leaky ReLU</w:t>
            </w:r>
            <w:r>
              <w:rPr>
                <w:noProof/>
                <w:webHidden/>
              </w:rPr>
              <w:tab/>
            </w:r>
            <w:r>
              <w:rPr>
                <w:noProof/>
                <w:webHidden/>
              </w:rPr>
              <w:fldChar w:fldCharType="begin"/>
            </w:r>
            <w:r>
              <w:rPr>
                <w:noProof/>
                <w:webHidden/>
              </w:rPr>
              <w:instrText xml:space="preserve"> PAGEREF _Toc80891455 \h </w:instrText>
            </w:r>
            <w:r>
              <w:rPr>
                <w:noProof/>
                <w:webHidden/>
              </w:rPr>
            </w:r>
            <w:r>
              <w:rPr>
                <w:noProof/>
                <w:webHidden/>
              </w:rPr>
              <w:fldChar w:fldCharType="separate"/>
            </w:r>
            <w:r w:rsidR="002A5205">
              <w:rPr>
                <w:noProof/>
                <w:webHidden/>
              </w:rPr>
              <w:t>19</w:t>
            </w:r>
            <w:r>
              <w:rPr>
                <w:noProof/>
                <w:webHidden/>
              </w:rPr>
              <w:fldChar w:fldCharType="end"/>
            </w:r>
          </w:hyperlink>
        </w:p>
        <w:p w14:paraId="5CC7A5C3" w14:textId="371FE4EB" w:rsidR="00357E21" w:rsidRDefault="00357E21">
          <w:pPr>
            <w:pStyle w:val="TOC3"/>
            <w:tabs>
              <w:tab w:val="right" w:leader="dot" w:pos="9016"/>
            </w:tabs>
            <w:rPr>
              <w:rFonts w:eastAsiaTheme="minorEastAsia"/>
              <w:noProof/>
              <w:lang w:eastAsia="en-GB"/>
            </w:rPr>
          </w:pPr>
          <w:hyperlink w:anchor="_Toc80891456" w:history="1">
            <w:r w:rsidRPr="007F580F">
              <w:rPr>
                <w:rStyle w:val="Hyperlink"/>
                <w:noProof/>
              </w:rPr>
              <w:t>3.4.4.Maxout</w:t>
            </w:r>
            <w:r>
              <w:rPr>
                <w:noProof/>
                <w:webHidden/>
              </w:rPr>
              <w:tab/>
            </w:r>
            <w:r>
              <w:rPr>
                <w:noProof/>
                <w:webHidden/>
              </w:rPr>
              <w:fldChar w:fldCharType="begin"/>
            </w:r>
            <w:r>
              <w:rPr>
                <w:noProof/>
                <w:webHidden/>
              </w:rPr>
              <w:instrText xml:space="preserve"> PAGEREF _Toc80891456 \h </w:instrText>
            </w:r>
            <w:r>
              <w:rPr>
                <w:noProof/>
                <w:webHidden/>
              </w:rPr>
            </w:r>
            <w:r>
              <w:rPr>
                <w:noProof/>
                <w:webHidden/>
              </w:rPr>
              <w:fldChar w:fldCharType="separate"/>
            </w:r>
            <w:r w:rsidR="002A5205">
              <w:rPr>
                <w:noProof/>
                <w:webHidden/>
              </w:rPr>
              <w:t>19</w:t>
            </w:r>
            <w:r>
              <w:rPr>
                <w:noProof/>
                <w:webHidden/>
              </w:rPr>
              <w:fldChar w:fldCharType="end"/>
            </w:r>
          </w:hyperlink>
        </w:p>
        <w:p w14:paraId="722F2372" w14:textId="0D46DC1A" w:rsidR="00357E21" w:rsidRDefault="00357E21">
          <w:pPr>
            <w:pStyle w:val="TOC2"/>
            <w:tabs>
              <w:tab w:val="right" w:leader="dot" w:pos="9016"/>
            </w:tabs>
            <w:rPr>
              <w:rFonts w:eastAsiaTheme="minorEastAsia"/>
              <w:noProof/>
              <w:lang w:eastAsia="en-GB"/>
            </w:rPr>
          </w:pPr>
          <w:hyperlink w:anchor="_Toc80891457" w:history="1">
            <w:r w:rsidRPr="007F580F">
              <w:rPr>
                <w:rStyle w:val="Hyperlink"/>
                <w:noProof/>
              </w:rPr>
              <w:t>3.5 Gradient descendent optimisation</w:t>
            </w:r>
            <w:r>
              <w:rPr>
                <w:noProof/>
                <w:webHidden/>
              </w:rPr>
              <w:tab/>
            </w:r>
            <w:r>
              <w:rPr>
                <w:noProof/>
                <w:webHidden/>
              </w:rPr>
              <w:fldChar w:fldCharType="begin"/>
            </w:r>
            <w:r>
              <w:rPr>
                <w:noProof/>
                <w:webHidden/>
              </w:rPr>
              <w:instrText xml:space="preserve"> PAGEREF _Toc80891457 \h </w:instrText>
            </w:r>
            <w:r>
              <w:rPr>
                <w:noProof/>
                <w:webHidden/>
              </w:rPr>
            </w:r>
            <w:r>
              <w:rPr>
                <w:noProof/>
                <w:webHidden/>
              </w:rPr>
              <w:fldChar w:fldCharType="separate"/>
            </w:r>
            <w:r w:rsidR="002A5205">
              <w:rPr>
                <w:noProof/>
                <w:webHidden/>
              </w:rPr>
              <w:t>19</w:t>
            </w:r>
            <w:r>
              <w:rPr>
                <w:noProof/>
                <w:webHidden/>
              </w:rPr>
              <w:fldChar w:fldCharType="end"/>
            </w:r>
          </w:hyperlink>
        </w:p>
        <w:p w14:paraId="156FC50D" w14:textId="4AAA82D1" w:rsidR="00357E21" w:rsidRDefault="00357E21">
          <w:pPr>
            <w:pStyle w:val="TOC3"/>
            <w:tabs>
              <w:tab w:val="right" w:leader="dot" w:pos="9016"/>
            </w:tabs>
            <w:rPr>
              <w:rFonts w:eastAsiaTheme="minorEastAsia"/>
              <w:noProof/>
              <w:lang w:eastAsia="en-GB"/>
            </w:rPr>
          </w:pPr>
          <w:hyperlink w:anchor="_Toc80891458" w:history="1">
            <w:r w:rsidRPr="007F580F">
              <w:rPr>
                <w:rStyle w:val="Hyperlink"/>
                <w:noProof/>
              </w:rPr>
              <w:t>3.5.1 Gradient descendent optimisation algorithms</w:t>
            </w:r>
            <w:r>
              <w:rPr>
                <w:noProof/>
                <w:webHidden/>
              </w:rPr>
              <w:tab/>
            </w:r>
            <w:r>
              <w:rPr>
                <w:noProof/>
                <w:webHidden/>
              </w:rPr>
              <w:fldChar w:fldCharType="begin"/>
            </w:r>
            <w:r>
              <w:rPr>
                <w:noProof/>
                <w:webHidden/>
              </w:rPr>
              <w:instrText xml:space="preserve"> PAGEREF _Toc80891458 \h </w:instrText>
            </w:r>
            <w:r>
              <w:rPr>
                <w:noProof/>
                <w:webHidden/>
              </w:rPr>
            </w:r>
            <w:r>
              <w:rPr>
                <w:noProof/>
                <w:webHidden/>
              </w:rPr>
              <w:fldChar w:fldCharType="separate"/>
            </w:r>
            <w:r w:rsidR="002A5205">
              <w:rPr>
                <w:noProof/>
                <w:webHidden/>
              </w:rPr>
              <w:t>20</w:t>
            </w:r>
            <w:r>
              <w:rPr>
                <w:noProof/>
                <w:webHidden/>
              </w:rPr>
              <w:fldChar w:fldCharType="end"/>
            </w:r>
          </w:hyperlink>
        </w:p>
        <w:p w14:paraId="7BE74847" w14:textId="07FEE70D" w:rsidR="00357E21" w:rsidRDefault="00357E21">
          <w:pPr>
            <w:pStyle w:val="TOC3"/>
            <w:tabs>
              <w:tab w:val="right" w:leader="dot" w:pos="9016"/>
            </w:tabs>
            <w:rPr>
              <w:rFonts w:eastAsiaTheme="minorEastAsia"/>
              <w:noProof/>
              <w:lang w:eastAsia="en-GB"/>
            </w:rPr>
          </w:pPr>
          <w:hyperlink w:anchor="_Toc80891459" w:history="1">
            <w:r w:rsidRPr="007F580F">
              <w:rPr>
                <w:rStyle w:val="Hyperlink"/>
                <w:noProof/>
              </w:rPr>
              <w:t>3.5.2 Backpropagation</w:t>
            </w:r>
            <w:r>
              <w:rPr>
                <w:noProof/>
                <w:webHidden/>
              </w:rPr>
              <w:tab/>
            </w:r>
            <w:r>
              <w:rPr>
                <w:noProof/>
                <w:webHidden/>
              </w:rPr>
              <w:fldChar w:fldCharType="begin"/>
            </w:r>
            <w:r>
              <w:rPr>
                <w:noProof/>
                <w:webHidden/>
              </w:rPr>
              <w:instrText xml:space="preserve"> PAGEREF _Toc80891459 \h </w:instrText>
            </w:r>
            <w:r>
              <w:rPr>
                <w:noProof/>
                <w:webHidden/>
              </w:rPr>
            </w:r>
            <w:r>
              <w:rPr>
                <w:noProof/>
                <w:webHidden/>
              </w:rPr>
              <w:fldChar w:fldCharType="separate"/>
            </w:r>
            <w:r w:rsidR="002A5205">
              <w:rPr>
                <w:noProof/>
                <w:webHidden/>
              </w:rPr>
              <w:t>22</w:t>
            </w:r>
            <w:r>
              <w:rPr>
                <w:noProof/>
                <w:webHidden/>
              </w:rPr>
              <w:fldChar w:fldCharType="end"/>
            </w:r>
          </w:hyperlink>
        </w:p>
        <w:p w14:paraId="72CCD3B6" w14:textId="6E5CD051" w:rsidR="00357E21" w:rsidRDefault="00357E21">
          <w:pPr>
            <w:pStyle w:val="TOC2"/>
            <w:tabs>
              <w:tab w:val="right" w:leader="dot" w:pos="9016"/>
            </w:tabs>
            <w:rPr>
              <w:rFonts w:eastAsiaTheme="minorEastAsia"/>
              <w:noProof/>
              <w:lang w:eastAsia="en-GB"/>
            </w:rPr>
          </w:pPr>
          <w:hyperlink w:anchor="_Toc80891460" w:history="1">
            <w:r w:rsidRPr="007F580F">
              <w:rPr>
                <w:rStyle w:val="Hyperlink"/>
                <w:noProof/>
              </w:rPr>
              <w:t>3.4 Challenges of building a model</w:t>
            </w:r>
            <w:r>
              <w:rPr>
                <w:noProof/>
                <w:webHidden/>
              </w:rPr>
              <w:tab/>
            </w:r>
            <w:r>
              <w:rPr>
                <w:noProof/>
                <w:webHidden/>
              </w:rPr>
              <w:fldChar w:fldCharType="begin"/>
            </w:r>
            <w:r>
              <w:rPr>
                <w:noProof/>
                <w:webHidden/>
              </w:rPr>
              <w:instrText xml:space="preserve"> PAGEREF _Toc80891460 \h </w:instrText>
            </w:r>
            <w:r>
              <w:rPr>
                <w:noProof/>
                <w:webHidden/>
              </w:rPr>
            </w:r>
            <w:r>
              <w:rPr>
                <w:noProof/>
                <w:webHidden/>
              </w:rPr>
              <w:fldChar w:fldCharType="separate"/>
            </w:r>
            <w:r w:rsidR="002A5205">
              <w:rPr>
                <w:noProof/>
                <w:webHidden/>
              </w:rPr>
              <w:t>23</w:t>
            </w:r>
            <w:r>
              <w:rPr>
                <w:noProof/>
                <w:webHidden/>
              </w:rPr>
              <w:fldChar w:fldCharType="end"/>
            </w:r>
          </w:hyperlink>
        </w:p>
        <w:p w14:paraId="36E2DA24" w14:textId="06E8A747" w:rsidR="00357E21" w:rsidRDefault="00357E21">
          <w:pPr>
            <w:pStyle w:val="TOC3"/>
            <w:tabs>
              <w:tab w:val="right" w:leader="dot" w:pos="9016"/>
            </w:tabs>
            <w:rPr>
              <w:rFonts w:eastAsiaTheme="minorEastAsia"/>
              <w:noProof/>
              <w:lang w:eastAsia="en-GB"/>
            </w:rPr>
          </w:pPr>
          <w:hyperlink w:anchor="_Toc80891461" w:history="1">
            <w:r w:rsidRPr="007F580F">
              <w:rPr>
                <w:rStyle w:val="Hyperlink"/>
                <w:noProof/>
              </w:rPr>
              <w:t>3.4.1 Description of Bias-Variance compromise, overfitting and underfitting</w:t>
            </w:r>
            <w:r>
              <w:rPr>
                <w:noProof/>
                <w:webHidden/>
              </w:rPr>
              <w:tab/>
            </w:r>
            <w:r>
              <w:rPr>
                <w:noProof/>
                <w:webHidden/>
              </w:rPr>
              <w:fldChar w:fldCharType="begin"/>
            </w:r>
            <w:r>
              <w:rPr>
                <w:noProof/>
                <w:webHidden/>
              </w:rPr>
              <w:instrText xml:space="preserve"> PAGEREF _Toc80891461 \h </w:instrText>
            </w:r>
            <w:r>
              <w:rPr>
                <w:noProof/>
                <w:webHidden/>
              </w:rPr>
            </w:r>
            <w:r>
              <w:rPr>
                <w:noProof/>
                <w:webHidden/>
              </w:rPr>
              <w:fldChar w:fldCharType="separate"/>
            </w:r>
            <w:r w:rsidR="002A5205">
              <w:rPr>
                <w:noProof/>
                <w:webHidden/>
              </w:rPr>
              <w:t>23</w:t>
            </w:r>
            <w:r>
              <w:rPr>
                <w:noProof/>
                <w:webHidden/>
              </w:rPr>
              <w:fldChar w:fldCharType="end"/>
            </w:r>
          </w:hyperlink>
        </w:p>
        <w:p w14:paraId="37D755A5" w14:textId="34D34752" w:rsidR="00357E21" w:rsidRDefault="00357E21">
          <w:pPr>
            <w:pStyle w:val="TOC3"/>
            <w:tabs>
              <w:tab w:val="right" w:leader="dot" w:pos="9016"/>
            </w:tabs>
            <w:rPr>
              <w:rFonts w:eastAsiaTheme="minorEastAsia"/>
              <w:noProof/>
              <w:lang w:eastAsia="en-GB"/>
            </w:rPr>
          </w:pPr>
          <w:hyperlink w:anchor="_Toc80891462" w:history="1">
            <w:r w:rsidRPr="007F580F">
              <w:rPr>
                <w:rStyle w:val="Hyperlink"/>
                <w:noProof/>
              </w:rPr>
              <w:t>3.4.2 Disappearing gradient and inflating gradient</w:t>
            </w:r>
            <w:r>
              <w:rPr>
                <w:noProof/>
                <w:webHidden/>
              </w:rPr>
              <w:tab/>
            </w:r>
            <w:r>
              <w:rPr>
                <w:noProof/>
                <w:webHidden/>
              </w:rPr>
              <w:fldChar w:fldCharType="begin"/>
            </w:r>
            <w:r>
              <w:rPr>
                <w:noProof/>
                <w:webHidden/>
              </w:rPr>
              <w:instrText xml:space="preserve"> PAGEREF _Toc80891462 \h </w:instrText>
            </w:r>
            <w:r>
              <w:rPr>
                <w:noProof/>
                <w:webHidden/>
              </w:rPr>
            </w:r>
            <w:r>
              <w:rPr>
                <w:noProof/>
                <w:webHidden/>
              </w:rPr>
              <w:fldChar w:fldCharType="separate"/>
            </w:r>
            <w:r w:rsidR="002A5205">
              <w:rPr>
                <w:noProof/>
                <w:webHidden/>
              </w:rPr>
              <w:t>24</w:t>
            </w:r>
            <w:r>
              <w:rPr>
                <w:noProof/>
                <w:webHidden/>
              </w:rPr>
              <w:fldChar w:fldCharType="end"/>
            </w:r>
          </w:hyperlink>
        </w:p>
        <w:p w14:paraId="5AFD681E" w14:textId="1E0299F0" w:rsidR="00357E21" w:rsidRDefault="00357E21">
          <w:pPr>
            <w:pStyle w:val="TOC2"/>
            <w:tabs>
              <w:tab w:val="right" w:leader="dot" w:pos="9016"/>
            </w:tabs>
            <w:rPr>
              <w:rFonts w:eastAsiaTheme="minorEastAsia"/>
              <w:noProof/>
              <w:lang w:eastAsia="en-GB"/>
            </w:rPr>
          </w:pPr>
          <w:hyperlink w:anchor="_Toc80891463" w:history="1">
            <w:r w:rsidRPr="007F580F">
              <w:rPr>
                <w:rStyle w:val="Hyperlink"/>
                <w:noProof/>
              </w:rPr>
              <w:t>3.5 Convolutional Neural Network using Deep Learning</w:t>
            </w:r>
            <w:r>
              <w:rPr>
                <w:noProof/>
                <w:webHidden/>
              </w:rPr>
              <w:tab/>
            </w:r>
            <w:r>
              <w:rPr>
                <w:noProof/>
                <w:webHidden/>
              </w:rPr>
              <w:fldChar w:fldCharType="begin"/>
            </w:r>
            <w:r>
              <w:rPr>
                <w:noProof/>
                <w:webHidden/>
              </w:rPr>
              <w:instrText xml:space="preserve"> PAGEREF _Toc80891463 \h </w:instrText>
            </w:r>
            <w:r>
              <w:rPr>
                <w:noProof/>
                <w:webHidden/>
              </w:rPr>
            </w:r>
            <w:r>
              <w:rPr>
                <w:noProof/>
                <w:webHidden/>
              </w:rPr>
              <w:fldChar w:fldCharType="separate"/>
            </w:r>
            <w:r w:rsidR="002A5205">
              <w:rPr>
                <w:noProof/>
                <w:webHidden/>
              </w:rPr>
              <w:t>24</w:t>
            </w:r>
            <w:r>
              <w:rPr>
                <w:noProof/>
                <w:webHidden/>
              </w:rPr>
              <w:fldChar w:fldCharType="end"/>
            </w:r>
          </w:hyperlink>
        </w:p>
        <w:p w14:paraId="4690242F" w14:textId="580C230C" w:rsidR="00357E21" w:rsidRDefault="00357E21">
          <w:pPr>
            <w:pStyle w:val="TOC3"/>
            <w:tabs>
              <w:tab w:val="right" w:leader="dot" w:pos="9016"/>
            </w:tabs>
            <w:rPr>
              <w:rFonts w:eastAsiaTheme="minorEastAsia"/>
              <w:noProof/>
              <w:lang w:eastAsia="en-GB"/>
            </w:rPr>
          </w:pPr>
          <w:hyperlink w:anchor="_Toc80891464" w:history="1">
            <w:r w:rsidRPr="007F580F">
              <w:rPr>
                <w:rStyle w:val="Hyperlink"/>
                <w:noProof/>
              </w:rPr>
              <w:t>3.5.1 Convolutional layer</w:t>
            </w:r>
            <w:r>
              <w:rPr>
                <w:noProof/>
                <w:webHidden/>
              </w:rPr>
              <w:tab/>
            </w:r>
            <w:r>
              <w:rPr>
                <w:noProof/>
                <w:webHidden/>
              </w:rPr>
              <w:fldChar w:fldCharType="begin"/>
            </w:r>
            <w:r>
              <w:rPr>
                <w:noProof/>
                <w:webHidden/>
              </w:rPr>
              <w:instrText xml:space="preserve"> PAGEREF _Toc80891464 \h </w:instrText>
            </w:r>
            <w:r>
              <w:rPr>
                <w:noProof/>
                <w:webHidden/>
              </w:rPr>
            </w:r>
            <w:r>
              <w:rPr>
                <w:noProof/>
                <w:webHidden/>
              </w:rPr>
              <w:fldChar w:fldCharType="separate"/>
            </w:r>
            <w:r w:rsidR="002A5205">
              <w:rPr>
                <w:noProof/>
                <w:webHidden/>
              </w:rPr>
              <w:t>24</w:t>
            </w:r>
            <w:r>
              <w:rPr>
                <w:noProof/>
                <w:webHidden/>
              </w:rPr>
              <w:fldChar w:fldCharType="end"/>
            </w:r>
          </w:hyperlink>
        </w:p>
        <w:p w14:paraId="22C8FE63" w14:textId="537CDBC3" w:rsidR="00357E21" w:rsidRDefault="00357E21">
          <w:pPr>
            <w:pStyle w:val="TOC3"/>
            <w:tabs>
              <w:tab w:val="right" w:leader="dot" w:pos="9016"/>
            </w:tabs>
            <w:rPr>
              <w:rFonts w:eastAsiaTheme="minorEastAsia"/>
              <w:noProof/>
              <w:lang w:eastAsia="en-GB"/>
            </w:rPr>
          </w:pPr>
          <w:hyperlink w:anchor="_Toc80891465" w:history="1">
            <w:r w:rsidRPr="007F580F">
              <w:rPr>
                <w:rStyle w:val="Hyperlink"/>
                <w:noProof/>
              </w:rPr>
              <w:t>3.5.2 Pooling or subsampling layer</w:t>
            </w:r>
            <w:r>
              <w:rPr>
                <w:noProof/>
                <w:webHidden/>
              </w:rPr>
              <w:tab/>
            </w:r>
            <w:r>
              <w:rPr>
                <w:noProof/>
                <w:webHidden/>
              </w:rPr>
              <w:fldChar w:fldCharType="begin"/>
            </w:r>
            <w:r>
              <w:rPr>
                <w:noProof/>
                <w:webHidden/>
              </w:rPr>
              <w:instrText xml:space="preserve"> PAGEREF _Toc80891465 \h </w:instrText>
            </w:r>
            <w:r>
              <w:rPr>
                <w:noProof/>
                <w:webHidden/>
              </w:rPr>
            </w:r>
            <w:r>
              <w:rPr>
                <w:noProof/>
                <w:webHidden/>
              </w:rPr>
              <w:fldChar w:fldCharType="separate"/>
            </w:r>
            <w:r w:rsidR="002A5205">
              <w:rPr>
                <w:noProof/>
                <w:webHidden/>
              </w:rPr>
              <w:t>27</w:t>
            </w:r>
            <w:r>
              <w:rPr>
                <w:noProof/>
                <w:webHidden/>
              </w:rPr>
              <w:fldChar w:fldCharType="end"/>
            </w:r>
          </w:hyperlink>
        </w:p>
        <w:p w14:paraId="13D3D13E" w14:textId="5B02BD27" w:rsidR="00357E21" w:rsidRDefault="00357E21">
          <w:pPr>
            <w:pStyle w:val="TOC3"/>
            <w:tabs>
              <w:tab w:val="right" w:leader="dot" w:pos="9016"/>
            </w:tabs>
            <w:rPr>
              <w:rFonts w:eastAsiaTheme="minorEastAsia"/>
              <w:noProof/>
              <w:lang w:eastAsia="en-GB"/>
            </w:rPr>
          </w:pPr>
          <w:hyperlink w:anchor="_Toc80891466" w:history="1">
            <w:r w:rsidRPr="007F580F">
              <w:rPr>
                <w:rStyle w:val="Hyperlink"/>
                <w:noProof/>
              </w:rPr>
              <w:t>3.5.3 Fully connected layer</w:t>
            </w:r>
            <w:r>
              <w:rPr>
                <w:noProof/>
                <w:webHidden/>
              </w:rPr>
              <w:tab/>
            </w:r>
            <w:r>
              <w:rPr>
                <w:noProof/>
                <w:webHidden/>
              </w:rPr>
              <w:fldChar w:fldCharType="begin"/>
            </w:r>
            <w:r>
              <w:rPr>
                <w:noProof/>
                <w:webHidden/>
              </w:rPr>
              <w:instrText xml:space="preserve"> PAGEREF _Toc80891466 \h </w:instrText>
            </w:r>
            <w:r>
              <w:rPr>
                <w:noProof/>
                <w:webHidden/>
              </w:rPr>
            </w:r>
            <w:r>
              <w:rPr>
                <w:noProof/>
                <w:webHidden/>
              </w:rPr>
              <w:fldChar w:fldCharType="separate"/>
            </w:r>
            <w:r w:rsidR="002A5205">
              <w:rPr>
                <w:noProof/>
                <w:webHidden/>
              </w:rPr>
              <w:t>28</w:t>
            </w:r>
            <w:r>
              <w:rPr>
                <w:noProof/>
                <w:webHidden/>
              </w:rPr>
              <w:fldChar w:fldCharType="end"/>
            </w:r>
          </w:hyperlink>
        </w:p>
        <w:p w14:paraId="400EF09E" w14:textId="37BC0D54" w:rsidR="00357E21" w:rsidRDefault="00357E21">
          <w:pPr>
            <w:pStyle w:val="TOC3"/>
            <w:tabs>
              <w:tab w:val="right" w:leader="dot" w:pos="9016"/>
            </w:tabs>
            <w:rPr>
              <w:rFonts w:eastAsiaTheme="minorEastAsia"/>
              <w:noProof/>
              <w:lang w:eastAsia="en-GB"/>
            </w:rPr>
          </w:pPr>
          <w:hyperlink w:anchor="_Toc80891467" w:history="1">
            <w:r w:rsidRPr="007F580F">
              <w:rPr>
                <w:rStyle w:val="Hyperlink"/>
                <w:noProof/>
              </w:rPr>
              <w:t>3.5.4 Backpropagation in deep convolutional neural network</w:t>
            </w:r>
            <w:r>
              <w:rPr>
                <w:noProof/>
                <w:webHidden/>
              </w:rPr>
              <w:tab/>
            </w:r>
            <w:r>
              <w:rPr>
                <w:noProof/>
                <w:webHidden/>
              </w:rPr>
              <w:fldChar w:fldCharType="begin"/>
            </w:r>
            <w:r>
              <w:rPr>
                <w:noProof/>
                <w:webHidden/>
              </w:rPr>
              <w:instrText xml:space="preserve"> PAGEREF _Toc80891467 \h </w:instrText>
            </w:r>
            <w:r>
              <w:rPr>
                <w:noProof/>
                <w:webHidden/>
              </w:rPr>
            </w:r>
            <w:r>
              <w:rPr>
                <w:noProof/>
                <w:webHidden/>
              </w:rPr>
              <w:fldChar w:fldCharType="separate"/>
            </w:r>
            <w:r w:rsidR="002A5205">
              <w:rPr>
                <w:noProof/>
                <w:webHidden/>
              </w:rPr>
              <w:t>28</w:t>
            </w:r>
            <w:r>
              <w:rPr>
                <w:noProof/>
                <w:webHidden/>
              </w:rPr>
              <w:fldChar w:fldCharType="end"/>
            </w:r>
          </w:hyperlink>
        </w:p>
        <w:p w14:paraId="1831C6FA" w14:textId="017744EE" w:rsidR="00357E21" w:rsidRDefault="00357E21">
          <w:pPr>
            <w:pStyle w:val="TOC3"/>
            <w:tabs>
              <w:tab w:val="right" w:leader="dot" w:pos="9016"/>
            </w:tabs>
            <w:rPr>
              <w:rFonts w:eastAsiaTheme="minorEastAsia"/>
              <w:noProof/>
              <w:lang w:eastAsia="en-GB"/>
            </w:rPr>
          </w:pPr>
          <w:hyperlink w:anchor="_Toc80891468" w:history="1">
            <w:r w:rsidRPr="007F580F">
              <w:rPr>
                <w:rStyle w:val="Hyperlink"/>
                <w:noProof/>
              </w:rPr>
              <w:t>3.5.5 Softmax classifier</w:t>
            </w:r>
            <w:r>
              <w:rPr>
                <w:noProof/>
                <w:webHidden/>
              </w:rPr>
              <w:tab/>
            </w:r>
            <w:r>
              <w:rPr>
                <w:noProof/>
                <w:webHidden/>
              </w:rPr>
              <w:fldChar w:fldCharType="begin"/>
            </w:r>
            <w:r>
              <w:rPr>
                <w:noProof/>
                <w:webHidden/>
              </w:rPr>
              <w:instrText xml:space="preserve"> PAGEREF _Toc80891468 \h </w:instrText>
            </w:r>
            <w:r>
              <w:rPr>
                <w:noProof/>
                <w:webHidden/>
              </w:rPr>
            </w:r>
            <w:r>
              <w:rPr>
                <w:noProof/>
                <w:webHidden/>
              </w:rPr>
              <w:fldChar w:fldCharType="separate"/>
            </w:r>
            <w:r w:rsidR="002A5205">
              <w:rPr>
                <w:noProof/>
                <w:webHidden/>
              </w:rPr>
              <w:t>28</w:t>
            </w:r>
            <w:r>
              <w:rPr>
                <w:noProof/>
                <w:webHidden/>
              </w:rPr>
              <w:fldChar w:fldCharType="end"/>
            </w:r>
          </w:hyperlink>
        </w:p>
        <w:p w14:paraId="48AB15AC" w14:textId="18A57EA8" w:rsidR="00357E21" w:rsidRDefault="00357E21">
          <w:pPr>
            <w:pStyle w:val="TOC3"/>
            <w:tabs>
              <w:tab w:val="right" w:leader="dot" w:pos="9016"/>
            </w:tabs>
            <w:rPr>
              <w:rFonts w:eastAsiaTheme="minorEastAsia"/>
              <w:noProof/>
              <w:lang w:eastAsia="en-GB"/>
            </w:rPr>
          </w:pPr>
          <w:hyperlink w:anchor="_Toc80891469" w:history="1">
            <w:r w:rsidRPr="007F580F">
              <w:rPr>
                <w:rStyle w:val="Hyperlink"/>
                <w:noProof/>
              </w:rPr>
              <w:t>3.5.5 Discrete convolution</w:t>
            </w:r>
            <w:r>
              <w:rPr>
                <w:noProof/>
                <w:webHidden/>
              </w:rPr>
              <w:tab/>
            </w:r>
            <w:r>
              <w:rPr>
                <w:noProof/>
                <w:webHidden/>
              </w:rPr>
              <w:fldChar w:fldCharType="begin"/>
            </w:r>
            <w:r>
              <w:rPr>
                <w:noProof/>
                <w:webHidden/>
              </w:rPr>
              <w:instrText xml:space="preserve"> PAGEREF _Toc80891469 \h </w:instrText>
            </w:r>
            <w:r>
              <w:rPr>
                <w:noProof/>
                <w:webHidden/>
              </w:rPr>
            </w:r>
            <w:r>
              <w:rPr>
                <w:noProof/>
                <w:webHidden/>
              </w:rPr>
              <w:fldChar w:fldCharType="separate"/>
            </w:r>
            <w:r w:rsidR="002A5205">
              <w:rPr>
                <w:noProof/>
                <w:webHidden/>
              </w:rPr>
              <w:t>29</w:t>
            </w:r>
            <w:r>
              <w:rPr>
                <w:noProof/>
                <w:webHidden/>
              </w:rPr>
              <w:fldChar w:fldCharType="end"/>
            </w:r>
          </w:hyperlink>
        </w:p>
        <w:p w14:paraId="666B51CE" w14:textId="247F93B7" w:rsidR="00357E21" w:rsidRDefault="00357E21">
          <w:pPr>
            <w:pStyle w:val="TOC3"/>
            <w:tabs>
              <w:tab w:val="right" w:leader="dot" w:pos="9016"/>
            </w:tabs>
            <w:rPr>
              <w:rFonts w:eastAsiaTheme="minorEastAsia"/>
              <w:noProof/>
              <w:lang w:eastAsia="en-GB"/>
            </w:rPr>
          </w:pPr>
          <w:hyperlink w:anchor="_Toc80891470" w:history="1">
            <w:r w:rsidRPr="007F580F">
              <w:rPr>
                <w:rStyle w:val="Hyperlink"/>
                <w:noProof/>
              </w:rPr>
              <w:t>3.5.6 Deep convolutional neural network architectures</w:t>
            </w:r>
            <w:r>
              <w:rPr>
                <w:noProof/>
                <w:webHidden/>
              </w:rPr>
              <w:tab/>
            </w:r>
            <w:r>
              <w:rPr>
                <w:noProof/>
                <w:webHidden/>
              </w:rPr>
              <w:fldChar w:fldCharType="begin"/>
            </w:r>
            <w:r>
              <w:rPr>
                <w:noProof/>
                <w:webHidden/>
              </w:rPr>
              <w:instrText xml:space="preserve"> PAGEREF _Toc80891470 \h </w:instrText>
            </w:r>
            <w:r>
              <w:rPr>
                <w:noProof/>
                <w:webHidden/>
              </w:rPr>
            </w:r>
            <w:r>
              <w:rPr>
                <w:noProof/>
                <w:webHidden/>
              </w:rPr>
              <w:fldChar w:fldCharType="separate"/>
            </w:r>
            <w:r w:rsidR="002A5205">
              <w:rPr>
                <w:noProof/>
                <w:webHidden/>
              </w:rPr>
              <w:t>29</w:t>
            </w:r>
            <w:r>
              <w:rPr>
                <w:noProof/>
                <w:webHidden/>
              </w:rPr>
              <w:fldChar w:fldCharType="end"/>
            </w:r>
          </w:hyperlink>
        </w:p>
        <w:p w14:paraId="3E2E425F" w14:textId="7496F993" w:rsidR="00357E21" w:rsidRDefault="00357E21">
          <w:pPr>
            <w:pStyle w:val="TOC3"/>
            <w:tabs>
              <w:tab w:val="right" w:leader="dot" w:pos="9016"/>
            </w:tabs>
            <w:rPr>
              <w:rFonts w:eastAsiaTheme="minorEastAsia"/>
              <w:noProof/>
              <w:lang w:eastAsia="en-GB"/>
            </w:rPr>
          </w:pPr>
          <w:hyperlink w:anchor="_Toc80891471" w:history="1">
            <w:r w:rsidRPr="007F580F">
              <w:rPr>
                <w:rStyle w:val="Hyperlink"/>
                <w:noProof/>
              </w:rPr>
              <w:t>3.5.7 Strategies for enhancement</w:t>
            </w:r>
            <w:r>
              <w:rPr>
                <w:noProof/>
                <w:webHidden/>
              </w:rPr>
              <w:tab/>
            </w:r>
            <w:r>
              <w:rPr>
                <w:noProof/>
                <w:webHidden/>
              </w:rPr>
              <w:fldChar w:fldCharType="begin"/>
            </w:r>
            <w:r>
              <w:rPr>
                <w:noProof/>
                <w:webHidden/>
              </w:rPr>
              <w:instrText xml:space="preserve"> PAGEREF _Toc80891471 \h </w:instrText>
            </w:r>
            <w:r>
              <w:rPr>
                <w:noProof/>
                <w:webHidden/>
              </w:rPr>
            </w:r>
            <w:r>
              <w:rPr>
                <w:noProof/>
                <w:webHidden/>
              </w:rPr>
              <w:fldChar w:fldCharType="separate"/>
            </w:r>
            <w:r w:rsidR="002A5205">
              <w:rPr>
                <w:noProof/>
                <w:webHidden/>
              </w:rPr>
              <w:t>30</w:t>
            </w:r>
            <w:r>
              <w:rPr>
                <w:noProof/>
                <w:webHidden/>
              </w:rPr>
              <w:fldChar w:fldCharType="end"/>
            </w:r>
          </w:hyperlink>
        </w:p>
        <w:p w14:paraId="0FB51DFE" w14:textId="703AC428" w:rsidR="00357E21" w:rsidRDefault="00357E21">
          <w:pPr>
            <w:pStyle w:val="TOC1"/>
            <w:tabs>
              <w:tab w:val="right" w:leader="dot" w:pos="9016"/>
            </w:tabs>
            <w:rPr>
              <w:rFonts w:eastAsiaTheme="minorEastAsia"/>
              <w:noProof/>
              <w:lang w:eastAsia="en-GB"/>
            </w:rPr>
          </w:pPr>
          <w:hyperlink w:anchor="_Toc80891472" w:history="1">
            <w:r w:rsidRPr="007F580F">
              <w:rPr>
                <w:rStyle w:val="Hyperlink"/>
                <w:noProof/>
              </w:rPr>
              <w:t>Synthesis</w:t>
            </w:r>
            <w:r>
              <w:rPr>
                <w:noProof/>
                <w:webHidden/>
              </w:rPr>
              <w:tab/>
            </w:r>
            <w:r>
              <w:rPr>
                <w:noProof/>
                <w:webHidden/>
              </w:rPr>
              <w:fldChar w:fldCharType="begin"/>
            </w:r>
            <w:r>
              <w:rPr>
                <w:noProof/>
                <w:webHidden/>
              </w:rPr>
              <w:instrText xml:space="preserve"> PAGEREF _Toc80891472 \h </w:instrText>
            </w:r>
            <w:r>
              <w:rPr>
                <w:noProof/>
                <w:webHidden/>
              </w:rPr>
            </w:r>
            <w:r>
              <w:rPr>
                <w:noProof/>
                <w:webHidden/>
              </w:rPr>
              <w:fldChar w:fldCharType="separate"/>
            </w:r>
            <w:r w:rsidR="002A5205">
              <w:rPr>
                <w:noProof/>
                <w:webHidden/>
              </w:rPr>
              <w:t>31</w:t>
            </w:r>
            <w:r>
              <w:rPr>
                <w:noProof/>
                <w:webHidden/>
              </w:rPr>
              <w:fldChar w:fldCharType="end"/>
            </w:r>
          </w:hyperlink>
        </w:p>
        <w:p w14:paraId="324C46D5" w14:textId="7BD273B3" w:rsidR="00357E21" w:rsidRDefault="00357E21">
          <w:pPr>
            <w:pStyle w:val="TOC1"/>
            <w:tabs>
              <w:tab w:val="right" w:leader="dot" w:pos="9016"/>
            </w:tabs>
            <w:rPr>
              <w:rFonts w:eastAsiaTheme="minorEastAsia"/>
              <w:noProof/>
              <w:lang w:eastAsia="en-GB"/>
            </w:rPr>
          </w:pPr>
          <w:hyperlink w:anchor="_Toc80891473" w:history="1">
            <w:r w:rsidRPr="007F580F">
              <w:rPr>
                <w:rStyle w:val="Hyperlink"/>
                <w:noProof/>
              </w:rPr>
              <w:t>Chapter 4. Project research</w:t>
            </w:r>
            <w:r>
              <w:rPr>
                <w:noProof/>
                <w:webHidden/>
              </w:rPr>
              <w:tab/>
            </w:r>
            <w:r>
              <w:rPr>
                <w:noProof/>
                <w:webHidden/>
              </w:rPr>
              <w:fldChar w:fldCharType="begin"/>
            </w:r>
            <w:r>
              <w:rPr>
                <w:noProof/>
                <w:webHidden/>
              </w:rPr>
              <w:instrText xml:space="preserve"> PAGEREF _Toc80891473 \h </w:instrText>
            </w:r>
            <w:r>
              <w:rPr>
                <w:noProof/>
                <w:webHidden/>
              </w:rPr>
            </w:r>
            <w:r>
              <w:rPr>
                <w:noProof/>
                <w:webHidden/>
              </w:rPr>
              <w:fldChar w:fldCharType="separate"/>
            </w:r>
            <w:r w:rsidR="002A5205">
              <w:rPr>
                <w:noProof/>
                <w:webHidden/>
              </w:rPr>
              <w:t>31</w:t>
            </w:r>
            <w:r>
              <w:rPr>
                <w:noProof/>
                <w:webHidden/>
              </w:rPr>
              <w:fldChar w:fldCharType="end"/>
            </w:r>
          </w:hyperlink>
        </w:p>
        <w:p w14:paraId="33461DA4" w14:textId="437058DF" w:rsidR="00357E21" w:rsidRDefault="00357E21">
          <w:pPr>
            <w:pStyle w:val="TOC2"/>
            <w:tabs>
              <w:tab w:val="right" w:leader="dot" w:pos="9016"/>
            </w:tabs>
            <w:rPr>
              <w:rFonts w:eastAsiaTheme="minorEastAsia"/>
              <w:noProof/>
              <w:lang w:eastAsia="en-GB"/>
            </w:rPr>
          </w:pPr>
          <w:hyperlink w:anchor="_Toc80891474" w:history="1">
            <w:r w:rsidRPr="007F580F">
              <w:rPr>
                <w:rStyle w:val="Hyperlink"/>
                <w:noProof/>
              </w:rPr>
              <w:t>4.1 AffectNet dataset</w:t>
            </w:r>
            <w:r>
              <w:rPr>
                <w:noProof/>
                <w:webHidden/>
              </w:rPr>
              <w:tab/>
            </w:r>
            <w:r>
              <w:rPr>
                <w:noProof/>
                <w:webHidden/>
              </w:rPr>
              <w:fldChar w:fldCharType="begin"/>
            </w:r>
            <w:r>
              <w:rPr>
                <w:noProof/>
                <w:webHidden/>
              </w:rPr>
              <w:instrText xml:space="preserve"> PAGEREF _Toc80891474 \h </w:instrText>
            </w:r>
            <w:r>
              <w:rPr>
                <w:noProof/>
                <w:webHidden/>
              </w:rPr>
            </w:r>
            <w:r>
              <w:rPr>
                <w:noProof/>
                <w:webHidden/>
              </w:rPr>
              <w:fldChar w:fldCharType="separate"/>
            </w:r>
            <w:r w:rsidR="002A5205">
              <w:rPr>
                <w:noProof/>
                <w:webHidden/>
              </w:rPr>
              <w:t>31</w:t>
            </w:r>
            <w:r>
              <w:rPr>
                <w:noProof/>
                <w:webHidden/>
              </w:rPr>
              <w:fldChar w:fldCharType="end"/>
            </w:r>
          </w:hyperlink>
        </w:p>
        <w:p w14:paraId="23EBE243" w14:textId="64F96C19" w:rsidR="00357E21" w:rsidRDefault="00357E21">
          <w:pPr>
            <w:pStyle w:val="TOC2"/>
            <w:tabs>
              <w:tab w:val="right" w:leader="dot" w:pos="9016"/>
            </w:tabs>
            <w:rPr>
              <w:rFonts w:eastAsiaTheme="minorEastAsia"/>
              <w:noProof/>
              <w:lang w:eastAsia="en-GB"/>
            </w:rPr>
          </w:pPr>
          <w:hyperlink w:anchor="_Toc80891475" w:history="1">
            <w:r w:rsidRPr="007F580F">
              <w:rPr>
                <w:rStyle w:val="Hyperlink"/>
                <w:noProof/>
              </w:rPr>
              <w:t>4.2 Transfer learning</w:t>
            </w:r>
            <w:r>
              <w:rPr>
                <w:noProof/>
                <w:webHidden/>
              </w:rPr>
              <w:tab/>
            </w:r>
            <w:r>
              <w:rPr>
                <w:noProof/>
                <w:webHidden/>
              </w:rPr>
              <w:fldChar w:fldCharType="begin"/>
            </w:r>
            <w:r>
              <w:rPr>
                <w:noProof/>
                <w:webHidden/>
              </w:rPr>
              <w:instrText xml:space="preserve"> PAGEREF _Toc80891475 \h </w:instrText>
            </w:r>
            <w:r>
              <w:rPr>
                <w:noProof/>
                <w:webHidden/>
              </w:rPr>
            </w:r>
            <w:r>
              <w:rPr>
                <w:noProof/>
                <w:webHidden/>
              </w:rPr>
              <w:fldChar w:fldCharType="separate"/>
            </w:r>
            <w:r w:rsidR="002A5205">
              <w:rPr>
                <w:noProof/>
                <w:webHidden/>
              </w:rPr>
              <w:t>33</w:t>
            </w:r>
            <w:r>
              <w:rPr>
                <w:noProof/>
                <w:webHidden/>
              </w:rPr>
              <w:fldChar w:fldCharType="end"/>
            </w:r>
          </w:hyperlink>
        </w:p>
        <w:p w14:paraId="2B53FB55" w14:textId="6B38E6C9" w:rsidR="00357E21" w:rsidRDefault="00357E21">
          <w:pPr>
            <w:pStyle w:val="TOC2"/>
            <w:tabs>
              <w:tab w:val="right" w:leader="dot" w:pos="9016"/>
            </w:tabs>
            <w:rPr>
              <w:rFonts w:eastAsiaTheme="minorEastAsia"/>
              <w:noProof/>
              <w:lang w:eastAsia="en-GB"/>
            </w:rPr>
          </w:pPr>
          <w:hyperlink w:anchor="_Toc80891476" w:history="1">
            <w:r w:rsidRPr="007F580F">
              <w:rPr>
                <w:rStyle w:val="Hyperlink"/>
                <w:noProof/>
              </w:rPr>
              <w:t>4.3 Pre-trained modes</w:t>
            </w:r>
            <w:r>
              <w:rPr>
                <w:noProof/>
                <w:webHidden/>
              </w:rPr>
              <w:tab/>
            </w:r>
            <w:r>
              <w:rPr>
                <w:noProof/>
                <w:webHidden/>
              </w:rPr>
              <w:fldChar w:fldCharType="begin"/>
            </w:r>
            <w:r>
              <w:rPr>
                <w:noProof/>
                <w:webHidden/>
              </w:rPr>
              <w:instrText xml:space="preserve"> PAGEREF _Toc80891476 \h </w:instrText>
            </w:r>
            <w:r>
              <w:rPr>
                <w:noProof/>
                <w:webHidden/>
              </w:rPr>
            </w:r>
            <w:r>
              <w:rPr>
                <w:noProof/>
                <w:webHidden/>
              </w:rPr>
              <w:fldChar w:fldCharType="separate"/>
            </w:r>
            <w:r w:rsidR="002A5205">
              <w:rPr>
                <w:noProof/>
                <w:webHidden/>
              </w:rPr>
              <w:t>33</w:t>
            </w:r>
            <w:r>
              <w:rPr>
                <w:noProof/>
                <w:webHidden/>
              </w:rPr>
              <w:fldChar w:fldCharType="end"/>
            </w:r>
          </w:hyperlink>
        </w:p>
        <w:p w14:paraId="4FDDC14C" w14:textId="2B69DA51" w:rsidR="00357E21" w:rsidRDefault="00357E21">
          <w:pPr>
            <w:pStyle w:val="TOC2"/>
            <w:tabs>
              <w:tab w:val="right" w:leader="dot" w:pos="9016"/>
            </w:tabs>
            <w:rPr>
              <w:rFonts w:eastAsiaTheme="minorEastAsia"/>
              <w:noProof/>
              <w:lang w:eastAsia="en-GB"/>
            </w:rPr>
          </w:pPr>
          <w:hyperlink w:anchor="_Toc80891477" w:history="1">
            <w:r w:rsidRPr="007F580F">
              <w:rPr>
                <w:rStyle w:val="Hyperlink"/>
                <w:noProof/>
              </w:rPr>
              <w:t>4.3.1 ResNet101V2 model</w:t>
            </w:r>
            <w:r>
              <w:rPr>
                <w:noProof/>
                <w:webHidden/>
              </w:rPr>
              <w:tab/>
            </w:r>
            <w:r>
              <w:rPr>
                <w:noProof/>
                <w:webHidden/>
              </w:rPr>
              <w:fldChar w:fldCharType="begin"/>
            </w:r>
            <w:r>
              <w:rPr>
                <w:noProof/>
                <w:webHidden/>
              </w:rPr>
              <w:instrText xml:space="preserve"> PAGEREF _Toc80891477 \h </w:instrText>
            </w:r>
            <w:r>
              <w:rPr>
                <w:noProof/>
                <w:webHidden/>
              </w:rPr>
            </w:r>
            <w:r>
              <w:rPr>
                <w:noProof/>
                <w:webHidden/>
              </w:rPr>
              <w:fldChar w:fldCharType="separate"/>
            </w:r>
            <w:r w:rsidR="002A5205">
              <w:rPr>
                <w:noProof/>
                <w:webHidden/>
              </w:rPr>
              <w:t>33</w:t>
            </w:r>
            <w:r>
              <w:rPr>
                <w:noProof/>
                <w:webHidden/>
              </w:rPr>
              <w:fldChar w:fldCharType="end"/>
            </w:r>
          </w:hyperlink>
        </w:p>
        <w:p w14:paraId="094D5D26" w14:textId="06E76D7F" w:rsidR="00357E21" w:rsidRDefault="00357E21">
          <w:pPr>
            <w:pStyle w:val="TOC3"/>
            <w:tabs>
              <w:tab w:val="right" w:leader="dot" w:pos="9016"/>
            </w:tabs>
            <w:rPr>
              <w:rFonts w:eastAsiaTheme="minorEastAsia"/>
              <w:noProof/>
              <w:lang w:eastAsia="en-GB"/>
            </w:rPr>
          </w:pPr>
          <w:hyperlink w:anchor="_Toc80891478" w:history="1">
            <w:r w:rsidRPr="007F580F">
              <w:rPr>
                <w:rStyle w:val="Hyperlink"/>
                <w:noProof/>
              </w:rPr>
              <w:t>4.3.2 VGG19 model</w:t>
            </w:r>
            <w:r>
              <w:rPr>
                <w:noProof/>
                <w:webHidden/>
              </w:rPr>
              <w:tab/>
            </w:r>
            <w:r>
              <w:rPr>
                <w:noProof/>
                <w:webHidden/>
              </w:rPr>
              <w:fldChar w:fldCharType="begin"/>
            </w:r>
            <w:r>
              <w:rPr>
                <w:noProof/>
                <w:webHidden/>
              </w:rPr>
              <w:instrText xml:space="preserve"> PAGEREF _Toc80891478 \h </w:instrText>
            </w:r>
            <w:r>
              <w:rPr>
                <w:noProof/>
                <w:webHidden/>
              </w:rPr>
            </w:r>
            <w:r>
              <w:rPr>
                <w:noProof/>
                <w:webHidden/>
              </w:rPr>
              <w:fldChar w:fldCharType="separate"/>
            </w:r>
            <w:r w:rsidR="002A5205">
              <w:rPr>
                <w:noProof/>
                <w:webHidden/>
              </w:rPr>
              <w:t>34</w:t>
            </w:r>
            <w:r>
              <w:rPr>
                <w:noProof/>
                <w:webHidden/>
              </w:rPr>
              <w:fldChar w:fldCharType="end"/>
            </w:r>
          </w:hyperlink>
        </w:p>
        <w:p w14:paraId="77FB3ACA" w14:textId="4814B031" w:rsidR="00357E21" w:rsidRDefault="00357E21">
          <w:pPr>
            <w:pStyle w:val="TOC3"/>
            <w:tabs>
              <w:tab w:val="right" w:leader="dot" w:pos="9016"/>
            </w:tabs>
            <w:rPr>
              <w:rFonts w:eastAsiaTheme="minorEastAsia"/>
              <w:noProof/>
              <w:lang w:eastAsia="en-GB"/>
            </w:rPr>
          </w:pPr>
          <w:hyperlink w:anchor="_Toc80891479" w:history="1">
            <w:r w:rsidRPr="007F580F">
              <w:rPr>
                <w:rStyle w:val="Hyperlink"/>
                <w:noProof/>
              </w:rPr>
              <w:t>4.2.3 InceptionV3 model</w:t>
            </w:r>
            <w:r>
              <w:rPr>
                <w:noProof/>
                <w:webHidden/>
              </w:rPr>
              <w:tab/>
            </w:r>
            <w:r>
              <w:rPr>
                <w:noProof/>
                <w:webHidden/>
              </w:rPr>
              <w:fldChar w:fldCharType="begin"/>
            </w:r>
            <w:r>
              <w:rPr>
                <w:noProof/>
                <w:webHidden/>
              </w:rPr>
              <w:instrText xml:space="preserve"> PAGEREF _Toc80891479 \h </w:instrText>
            </w:r>
            <w:r>
              <w:rPr>
                <w:noProof/>
                <w:webHidden/>
              </w:rPr>
            </w:r>
            <w:r>
              <w:rPr>
                <w:noProof/>
                <w:webHidden/>
              </w:rPr>
              <w:fldChar w:fldCharType="separate"/>
            </w:r>
            <w:r w:rsidR="002A5205">
              <w:rPr>
                <w:noProof/>
                <w:webHidden/>
              </w:rPr>
              <w:t>35</w:t>
            </w:r>
            <w:r>
              <w:rPr>
                <w:noProof/>
                <w:webHidden/>
              </w:rPr>
              <w:fldChar w:fldCharType="end"/>
            </w:r>
          </w:hyperlink>
        </w:p>
        <w:p w14:paraId="7C0B5C3A" w14:textId="1DCFEF2F" w:rsidR="00357E21" w:rsidRDefault="00357E21">
          <w:pPr>
            <w:pStyle w:val="TOC3"/>
            <w:tabs>
              <w:tab w:val="right" w:leader="dot" w:pos="9016"/>
            </w:tabs>
            <w:rPr>
              <w:rFonts w:eastAsiaTheme="minorEastAsia"/>
              <w:noProof/>
              <w:lang w:eastAsia="en-GB"/>
            </w:rPr>
          </w:pPr>
          <w:hyperlink w:anchor="_Toc80891480" w:history="1">
            <w:r w:rsidRPr="007F580F">
              <w:rPr>
                <w:rStyle w:val="Hyperlink"/>
                <w:noProof/>
              </w:rPr>
              <w:t>4.3.4 MobileNetV2 model</w:t>
            </w:r>
            <w:r>
              <w:rPr>
                <w:noProof/>
                <w:webHidden/>
              </w:rPr>
              <w:tab/>
            </w:r>
            <w:r>
              <w:rPr>
                <w:noProof/>
                <w:webHidden/>
              </w:rPr>
              <w:fldChar w:fldCharType="begin"/>
            </w:r>
            <w:r>
              <w:rPr>
                <w:noProof/>
                <w:webHidden/>
              </w:rPr>
              <w:instrText xml:space="preserve"> PAGEREF _Toc80891480 \h </w:instrText>
            </w:r>
            <w:r>
              <w:rPr>
                <w:noProof/>
                <w:webHidden/>
              </w:rPr>
            </w:r>
            <w:r>
              <w:rPr>
                <w:noProof/>
                <w:webHidden/>
              </w:rPr>
              <w:fldChar w:fldCharType="separate"/>
            </w:r>
            <w:r w:rsidR="002A5205">
              <w:rPr>
                <w:noProof/>
                <w:webHidden/>
              </w:rPr>
              <w:t>36</w:t>
            </w:r>
            <w:r>
              <w:rPr>
                <w:noProof/>
                <w:webHidden/>
              </w:rPr>
              <w:fldChar w:fldCharType="end"/>
            </w:r>
          </w:hyperlink>
        </w:p>
        <w:p w14:paraId="5ADE1F38" w14:textId="206AAF87" w:rsidR="00357E21" w:rsidRDefault="00357E21">
          <w:pPr>
            <w:pStyle w:val="TOC2"/>
            <w:tabs>
              <w:tab w:val="right" w:leader="dot" w:pos="9016"/>
            </w:tabs>
            <w:rPr>
              <w:rFonts w:eastAsiaTheme="minorEastAsia"/>
              <w:noProof/>
              <w:lang w:eastAsia="en-GB"/>
            </w:rPr>
          </w:pPr>
          <w:hyperlink w:anchor="_Toc80891481" w:history="1">
            <w:r w:rsidRPr="007F580F">
              <w:rPr>
                <w:rStyle w:val="Hyperlink"/>
                <w:noProof/>
              </w:rPr>
              <w:t>4.4 Hardware resources</w:t>
            </w:r>
            <w:r>
              <w:rPr>
                <w:noProof/>
                <w:webHidden/>
              </w:rPr>
              <w:tab/>
            </w:r>
            <w:r>
              <w:rPr>
                <w:noProof/>
                <w:webHidden/>
              </w:rPr>
              <w:fldChar w:fldCharType="begin"/>
            </w:r>
            <w:r>
              <w:rPr>
                <w:noProof/>
                <w:webHidden/>
              </w:rPr>
              <w:instrText xml:space="preserve"> PAGEREF _Toc80891481 \h </w:instrText>
            </w:r>
            <w:r>
              <w:rPr>
                <w:noProof/>
                <w:webHidden/>
              </w:rPr>
            </w:r>
            <w:r>
              <w:rPr>
                <w:noProof/>
                <w:webHidden/>
              </w:rPr>
              <w:fldChar w:fldCharType="separate"/>
            </w:r>
            <w:r w:rsidR="002A5205">
              <w:rPr>
                <w:noProof/>
                <w:webHidden/>
              </w:rPr>
              <w:t>37</w:t>
            </w:r>
            <w:r>
              <w:rPr>
                <w:noProof/>
                <w:webHidden/>
              </w:rPr>
              <w:fldChar w:fldCharType="end"/>
            </w:r>
          </w:hyperlink>
        </w:p>
        <w:p w14:paraId="166094D1" w14:textId="260D6731" w:rsidR="00357E21" w:rsidRDefault="00357E21">
          <w:pPr>
            <w:pStyle w:val="TOC3"/>
            <w:tabs>
              <w:tab w:val="right" w:leader="dot" w:pos="9016"/>
            </w:tabs>
            <w:rPr>
              <w:rFonts w:eastAsiaTheme="minorEastAsia"/>
              <w:noProof/>
              <w:lang w:eastAsia="en-GB"/>
            </w:rPr>
          </w:pPr>
          <w:hyperlink w:anchor="_Toc80891482" w:history="1">
            <w:r w:rsidRPr="007F580F">
              <w:rPr>
                <w:rStyle w:val="Hyperlink"/>
                <w:noProof/>
              </w:rPr>
              <w:t>4.4.1 Personal Computer</w:t>
            </w:r>
            <w:r>
              <w:rPr>
                <w:noProof/>
                <w:webHidden/>
              </w:rPr>
              <w:tab/>
            </w:r>
            <w:r>
              <w:rPr>
                <w:noProof/>
                <w:webHidden/>
              </w:rPr>
              <w:fldChar w:fldCharType="begin"/>
            </w:r>
            <w:r>
              <w:rPr>
                <w:noProof/>
                <w:webHidden/>
              </w:rPr>
              <w:instrText xml:space="preserve"> PAGEREF _Toc80891482 \h </w:instrText>
            </w:r>
            <w:r>
              <w:rPr>
                <w:noProof/>
                <w:webHidden/>
              </w:rPr>
            </w:r>
            <w:r>
              <w:rPr>
                <w:noProof/>
                <w:webHidden/>
              </w:rPr>
              <w:fldChar w:fldCharType="separate"/>
            </w:r>
            <w:r w:rsidR="002A5205">
              <w:rPr>
                <w:noProof/>
                <w:webHidden/>
              </w:rPr>
              <w:t>37</w:t>
            </w:r>
            <w:r>
              <w:rPr>
                <w:noProof/>
                <w:webHidden/>
              </w:rPr>
              <w:fldChar w:fldCharType="end"/>
            </w:r>
          </w:hyperlink>
        </w:p>
        <w:p w14:paraId="1239D7DE" w14:textId="0B4CFF8D" w:rsidR="00357E21" w:rsidRDefault="00357E21">
          <w:pPr>
            <w:pStyle w:val="TOC3"/>
            <w:tabs>
              <w:tab w:val="right" w:leader="dot" w:pos="9016"/>
            </w:tabs>
            <w:rPr>
              <w:rFonts w:eastAsiaTheme="minorEastAsia"/>
              <w:noProof/>
              <w:lang w:eastAsia="en-GB"/>
            </w:rPr>
          </w:pPr>
          <w:hyperlink w:anchor="_Toc80891483" w:history="1">
            <w:r w:rsidRPr="007F580F">
              <w:rPr>
                <w:rStyle w:val="Hyperlink"/>
                <w:noProof/>
              </w:rPr>
              <w:t>4.4.2 Google Colaboratory web service</w:t>
            </w:r>
            <w:r>
              <w:rPr>
                <w:noProof/>
                <w:webHidden/>
              </w:rPr>
              <w:tab/>
            </w:r>
            <w:r>
              <w:rPr>
                <w:noProof/>
                <w:webHidden/>
              </w:rPr>
              <w:fldChar w:fldCharType="begin"/>
            </w:r>
            <w:r>
              <w:rPr>
                <w:noProof/>
                <w:webHidden/>
              </w:rPr>
              <w:instrText xml:space="preserve"> PAGEREF _Toc80891483 \h </w:instrText>
            </w:r>
            <w:r>
              <w:rPr>
                <w:noProof/>
                <w:webHidden/>
              </w:rPr>
            </w:r>
            <w:r>
              <w:rPr>
                <w:noProof/>
                <w:webHidden/>
              </w:rPr>
              <w:fldChar w:fldCharType="separate"/>
            </w:r>
            <w:r w:rsidR="002A5205">
              <w:rPr>
                <w:noProof/>
                <w:webHidden/>
              </w:rPr>
              <w:t>37</w:t>
            </w:r>
            <w:r>
              <w:rPr>
                <w:noProof/>
                <w:webHidden/>
              </w:rPr>
              <w:fldChar w:fldCharType="end"/>
            </w:r>
          </w:hyperlink>
        </w:p>
        <w:p w14:paraId="501B0D21" w14:textId="77304236" w:rsidR="00357E21" w:rsidRDefault="00357E21">
          <w:pPr>
            <w:pStyle w:val="TOC2"/>
            <w:tabs>
              <w:tab w:val="right" w:leader="dot" w:pos="9016"/>
            </w:tabs>
            <w:rPr>
              <w:rFonts w:eastAsiaTheme="minorEastAsia"/>
              <w:noProof/>
              <w:lang w:eastAsia="en-GB"/>
            </w:rPr>
          </w:pPr>
          <w:hyperlink w:anchor="_Toc80891484" w:history="1">
            <w:r w:rsidRPr="007F580F">
              <w:rPr>
                <w:rStyle w:val="Hyperlink"/>
                <w:noProof/>
              </w:rPr>
              <w:t>4.5 Programming language</w:t>
            </w:r>
            <w:r>
              <w:rPr>
                <w:noProof/>
                <w:webHidden/>
              </w:rPr>
              <w:tab/>
            </w:r>
            <w:r>
              <w:rPr>
                <w:noProof/>
                <w:webHidden/>
              </w:rPr>
              <w:fldChar w:fldCharType="begin"/>
            </w:r>
            <w:r>
              <w:rPr>
                <w:noProof/>
                <w:webHidden/>
              </w:rPr>
              <w:instrText xml:space="preserve"> PAGEREF _Toc80891484 \h </w:instrText>
            </w:r>
            <w:r>
              <w:rPr>
                <w:noProof/>
                <w:webHidden/>
              </w:rPr>
            </w:r>
            <w:r>
              <w:rPr>
                <w:noProof/>
                <w:webHidden/>
              </w:rPr>
              <w:fldChar w:fldCharType="separate"/>
            </w:r>
            <w:r w:rsidR="002A5205">
              <w:rPr>
                <w:noProof/>
                <w:webHidden/>
              </w:rPr>
              <w:t>37</w:t>
            </w:r>
            <w:r>
              <w:rPr>
                <w:noProof/>
                <w:webHidden/>
              </w:rPr>
              <w:fldChar w:fldCharType="end"/>
            </w:r>
          </w:hyperlink>
        </w:p>
        <w:p w14:paraId="38D38EA5" w14:textId="03F7D868" w:rsidR="00357E21" w:rsidRDefault="00357E21">
          <w:pPr>
            <w:pStyle w:val="TOC2"/>
            <w:tabs>
              <w:tab w:val="right" w:leader="dot" w:pos="9016"/>
            </w:tabs>
            <w:rPr>
              <w:rFonts w:eastAsiaTheme="minorEastAsia"/>
              <w:noProof/>
              <w:lang w:eastAsia="en-GB"/>
            </w:rPr>
          </w:pPr>
          <w:hyperlink w:anchor="_Toc80891485" w:history="1">
            <w:r w:rsidRPr="007F580F">
              <w:rPr>
                <w:rStyle w:val="Hyperlink"/>
                <w:noProof/>
              </w:rPr>
              <w:t>4.6 Software and libraries</w:t>
            </w:r>
            <w:r>
              <w:rPr>
                <w:noProof/>
                <w:webHidden/>
              </w:rPr>
              <w:tab/>
            </w:r>
            <w:r>
              <w:rPr>
                <w:noProof/>
                <w:webHidden/>
              </w:rPr>
              <w:fldChar w:fldCharType="begin"/>
            </w:r>
            <w:r>
              <w:rPr>
                <w:noProof/>
                <w:webHidden/>
              </w:rPr>
              <w:instrText xml:space="preserve"> PAGEREF _Toc80891485 \h </w:instrText>
            </w:r>
            <w:r>
              <w:rPr>
                <w:noProof/>
                <w:webHidden/>
              </w:rPr>
            </w:r>
            <w:r>
              <w:rPr>
                <w:noProof/>
                <w:webHidden/>
              </w:rPr>
              <w:fldChar w:fldCharType="separate"/>
            </w:r>
            <w:r w:rsidR="002A5205">
              <w:rPr>
                <w:noProof/>
                <w:webHidden/>
              </w:rPr>
              <w:t>38</w:t>
            </w:r>
            <w:r>
              <w:rPr>
                <w:noProof/>
                <w:webHidden/>
              </w:rPr>
              <w:fldChar w:fldCharType="end"/>
            </w:r>
          </w:hyperlink>
        </w:p>
        <w:p w14:paraId="271419BF" w14:textId="669A3A47" w:rsidR="00357E21" w:rsidRDefault="00357E21">
          <w:pPr>
            <w:pStyle w:val="TOC2"/>
            <w:tabs>
              <w:tab w:val="right" w:leader="dot" w:pos="9016"/>
            </w:tabs>
            <w:rPr>
              <w:rFonts w:eastAsiaTheme="minorEastAsia"/>
              <w:noProof/>
              <w:lang w:eastAsia="en-GB"/>
            </w:rPr>
          </w:pPr>
          <w:hyperlink w:anchor="_Toc80891486" w:history="1">
            <w:r w:rsidRPr="007F580F">
              <w:rPr>
                <w:rStyle w:val="Hyperlink"/>
                <w:noProof/>
              </w:rPr>
              <w:t>4.4 Tuning the hyper-parameters</w:t>
            </w:r>
            <w:r>
              <w:rPr>
                <w:noProof/>
                <w:webHidden/>
              </w:rPr>
              <w:tab/>
            </w:r>
            <w:r>
              <w:rPr>
                <w:noProof/>
                <w:webHidden/>
              </w:rPr>
              <w:fldChar w:fldCharType="begin"/>
            </w:r>
            <w:r>
              <w:rPr>
                <w:noProof/>
                <w:webHidden/>
              </w:rPr>
              <w:instrText xml:space="preserve"> PAGEREF _Toc80891486 \h </w:instrText>
            </w:r>
            <w:r>
              <w:rPr>
                <w:noProof/>
                <w:webHidden/>
              </w:rPr>
            </w:r>
            <w:r>
              <w:rPr>
                <w:noProof/>
                <w:webHidden/>
              </w:rPr>
              <w:fldChar w:fldCharType="separate"/>
            </w:r>
            <w:r w:rsidR="002A5205">
              <w:rPr>
                <w:noProof/>
                <w:webHidden/>
              </w:rPr>
              <w:t>39</w:t>
            </w:r>
            <w:r>
              <w:rPr>
                <w:noProof/>
                <w:webHidden/>
              </w:rPr>
              <w:fldChar w:fldCharType="end"/>
            </w:r>
          </w:hyperlink>
        </w:p>
        <w:p w14:paraId="492C8B01" w14:textId="230515EE" w:rsidR="00357E21" w:rsidRDefault="00357E21">
          <w:pPr>
            <w:pStyle w:val="TOC1"/>
            <w:tabs>
              <w:tab w:val="right" w:leader="dot" w:pos="9016"/>
            </w:tabs>
            <w:rPr>
              <w:rFonts w:eastAsiaTheme="minorEastAsia"/>
              <w:noProof/>
              <w:lang w:eastAsia="en-GB"/>
            </w:rPr>
          </w:pPr>
          <w:hyperlink w:anchor="_Toc80891487" w:history="1">
            <w:r w:rsidRPr="007F580F">
              <w:rPr>
                <w:rStyle w:val="Hyperlink"/>
                <w:noProof/>
              </w:rPr>
              <w:t>Chapter 5. Experiments and results</w:t>
            </w:r>
            <w:r>
              <w:rPr>
                <w:noProof/>
                <w:webHidden/>
              </w:rPr>
              <w:tab/>
            </w:r>
            <w:r>
              <w:rPr>
                <w:noProof/>
                <w:webHidden/>
              </w:rPr>
              <w:fldChar w:fldCharType="begin"/>
            </w:r>
            <w:r>
              <w:rPr>
                <w:noProof/>
                <w:webHidden/>
              </w:rPr>
              <w:instrText xml:space="preserve"> PAGEREF _Toc80891487 \h </w:instrText>
            </w:r>
            <w:r>
              <w:rPr>
                <w:noProof/>
                <w:webHidden/>
              </w:rPr>
            </w:r>
            <w:r>
              <w:rPr>
                <w:noProof/>
                <w:webHidden/>
              </w:rPr>
              <w:fldChar w:fldCharType="separate"/>
            </w:r>
            <w:r w:rsidR="002A5205">
              <w:rPr>
                <w:noProof/>
                <w:webHidden/>
              </w:rPr>
              <w:t>40</w:t>
            </w:r>
            <w:r>
              <w:rPr>
                <w:noProof/>
                <w:webHidden/>
              </w:rPr>
              <w:fldChar w:fldCharType="end"/>
            </w:r>
          </w:hyperlink>
        </w:p>
        <w:p w14:paraId="4CDD7E4D" w14:textId="1456EBA1" w:rsidR="00357E21" w:rsidRDefault="00357E21">
          <w:pPr>
            <w:pStyle w:val="TOC2"/>
            <w:tabs>
              <w:tab w:val="right" w:leader="dot" w:pos="9016"/>
            </w:tabs>
            <w:rPr>
              <w:rFonts w:eastAsiaTheme="minorEastAsia"/>
              <w:noProof/>
              <w:lang w:eastAsia="en-GB"/>
            </w:rPr>
          </w:pPr>
          <w:hyperlink w:anchor="_Toc80891488" w:history="1">
            <w:r w:rsidRPr="007F580F">
              <w:rPr>
                <w:rStyle w:val="Hyperlink"/>
                <w:noProof/>
              </w:rPr>
              <w:t>5.1. First configuration models</w:t>
            </w:r>
            <w:r>
              <w:rPr>
                <w:noProof/>
                <w:webHidden/>
              </w:rPr>
              <w:tab/>
            </w:r>
            <w:r>
              <w:rPr>
                <w:noProof/>
                <w:webHidden/>
              </w:rPr>
              <w:fldChar w:fldCharType="begin"/>
            </w:r>
            <w:r>
              <w:rPr>
                <w:noProof/>
                <w:webHidden/>
              </w:rPr>
              <w:instrText xml:space="preserve"> PAGEREF _Toc80891488 \h </w:instrText>
            </w:r>
            <w:r>
              <w:rPr>
                <w:noProof/>
                <w:webHidden/>
              </w:rPr>
            </w:r>
            <w:r>
              <w:rPr>
                <w:noProof/>
                <w:webHidden/>
              </w:rPr>
              <w:fldChar w:fldCharType="separate"/>
            </w:r>
            <w:r w:rsidR="002A5205">
              <w:rPr>
                <w:noProof/>
                <w:webHidden/>
              </w:rPr>
              <w:t>40</w:t>
            </w:r>
            <w:r>
              <w:rPr>
                <w:noProof/>
                <w:webHidden/>
              </w:rPr>
              <w:fldChar w:fldCharType="end"/>
            </w:r>
          </w:hyperlink>
        </w:p>
        <w:p w14:paraId="6843411D" w14:textId="695F8B5B" w:rsidR="00357E21" w:rsidRDefault="00357E21">
          <w:pPr>
            <w:pStyle w:val="TOC2"/>
            <w:tabs>
              <w:tab w:val="right" w:leader="dot" w:pos="9016"/>
            </w:tabs>
            <w:rPr>
              <w:rFonts w:eastAsiaTheme="minorEastAsia"/>
              <w:noProof/>
              <w:lang w:eastAsia="en-GB"/>
            </w:rPr>
          </w:pPr>
          <w:hyperlink w:anchor="_Toc80891489" w:history="1">
            <w:r w:rsidRPr="007F580F">
              <w:rPr>
                <w:rStyle w:val="Hyperlink"/>
                <w:noProof/>
              </w:rPr>
              <w:t>5.2. Second configuration models</w:t>
            </w:r>
            <w:r>
              <w:rPr>
                <w:noProof/>
                <w:webHidden/>
              </w:rPr>
              <w:tab/>
            </w:r>
            <w:r>
              <w:rPr>
                <w:noProof/>
                <w:webHidden/>
              </w:rPr>
              <w:fldChar w:fldCharType="begin"/>
            </w:r>
            <w:r>
              <w:rPr>
                <w:noProof/>
                <w:webHidden/>
              </w:rPr>
              <w:instrText xml:space="preserve"> PAGEREF _Toc80891489 \h </w:instrText>
            </w:r>
            <w:r>
              <w:rPr>
                <w:noProof/>
                <w:webHidden/>
              </w:rPr>
            </w:r>
            <w:r>
              <w:rPr>
                <w:noProof/>
                <w:webHidden/>
              </w:rPr>
              <w:fldChar w:fldCharType="separate"/>
            </w:r>
            <w:r w:rsidR="002A5205">
              <w:rPr>
                <w:noProof/>
                <w:webHidden/>
              </w:rPr>
              <w:t>44</w:t>
            </w:r>
            <w:r>
              <w:rPr>
                <w:noProof/>
                <w:webHidden/>
              </w:rPr>
              <w:fldChar w:fldCharType="end"/>
            </w:r>
          </w:hyperlink>
        </w:p>
        <w:p w14:paraId="7725DA03" w14:textId="5ECAC1DA" w:rsidR="00357E21" w:rsidRDefault="00357E21">
          <w:pPr>
            <w:pStyle w:val="TOC2"/>
            <w:tabs>
              <w:tab w:val="right" w:leader="dot" w:pos="9016"/>
            </w:tabs>
            <w:rPr>
              <w:rFonts w:eastAsiaTheme="minorEastAsia"/>
              <w:noProof/>
              <w:lang w:eastAsia="en-GB"/>
            </w:rPr>
          </w:pPr>
          <w:hyperlink w:anchor="_Toc80891490" w:history="1">
            <w:r w:rsidRPr="007F580F">
              <w:rPr>
                <w:rStyle w:val="Hyperlink"/>
                <w:noProof/>
              </w:rPr>
              <w:t>5.3. Third configuration models</w:t>
            </w:r>
            <w:r>
              <w:rPr>
                <w:noProof/>
                <w:webHidden/>
              </w:rPr>
              <w:tab/>
            </w:r>
            <w:r>
              <w:rPr>
                <w:noProof/>
                <w:webHidden/>
              </w:rPr>
              <w:fldChar w:fldCharType="begin"/>
            </w:r>
            <w:r>
              <w:rPr>
                <w:noProof/>
                <w:webHidden/>
              </w:rPr>
              <w:instrText xml:space="preserve"> PAGEREF _Toc80891490 \h </w:instrText>
            </w:r>
            <w:r>
              <w:rPr>
                <w:noProof/>
                <w:webHidden/>
              </w:rPr>
            </w:r>
            <w:r>
              <w:rPr>
                <w:noProof/>
                <w:webHidden/>
              </w:rPr>
              <w:fldChar w:fldCharType="separate"/>
            </w:r>
            <w:r w:rsidR="002A5205">
              <w:rPr>
                <w:noProof/>
                <w:webHidden/>
              </w:rPr>
              <w:t>46</w:t>
            </w:r>
            <w:r>
              <w:rPr>
                <w:noProof/>
                <w:webHidden/>
              </w:rPr>
              <w:fldChar w:fldCharType="end"/>
            </w:r>
          </w:hyperlink>
        </w:p>
        <w:p w14:paraId="02299530" w14:textId="5B570A2B" w:rsidR="00357E21" w:rsidRDefault="00357E21">
          <w:pPr>
            <w:pStyle w:val="TOC2"/>
            <w:tabs>
              <w:tab w:val="right" w:leader="dot" w:pos="9016"/>
            </w:tabs>
            <w:rPr>
              <w:rFonts w:eastAsiaTheme="minorEastAsia"/>
              <w:noProof/>
              <w:lang w:eastAsia="en-GB"/>
            </w:rPr>
          </w:pPr>
          <w:hyperlink w:anchor="_Toc80891491" w:history="1">
            <w:r w:rsidRPr="007F580F">
              <w:rPr>
                <w:rStyle w:val="Hyperlink"/>
                <w:noProof/>
              </w:rPr>
              <w:t>5.4. Fourth configuration models</w:t>
            </w:r>
            <w:r>
              <w:rPr>
                <w:noProof/>
                <w:webHidden/>
              </w:rPr>
              <w:tab/>
            </w:r>
            <w:r>
              <w:rPr>
                <w:noProof/>
                <w:webHidden/>
              </w:rPr>
              <w:fldChar w:fldCharType="begin"/>
            </w:r>
            <w:r>
              <w:rPr>
                <w:noProof/>
                <w:webHidden/>
              </w:rPr>
              <w:instrText xml:space="preserve"> PAGEREF _Toc80891491 \h </w:instrText>
            </w:r>
            <w:r>
              <w:rPr>
                <w:noProof/>
                <w:webHidden/>
              </w:rPr>
            </w:r>
            <w:r>
              <w:rPr>
                <w:noProof/>
                <w:webHidden/>
              </w:rPr>
              <w:fldChar w:fldCharType="separate"/>
            </w:r>
            <w:r w:rsidR="002A5205">
              <w:rPr>
                <w:noProof/>
                <w:webHidden/>
              </w:rPr>
              <w:t>50</w:t>
            </w:r>
            <w:r>
              <w:rPr>
                <w:noProof/>
                <w:webHidden/>
              </w:rPr>
              <w:fldChar w:fldCharType="end"/>
            </w:r>
          </w:hyperlink>
        </w:p>
        <w:p w14:paraId="104CFBBA" w14:textId="424E47C0" w:rsidR="00357E21" w:rsidRDefault="00357E21">
          <w:pPr>
            <w:pStyle w:val="TOC2"/>
            <w:tabs>
              <w:tab w:val="right" w:leader="dot" w:pos="9016"/>
            </w:tabs>
            <w:rPr>
              <w:rFonts w:eastAsiaTheme="minorEastAsia"/>
              <w:noProof/>
              <w:lang w:eastAsia="en-GB"/>
            </w:rPr>
          </w:pPr>
          <w:hyperlink w:anchor="_Toc80891492" w:history="1">
            <w:r w:rsidRPr="007F580F">
              <w:rPr>
                <w:rStyle w:val="Hyperlink"/>
                <w:noProof/>
              </w:rPr>
              <w:t>5.5. Fifth configuration models</w:t>
            </w:r>
            <w:r>
              <w:rPr>
                <w:noProof/>
                <w:webHidden/>
              </w:rPr>
              <w:tab/>
            </w:r>
            <w:r>
              <w:rPr>
                <w:noProof/>
                <w:webHidden/>
              </w:rPr>
              <w:fldChar w:fldCharType="begin"/>
            </w:r>
            <w:r>
              <w:rPr>
                <w:noProof/>
                <w:webHidden/>
              </w:rPr>
              <w:instrText xml:space="preserve"> PAGEREF _Toc80891492 \h </w:instrText>
            </w:r>
            <w:r>
              <w:rPr>
                <w:noProof/>
                <w:webHidden/>
              </w:rPr>
            </w:r>
            <w:r>
              <w:rPr>
                <w:noProof/>
                <w:webHidden/>
              </w:rPr>
              <w:fldChar w:fldCharType="separate"/>
            </w:r>
            <w:r w:rsidR="002A5205">
              <w:rPr>
                <w:noProof/>
                <w:webHidden/>
              </w:rPr>
              <w:t>54</w:t>
            </w:r>
            <w:r>
              <w:rPr>
                <w:noProof/>
                <w:webHidden/>
              </w:rPr>
              <w:fldChar w:fldCharType="end"/>
            </w:r>
          </w:hyperlink>
        </w:p>
        <w:p w14:paraId="7461C544" w14:textId="779DACF8" w:rsidR="00357E21" w:rsidRDefault="00357E21">
          <w:pPr>
            <w:pStyle w:val="TOC2"/>
            <w:tabs>
              <w:tab w:val="right" w:leader="dot" w:pos="9016"/>
            </w:tabs>
            <w:rPr>
              <w:rFonts w:eastAsiaTheme="minorEastAsia"/>
              <w:noProof/>
              <w:lang w:eastAsia="en-GB"/>
            </w:rPr>
          </w:pPr>
          <w:hyperlink w:anchor="_Toc80891493" w:history="1">
            <w:r w:rsidRPr="007F580F">
              <w:rPr>
                <w:rStyle w:val="Hyperlink"/>
                <w:noProof/>
              </w:rPr>
              <w:t>5.6. Sixth configuration models</w:t>
            </w:r>
            <w:r>
              <w:rPr>
                <w:noProof/>
                <w:webHidden/>
              </w:rPr>
              <w:tab/>
            </w:r>
            <w:r>
              <w:rPr>
                <w:noProof/>
                <w:webHidden/>
              </w:rPr>
              <w:fldChar w:fldCharType="begin"/>
            </w:r>
            <w:r>
              <w:rPr>
                <w:noProof/>
                <w:webHidden/>
              </w:rPr>
              <w:instrText xml:space="preserve"> PAGEREF _Toc80891493 \h </w:instrText>
            </w:r>
            <w:r>
              <w:rPr>
                <w:noProof/>
                <w:webHidden/>
              </w:rPr>
            </w:r>
            <w:r>
              <w:rPr>
                <w:noProof/>
                <w:webHidden/>
              </w:rPr>
              <w:fldChar w:fldCharType="separate"/>
            </w:r>
            <w:r w:rsidR="002A5205">
              <w:rPr>
                <w:noProof/>
                <w:webHidden/>
              </w:rPr>
              <w:t>57</w:t>
            </w:r>
            <w:r>
              <w:rPr>
                <w:noProof/>
                <w:webHidden/>
              </w:rPr>
              <w:fldChar w:fldCharType="end"/>
            </w:r>
          </w:hyperlink>
        </w:p>
        <w:p w14:paraId="65D9C979" w14:textId="1142123B" w:rsidR="00357E21" w:rsidRDefault="00357E21">
          <w:pPr>
            <w:pStyle w:val="TOC2"/>
            <w:tabs>
              <w:tab w:val="right" w:leader="dot" w:pos="9016"/>
            </w:tabs>
            <w:rPr>
              <w:rFonts w:eastAsiaTheme="minorEastAsia"/>
              <w:noProof/>
              <w:lang w:eastAsia="en-GB"/>
            </w:rPr>
          </w:pPr>
          <w:hyperlink w:anchor="_Toc80891494" w:history="1">
            <w:r w:rsidRPr="007F580F">
              <w:rPr>
                <w:rStyle w:val="Hyperlink"/>
                <w:noProof/>
              </w:rPr>
              <w:t>5.7. Seventh configuration models</w:t>
            </w:r>
            <w:r>
              <w:rPr>
                <w:noProof/>
                <w:webHidden/>
              </w:rPr>
              <w:tab/>
            </w:r>
            <w:r>
              <w:rPr>
                <w:noProof/>
                <w:webHidden/>
              </w:rPr>
              <w:fldChar w:fldCharType="begin"/>
            </w:r>
            <w:r>
              <w:rPr>
                <w:noProof/>
                <w:webHidden/>
              </w:rPr>
              <w:instrText xml:space="preserve"> PAGEREF _Toc80891494 \h </w:instrText>
            </w:r>
            <w:r>
              <w:rPr>
                <w:noProof/>
                <w:webHidden/>
              </w:rPr>
            </w:r>
            <w:r>
              <w:rPr>
                <w:noProof/>
                <w:webHidden/>
              </w:rPr>
              <w:fldChar w:fldCharType="separate"/>
            </w:r>
            <w:r w:rsidR="002A5205">
              <w:rPr>
                <w:noProof/>
                <w:webHidden/>
              </w:rPr>
              <w:t>59</w:t>
            </w:r>
            <w:r>
              <w:rPr>
                <w:noProof/>
                <w:webHidden/>
              </w:rPr>
              <w:fldChar w:fldCharType="end"/>
            </w:r>
          </w:hyperlink>
        </w:p>
        <w:p w14:paraId="6F1305E3" w14:textId="66920159" w:rsidR="00357E21" w:rsidRDefault="00357E21">
          <w:pPr>
            <w:pStyle w:val="TOC2"/>
            <w:tabs>
              <w:tab w:val="right" w:leader="dot" w:pos="9016"/>
            </w:tabs>
            <w:rPr>
              <w:rFonts w:eastAsiaTheme="minorEastAsia"/>
              <w:noProof/>
              <w:lang w:eastAsia="en-GB"/>
            </w:rPr>
          </w:pPr>
          <w:hyperlink w:anchor="_Toc80891495" w:history="1">
            <w:r w:rsidRPr="007F580F">
              <w:rPr>
                <w:rStyle w:val="Hyperlink"/>
                <w:noProof/>
              </w:rPr>
              <w:t>5.8. Eighth configuration models</w:t>
            </w:r>
            <w:r>
              <w:rPr>
                <w:noProof/>
                <w:webHidden/>
              </w:rPr>
              <w:tab/>
            </w:r>
            <w:r>
              <w:rPr>
                <w:noProof/>
                <w:webHidden/>
              </w:rPr>
              <w:fldChar w:fldCharType="begin"/>
            </w:r>
            <w:r>
              <w:rPr>
                <w:noProof/>
                <w:webHidden/>
              </w:rPr>
              <w:instrText xml:space="preserve"> PAGEREF _Toc80891495 \h </w:instrText>
            </w:r>
            <w:r>
              <w:rPr>
                <w:noProof/>
                <w:webHidden/>
              </w:rPr>
            </w:r>
            <w:r>
              <w:rPr>
                <w:noProof/>
                <w:webHidden/>
              </w:rPr>
              <w:fldChar w:fldCharType="separate"/>
            </w:r>
            <w:r w:rsidR="002A5205">
              <w:rPr>
                <w:noProof/>
                <w:webHidden/>
              </w:rPr>
              <w:t>62</w:t>
            </w:r>
            <w:r>
              <w:rPr>
                <w:noProof/>
                <w:webHidden/>
              </w:rPr>
              <w:fldChar w:fldCharType="end"/>
            </w:r>
          </w:hyperlink>
        </w:p>
        <w:p w14:paraId="47D5DAFD" w14:textId="6DF62A87" w:rsidR="00357E21" w:rsidRDefault="00357E21">
          <w:pPr>
            <w:pStyle w:val="TOC1"/>
            <w:tabs>
              <w:tab w:val="right" w:leader="dot" w:pos="9016"/>
            </w:tabs>
            <w:rPr>
              <w:rFonts w:eastAsiaTheme="minorEastAsia"/>
              <w:noProof/>
              <w:lang w:eastAsia="en-GB"/>
            </w:rPr>
          </w:pPr>
          <w:hyperlink w:anchor="_Toc80891496" w:history="1">
            <w:r w:rsidRPr="007F580F">
              <w:rPr>
                <w:rStyle w:val="Hyperlink"/>
                <w:noProof/>
              </w:rPr>
              <w:t>Evaluation and conclusion</w:t>
            </w:r>
            <w:r>
              <w:rPr>
                <w:noProof/>
                <w:webHidden/>
              </w:rPr>
              <w:tab/>
            </w:r>
            <w:r>
              <w:rPr>
                <w:noProof/>
                <w:webHidden/>
              </w:rPr>
              <w:fldChar w:fldCharType="begin"/>
            </w:r>
            <w:r>
              <w:rPr>
                <w:noProof/>
                <w:webHidden/>
              </w:rPr>
              <w:instrText xml:space="preserve"> PAGEREF _Toc80891496 \h </w:instrText>
            </w:r>
            <w:r>
              <w:rPr>
                <w:noProof/>
                <w:webHidden/>
              </w:rPr>
            </w:r>
            <w:r>
              <w:rPr>
                <w:noProof/>
                <w:webHidden/>
              </w:rPr>
              <w:fldChar w:fldCharType="separate"/>
            </w:r>
            <w:r w:rsidR="002A5205">
              <w:rPr>
                <w:noProof/>
                <w:webHidden/>
              </w:rPr>
              <w:t>65</w:t>
            </w:r>
            <w:r>
              <w:rPr>
                <w:noProof/>
                <w:webHidden/>
              </w:rPr>
              <w:fldChar w:fldCharType="end"/>
            </w:r>
          </w:hyperlink>
        </w:p>
        <w:p w14:paraId="723EE9C2" w14:textId="4A905589" w:rsidR="00357E21" w:rsidRDefault="00357E21">
          <w:pPr>
            <w:pStyle w:val="TOC1"/>
            <w:tabs>
              <w:tab w:val="right" w:leader="dot" w:pos="9016"/>
            </w:tabs>
            <w:rPr>
              <w:rFonts w:eastAsiaTheme="minorEastAsia"/>
              <w:noProof/>
              <w:lang w:eastAsia="en-GB"/>
            </w:rPr>
          </w:pPr>
          <w:hyperlink w:anchor="_Toc80891497" w:history="1">
            <w:r w:rsidRPr="007F580F">
              <w:rPr>
                <w:rStyle w:val="Hyperlink"/>
                <w:noProof/>
              </w:rPr>
              <w:t>Chapter 6. Evaluation</w:t>
            </w:r>
            <w:r>
              <w:rPr>
                <w:noProof/>
                <w:webHidden/>
              </w:rPr>
              <w:tab/>
            </w:r>
            <w:r>
              <w:rPr>
                <w:noProof/>
                <w:webHidden/>
              </w:rPr>
              <w:fldChar w:fldCharType="begin"/>
            </w:r>
            <w:r>
              <w:rPr>
                <w:noProof/>
                <w:webHidden/>
              </w:rPr>
              <w:instrText xml:space="preserve"> PAGEREF _Toc80891497 \h </w:instrText>
            </w:r>
            <w:r>
              <w:rPr>
                <w:noProof/>
                <w:webHidden/>
              </w:rPr>
            </w:r>
            <w:r>
              <w:rPr>
                <w:noProof/>
                <w:webHidden/>
              </w:rPr>
              <w:fldChar w:fldCharType="separate"/>
            </w:r>
            <w:r w:rsidR="002A5205">
              <w:rPr>
                <w:noProof/>
                <w:webHidden/>
              </w:rPr>
              <w:t>65</w:t>
            </w:r>
            <w:r>
              <w:rPr>
                <w:noProof/>
                <w:webHidden/>
              </w:rPr>
              <w:fldChar w:fldCharType="end"/>
            </w:r>
          </w:hyperlink>
        </w:p>
        <w:p w14:paraId="729AAD1C" w14:textId="6F98CE06" w:rsidR="00357E21" w:rsidRDefault="00357E21">
          <w:pPr>
            <w:pStyle w:val="TOC2"/>
            <w:tabs>
              <w:tab w:val="right" w:leader="dot" w:pos="9016"/>
            </w:tabs>
            <w:rPr>
              <w:rFonts w:eastAsiaTheme="minorEastAsia"/>
              <w:noProof/>
              <w:lang w:eastAsia="en-GB"/>
            </w:rPr>
          </w:pPr>
          <w:hyperlink w:anchor="_Toc80891498" w:history="1">
            <w:r w:rsidRPr="007F580F">
              <w:rPr>
                <w:rStyle w:val="Hyperlink"/>
                <w:noProof/>
              </w:rPr>
              <w:t>6.2. Project evaluation</w:t>
            </w:r>
            <w:r>
              <w:rPr>
                <w:noProof/>
                <w:webHidden/>
              </w:rPr>
              <w:tab/>
            </w:r>
            <w:r>
              <w:rPr>
                <w:noProof/>
                <w:webHidden/>
              </w:rPr>
              <w:fldChar w:fldCharType="begin"/>
            </w:r>
            <w:r>
              <w:rPr>
                <w:noProof/>
                <w:webHidden/>
              </w:rPr>
              <w:instrText xml:space="preserve"> PAGEREF _Toc80891498 \h </w:instrText>
            </w:r>
            <w:r>
              <w:rPr>
                <w:noProof/>
                <w:webHidden/>
              </w:rPr>
            </w:r>
            <w:r>
              <w:rPr>
                <w:noProof/>
                <w:webHidden/>
              </w:rPr>
              <w:fldChar w:fldCharType="separate"/>
            </w:r>
            <w:r w:rsidR="002A5205">
              <w:rPr>
                <w:noProof/>
                <w:webHidden/>
              </w:rPr>
              <w:t>68</w:t>
            </w:r>
            <w:r>
              <w:rPr>
                <w:noProof/>
                <w:webHidden/>
              </w:rPr>
              <w:fldChar w:fldCharType="end"/>
            </w:r>
          </w:hyperlink>
        </w:p>
        <w:p w14:paraId="32F01245" w14:textId="1CD25603" w:rsidR="00357E21" w:rsidRDefault="00357E21">
          <w:pPr>
            <w:pStyle w:val="TOC1"/>
            <w:tabs>
              <w:tab w:val="right" w:leader="dot" w:pos="9016"/>
            </w:tabs>
            <w:rPr>
              <w:rFonts w:eastAsiaTheme="minorEastAsia"/>
              <w:noProof/>
              <w:lang w:eastAsia="en-GB"/>
            </w:rPr>
          </w:pPr>
          <w:hyperlink w:anchor="_Toc80891499" w:history="1">
            <w:r w:rsidRPr="007F580F">
              <w:rPr>
                <w:rStyle w:val="Hyperlink"/>
                <w:noProof/>
              </w:rPr>
              <w:t>Chapter 7. Conclusion and recommendation</w:t>
            </w:r>
            <w:r>
              <w:rPr>
                <w:noProof/>
                <w:webHidden/>
              </w:rPr>
              <w:tab/>
            </w:r>
            <w:r>
              <w:rPr>
                <w:noProof/>
                <w:webHidden/>
              </w:rPr>
              <w:fldChar w:fldCharType="begin"/>
            </w:r>
            <w:r>
              <w:rPr>
                <w:noProof/>
                <w:webHidden/>
              </w:rPr>
              <w:instrText xml:space="preserve"> PAGEREF _Toc80891499 \h </w:instrText>
            </w:r>
            <w:r>
              <w:rPr>
                <w:noProof/>
                <w:webHidden/>
              </w:rPr>
            </w:r>
            <w:r>
              <w:rPr>
                <w:noProof/>
                <w:webHidden/>
              </w:rPr>
              <w:fldChar w:fldCharType="separate"/>
            </w:r>
            <w:r w:rsidR="002A5205">
              <w:rPr>
                <w:noProof/>
                <w:webHidden/>
              </w:rPr>
              <w:t>69</w:t>
            </w:r>
            <w:r>
              <w:rPr>
                <w:noProof/>
                <w:webHidden/>
              </w:rPr>
              <w:fldChar w:fldCharType="end"/>
            </w:r>
          </w:hyperlink>
        </w:p>
        <w:p w14:paraId="3EF9A7B9" w14:textId="7BF0C9A4" w:rsidR="00357E21" w:rsidRDefault="00357E21">
          <w:pPr>
            <w:pStyle w:val="TOC1"/>
            <w:tabs>
              <w:tab w:val="right" w:leader="dot" w:pos="9016"/>
            </w:tabs>
            <w:rPr>
              <w:rFonts w:eastAsiaTheme="minorEastAsia"/>
              <w:noProof/>
              <w:lang w:eastAsia="en-GB"/>
            </w:rPr>
          </w:pPr>
          <w:hyperlink w:anchor="_Toc80891500" w:history="1">
            <w:r w:rsidRPr="007F580F">
              <w:rPr>
                <w:rStyle w:val="Hyperlink"/>
                <w:noProof/>
              </w:rPr>
              <w:t>References</w:t>
            </w:r>
            <w:r>
              <w:rPr>
                <w:noProof/>
                <w:webHidden/>
              </w:rPr>
              <w:tab/>
            </w:r>
            <w:r>
              <w:rPr>
                <w:noProof/>
                <w:webHidden/>
              </w:rPr>
              <w:fldChar w:fldCharType="begin"/>
            </w:r>
            <w:r>
              <w:rPr>
                <w:noProof/>
                <w:webHidden/>
              </w:rPr>
              <w:instrText xml:space="preserve"> PAGEREF _Toc80891500 \h </w:instrText>
            </w:r>
            <w:r>
              <w:rPr>
                <w:noProof/>
                <w:webHidden/>
              </w:rPr>
            </w:r>
            <w:r>
              <w:rPr>
                <w:noProof/>
                <w:webHidden/>
              </w:rPr>
              <w:fldChar w:fldCharType="separate"/>
            </w:r>
            <w:r w:rsidR="002A5205">
              <w:rPr>
                <w:noProof/>
                <w:webHidden/>
              </w:rPr>
              <w:t>70</w:t>
            </w:r>
            <w:r>
              <w:rPr>
                <w:noProof/>
                <w:webHidden/>
              </w:rPr>
              <w:fldChar w:fldCharType="end"/>
            </w:r>
          </w:hyperlink>
        </w:p>
        <w:p w14:paraId="0AA44910" w14:textId="147E0035" w:rsidR="00357E21" w:rsidRDefault="00357E21">
          <w:pPr>
            <w:pStyle w:val="TOC1"/>
            <w:tabs>
              <w:tab w:val="right" w:leader="dot" w:pos="9016"/>
            </w:tabs>
            <w:rPr>
              <w:rFonts w:eastAsiaTheme="minorEastAsia"/>
              <w:noProof/>
              <w:lang w:eastAsia="en-GB"/>
            </w:rPr>
          </w:pPr>
          <w:hyperlink w:anchor="_Toc80891501" w:history="1">
            <w:r w:rsidRPr="007F580F">
              <w:rPr>
                <w:rStyle w:val="Hyperlink"/>
                <w:noProof/>
              </w:rPr>
              <w:t>Appendix A: Terms of reference (TOR)</w:t>
            </w:r>
            <w:r>
              <w:rPr>
                <w:noProof/>
                <w:webHidden/>
              </w:rPr>
              <w:tab/>
            </w:r>
            <w:r>
              <w:rPr>
                <w:noProof/>
                <w:webHidden/>
              </w:rPr>
              <w:fldChar w:fldCharType="begin"/>
            </w:r>
            <w:r>
              <w:rPr>
                <w:noProof/>
                <w:webHidden/>
              </w:rPr>
              <w:instrText xml:space="preserve"> PAGEREF _Toc80891501 \h </w:instrText>
            </w:r>
            <w:r>
              <w:rPr>
                <w:noProof/>
                <w:webHidden/>
              </w:rPr>
            </w:r>
            <w:r>
              <w:rPr>
                <w:noProof/>
                <w:webHidden/>
              </w:rPr>
              <w:fldChar w:fldCharType="separate"/>
            </w:r>
            <w:r w:rsidR="002A5205">
              <w:rPr>
                <w:noProof/>
                <w:webHidden/>
              </w:rPr>
              <w:t>76</w:t>
            </w:r>
            <w:r>
              <w:rPr>
                <w:noProof/>
                <w:webHidden/>
              </w:rPr>
              <w:fldChar w:fldCharType="end"/>
            </w:r>
          </w:hyperlink>
        </w:p>
        <w:p w14:paraId="5B93B105" w14:textId="1DCC18AB" w:rsidR="00357E21" w:rsidRDefault="00357E21">
          <w:pPr>
            <w:pStyle w:val="TOC1"/>
            <w:tabs>
              <w:tab w:val="right" w:leader="dot" w:pos="9016"/>
            </w:tabs>
            <w:rPr>
              <w:rFonts w:eastAsiaTheme="minorEastAsia"/>
              <w:noProof/>
              <w:lang w:eastAsia="en-GB"/>
            </w:rPr>
          </w:pPr>
          <w:hyperlink w:anchor="_Toc80891502" w:history="1">
            <w:r w:rsidRPr="007F580F">
              <w:rPr>
                <w:rStyle w:val="Hyperlink"/>
                <w:noProof/>
              </w:rPr>
              <w:t>Appendix B: Project Initiation Document (PID)</w:t>
            </w:r>
            <w:r>
              <w:rPr>
                <w:noProof/>
                <w:webHidden/>
              </w:rPr>
              <w:tab/>
            </w:r>
            <w:r>
              <w:rPr>
                <w:noProof/>
                <w:webHidden/>
              </w:rPr>
              <w:fldChar w:fldCharType="begin"/>
            </w:r>
            <w:r>
              <w:rPr>
                <w:noProof/>
                <w:webHidden/>
              </w:rPr>
              <w:instrText xml:space="preserve"> PAGEREF _Toc80891502 \h </w:instrText>
            </w:r>
            <w:r>
              <w:rPr>
                <w:noProof/>
                <w:webHidden/>
              </w:rPr>
            </w:r>
            <w:r>
              <w:rPr>
                <w:noProof/>
                <w:webHidden/>
              </w:rPr>
              <w:fldChar w:fldCharType="separate"/>
            </w:r>
            <w:r w:rsidR="002A5205">
              <w:rPr>
                <w:noProof/>
                <w:webHidden/>
              </w:rPr>
              <w:t>84</w:t>
            </w:r>
            <w:r>
              <w:rPr>
                <w:noProof/>
                <w:webHidden/>
              </w:rPr>
              <w:fldChar w:fldCharType="end"/>
            </w:r>
          </w:hyperlink>
        </w:p>
        <w:p w14:paraId="4BFAEE39" w14:textId="2829E6C6" w:rsidR="00357E21" w:rsidRDefault="00357E21">
          <w:pPr>
            <w:pStyle w:val="TOC1"/>
            <w:tabs>
              <w:tab w:val="right" w:leader="dot" w:pos="9016"/>
            </w:tabs>
            <w:rPr>
              <w:rFonts w:eastAsiaTheme="minorEastAsia"/>
              <w:noProof/>
              <w:lang w:eastAsia="en-GB"/>
            </w:rPr>
          </w:pPr>
          <w:hyperlink w:anchor="_Toc80891503" w:history="1">
            <w:r w:rsidRPr="007F580F">
              <w:rPr>
                <w:rStyle w:val="Hyperlink"/>
                <w:noProof/>
              </w:rPr>
              <w:t>Appendix C: Import all the libraries required and configure the GPU for training</w:t>
            </w:r>
            <w:r>
              <w:rPr>
                <w:noProof/>
                <w:webHidden/>
              </w:rPr>
              <w:tab/>
            </w:r>
            <w:r>
              <w:rPr>
                <w:noProof/>
                <w:webHidden/>
              </w:rPr>
              <w:fldChar w:fldCharType="begin"/>
            </w:r>
            <w:r>
              <w:rPr>
                <w:noProof/>
                <w:webHidden/>
              </w:rPr>
              <w:instrText xml:space="preserve"> PAGEREF _Toc80891503 \h </w:instrText>
            </w:r>
            <w:r>
              <w:rPr>
                <w:noProof/>
                <w:webHidden/>
              </w:rPr>
            </w:r>
            <w:r>
              <w:rPr>
                <w:noProof/>
                <w:webHidden/>
              </w:rPr>
              <w:fldChar w:fldCharType="separate"/>
            </w:r>
            <w:r w:rsidR="002A5205">
              <w:rPr>
                <w:noProof/>
                <w:webHidden/>
              </w:rPr>
              <w:t>85</w:t>
            </w:r>
            <w:r>
              <w:rPr>
                <w:noProof/>
                <w:webHidden/>
              </w:rPr>
              <w:fldChar w:fldCharType="end"/>
            </w:r>
          </w:hyperlink>
        </w:p>
        <w:p w14:paraId="7491DFA3" w14:textId="5A816493" w:rsidR="00357E21" w:rsidRDefault="00357E21">
          <w:pPr>
            <w:pStyle w:val="TOC1"/>
            <w:tabs>
              <w:tab w:val="right" w:leader="dot" w:pos="9016"/>
            </w:tabs>
            <w:rPr>
              <w:rFonts w:eastAsiaTheme="minorEastAsia"/>
              <w:noProof/>
              <w:lang w:eastAsia="en-GB"/>
            </w:rPr>
          </w:pPr>
          <w:hyperlink w:anchor="_Toc80891504" w:history="1">
            <w:r w:rsidRPr="007F580F">
              <w:rPr>
                <w:rStyle w:val="Hyperlink"/>
                <w:noProof/>
              </w:rPr>
              <w:t>Appendix D: Import a pre-trained model from Keras using the weights from ImageNet</w:t>
            </w:r>
            <w:r>
              <w:rPr>
                <w:noProof/>
                <w:webHidden/>
              </w:rPr>
              <w:tab/>
            </w:r>
            <w:r>
              <w:rPr>
                <w:noProof/>
                <w:webHidden/>
              </w:rPr>
              <w:fldChar w:fldCharType="begin"/>
            </w:r>
            <w:r>
              <w:rPr>
                <w:noProof/>
                <w:webHidden/>
              </w:rPr>
              <w:instrText xml:space="preserve"> PAGEREF _Toc80891504 \h </w:instrText>
            </w:r>
            <w:r>
              <w:rPr>
                <w:noProof/>
                <w:webHidden/>
              </w:rPr>
            </w:r>
            <w:r>
              <w:rPr>
                <w:noProof/>
                <w:webHidden/>
              </w:rPr>
              <w:fldChar w:fldCharType="separate"/>
            </w:r>
            <w:r w:rsidR="002A5205">
              <w:rPr>
                <w:noProof/>
                <w:webHidden/>
              </w:rPr>
              <w:t>86</w:t>
            </w:r>
            <w:r>
              <w:rPr>
                <w:noProof/>
                <w:webHidden/>
              </w:rPr>
              <w:fldChar w:fldCharType="end"/>
            </w:r>
          </w:hyperlink>
        </w:p>
        <w:p w14:paraId="1B3D75BD" w14:textId="58062C83" w:rsidR="00357E21" w:rsidRDefault="00357E21">
          <w:pPr>
            <w:pStyle w:val="TOC1"/>
            <w:tabs>
              <w:tab w:val="right" w:leader="dot" w:pos="9016"/>
            </w:tabs>
            <w:rPr>
              <w:rFonts w:eastAsiaTheme="minorEastAsia"/>
              <w:noProof/>
              <w:lang w:eastAsia="en-GB"/>
            </w:rPr>
          </w:pPr>
          <w:hyperlink w:anchor="_Toc80891505" w:history="1">
            <w:r w:rsidRPr="007F580F">
              <w:rPr>
                <w:rStyle w:val="Hyperlink"/>
                <w:noProof/>
              </w:rPr>
              <w:t>Appendix D: Use ImageDataGenerator() for data augmentation</w:t>
            </w:r>
            <w:r>
              <w:rPr>
                <w:noProof/>
                <w:webHidden/>
              </w:rPr>
              <w:tab/>
            </w:r>
            <w:r>
              <w:rPr>
                <w:noProof/>
                <w:webHidden/>
              </w:rPr>
              <w:fldChar w:fldCharType="begin"/>
            </w:r>
            <w:r>
              <w:rPr>
                <w:noProof/>
                <w:webHidden/>
              </w:rPr>
              <w:instrText xml:space="preserve"> PAGEREF _Toc80891505 \h </w:instrText>
            </w:r>
            <w:r>
              <w:rPr>
                <w:noProof/>
                <w:webHidden/>
              </w:rPr>
            </w:r>
            <w:r>
              <w:rPr>
                <w:noProof/>
                <w:webHidden/>
              </w:rPr>
              <w:fldChar w:fldCharType="separate"/>
            </w:r>
            <w:r w:rsidR="002A5205">
              <w:rPr>
                <w:noProof/>
                <w:webHidden/>
              </w:rPr>
              <w:t>87</w:t>
            </w:r>
            <w:r>
              <w:rPr>
                <w:noProof/>
                <w:webHidden/>
              </w:rPr>
              <w:fldChar w:fldCharType="end"/>
            </w:r>
          </w:hyperlink>
        </w:p>
        <w:p w14:paraId="1FDAA183" w14:textId="48411FF8" w:rsidR="00357E21" w:rsidRDefault="00357E21">
          <w:pPr>
            <w:pStyle w:val="TOC1"/>
            <w:tabs>
              <w:tab w:val="right" w:leader="dot" w:pos="9016"/>
            </w:tabs>
            <w:rPr>
              <w:rFonts w:eastAsiaTheme="minorEastAsia"/>
              <w:noProof/>
              <w:lang w:eastAsia="en-GB"/>
            </w:rPr>
          </w:pPr>
          <w:hyperlink w:anchor="_Toc80891506" w:history="1">
            <w:r w:rsidRPr="007F580F">
              <w:rPr>
                <w:rStyle w:val="Hyperlink"/>
                <w:noProof/>
              </w:rPr>
              <w:t>Appendix E: First configuration stage</w:t>
            </w:r>
            <w:r>
              <w:rPr>
                <w:noProof/>
                <w:webHidden/>
              </w:rPr>
              <w:tab/>
            </w:r>
            <w:r>
              <w:rPr>
                <w:noProof/>
                <w:webHidden/>
              </w:rPr>
              <w:fldChar w:fldCharType="begin"/>
            </w:r>
            <w:r>
              <w:rPr>
                <w:noProof/>
                <w:webHidden/>
              </w:rPr>
              <w:instrText xml:space="preserve"> PAGEREF _Toc80891506 \h </w:instrText>
            </w:r>
            <w:r>
              <w:rPr>
                <w:noProof/>
                <w:webHidden/>
              </w:rPr>
            </w:r>
            <w:r>
              <w:rPr>
                <w:noProof/>
                <w:webHidden/>
              </w:rPr>
              <w:fldChar w:fldCharType="separate"/>
            </w:r>
            <w:r w:rsidR="002A5205">
              <w:rPr>
                <w:noProof/>
                <w:webHidden/>
              </w:rPr>
              <w:t>87</w:t>
            </w:r>
            <w:r>
              <w:rPr>
                <w:noProof/>
                <w:webHidden/>
              </w:rPr>
              <w:fldChar w:fldCharType="end"/>
            </w:r>
          </w:hyperlink>
        </w:p>
        <w:p w14:paraId="2172EDDE" w14:textId="57A15E34" w:rsidR="00357E21" w:rsidRDefault="00357E21">
          <w:pPr>
            <w:pStyle w:val="TOC1"/>
            <w:tabs>
              <w:tab w:val="right" w:leader="dot" w:pos="9016"/>
            </w:tabs>
            <w:rPr>
              <w:rFonts w:eastAsiaTheme="minorEastAsia"/>
              <w:noProof/>
              <w:lang w:eastAsia="en-GB"/>
            </w:rPr>
          </w:pPr>
          <w:hyperlink w:anchor="_Toc80891507" w:history="1">
            <w:r w:rsidRPr="007F580F">
              <w:rPr>
                <w:rStyle w:val="Hyperlink"/>
                <w:noProof/>
              </w:rPr>
              <w:t>Appendix F: Second configuration stage</w:t>
            </w:r>
            <w:r>
              <w:rPr>
                <w:noProof/>
                <w:webHidden/>
              </w:rPr>
              <w:tab/>
            </w:r>
            <w:r>
              <w:rPr>
                <w:noProof/>
                <w:webHidden/>
              </w:rPr>
              <w:fldChar w:fldCharType="begin"/>
            </w:r>
            <w:r>
              <w:rPr>
                <w:noProof/>
                <w:webHidden/>
              </w:rPr>
              <w:instrText xml:space="preserve"> PAGEREF _Toc80891507 \h </w:instrText>
            </w:r>
            <w:r>
              <w:rPr>
                <w:noProof/>
                <w:webHidden/>
              </w:rPr>
            </w:r>
            <w:r>
              <w:rPr>
                <w:noProof/>
                <w:webHidden/>
              </w:rPr>
              <w:fldChar w:fldCharType="separate"/>
            </w:r>
            <w:r w:rsidR="002A5205">
              <w:rPr>
                <w:noProof/>
                <w:webHidden/>
              </w:rPr>
              <w:t>87</w:t>
            </w:r>
            <w:r>
              <w:rPr>
                <w:noProof/>
                <w:webHidden/>
              </w:rPr>
              <w:fldChar w:fldCharType="end"/>
            </w:r>
          </w:hyperlink>
        </w:p>
        <w:p w14:paraId="511C17DE" w14:textId="164120C7" w:rsidR="00357E21" w:rsidRDefault="00357E21">
          <w:pPr>
            <w:pStyle w:val="TOC1"/>
            <w:tabs>
              <w:tab w:val="right" w:leader="dot" w:pos="9016"/>
            </w:tabs>
            <w:rPr>
              <w:rFonts w:eastAsiaTheme="minorEastAsia"/>
              <w:noProof/>
              <w:lang w:eastAsia="en-GB"/>
            </w:rPr>
          </w:pPr>
          <w:hyperlink w:anchor="_Toc80891508" w:history="1">
            <w:r w:rsidRPr="007F580F">
              <w:rPr>
                <w:rStyle w:val="Hyperlink"/>
                <w:noProof/>
              </w:rPr>
              <w:t>Appendix G: Third configuration stage-Adagrad</w:t>
            </w:r>
            <w:r>
              <w:rPr>
                <w:noProof/>
                <w:webHidden/>
              </w:rPr>
              <w:tab/>
            </w:r>
            <w:r>
              <w:rPr>
                <w:noProof/>
                <w:webHidden/>
              </w:rPr>
              <w:fldChar w:fldCharType="begin"/>
            </w:r>
            <w:r>
              <w:rPr>
                <w:noProof/>
                <w:webHidden/>
              </w:rPr>
              <w:instrText xml:space="preserve"> PAGEREF _Toc80891508 \h </w:instrText>
            </w:r>
            <w:r>
              <w:rPr>
                <w:noProof/>
                <w:webHidden/>
              </w:rPr>
            </w:r>
            <w:r>
              <w:rPr>
                <w:noProof/>
                <w:webHidden/>
              </w:rPr>
              <w:fldChar w:fldCharType="separate"/>
            </w:r>
            <w:r w:rsidR="002A5205">
              <w:rPr>
                <w:noProof/>
                <w:webHidden/>
              </w:rPr>
              <w:t>88</w:t>
            </w:r>
            <w:r>
              <w:rPr>
                <w:noProof/>
                <w:webHidden/>
              </w:rPr>
              <w:fldChar w:fldCharType="end"/>
            </w:r>
          </w:hyperlink>
        </w:p>
        <w:p w14:paraId="3DCC7EA8" w14:textId="3933702F" w:rsidR="00357E21" w:rsidRDefault="00357E21">
          <w:pPr>
            <w:pStyle w:val="TOC1"/>
            <w:tabs>
              <w:tab w:val="right" w:leader="dot" w:pos="9016"/>
            </w:tabs>
            <w:rPr>
              <w:rFonts w:eastAsiaTheme="minorEastAsia"/>
              <w:noProof/>
              <w:lang w:eastAsia="en-GB"/>
            </w:rPr>
          </w:pPr>
          <w:hyperlink w:anchor="_Toc80891509" w:history="1">
            <w:r w:rsidRPr="007F580F">
              <w:rPr>
                <w:rStyle w:val="Hyperlink"/>
                <w:noProof/>
              </w:rPr>
              <w:t>Appendix H: Third configuration stage-Adadelta</w:t>
            </w:r>
            <w:r>
              <w:rPr>
                <w:noProof/>
                <w:webHidden/>
              </w:rPr>
              <w:tab/>
            </w:r>
            <w:r>
              <w:rPr>
                <w:noProof/>
                <w:webHidden/>
              </w:rPr>
              <w:fldChar w:fldCharType="begin"/>
            </w:r>
            <w:r>
              <w:rPr>
                <w:noProof/>
                <w:webHidden/>
              </w:rPr>
              <w:instrText xml:space="preserve"> PAGEREF _Toc80891509 \h </w:instrText>
            </w:r>
            <w:r>
              <w:rPr>
                <w:noProof/>
                <w:webHidden/>
              </w:rPr>
            </w:r>
            <w:r>
              <w:rPr>
                <w:noProof/>
                <w:webHidden/>
              </w:rPr>
              <w:fldChar w:fldCharType="separate"/>
            </w:r>
            <w:r w:rsidR="002A5205">
              <w:rPr>
                <w:noProof/>
                <w:webHidden/>
              </w:rPr>
              <w:t>88</w:t>
            </w:r>
            <w:r>
              <w:rPr>
                <w:noProof/>
                <w:webHidden/>
              </w:rPr>
              <w:fldChar w:fldCharType="end"/>
            </w:r>
          </w:hyperlink>
        </w:p>
        <w:p w14:paraId="6923D928" w14:textId="58602629" w:rsidR="00357E21" w:rsidRDefault="00357E21">
          <w:pPr>
            <w:pStyle w:val="TOC1"/>
            <w:tabs>
              <w:tab w:val="right" w:leader="dot" w:pos="9016"/>
            </w:tabs>
            <w:rPr>
              <w:rFonts w:eastAsiaTheme="minorEastAsia"/>
              <w:noProof/>
              <w:lang w:eastAsia="en-GB"/>
            </w:rPr>
          </w:pPr>
          <w:hyperlink w:anchor="_Toc80891510" w:history="1">
            <w:r w:rsidRPr="007F580F">
              <w:rPr>
                <w:rStyle w:val="Hyperlink"/>
                <w:noProof/>
              </w:rPr>
              <w:t>Appendix I: Fourth configuration stage-learning rate 0.5</w:t>
            </w:r>
            <w:r>
              <w:rPr>
                <w:noProof/>
                <w:webHidden/>
              </w:rPr>
              <w:tab/>
            </w:r>
            <w:r>
              <w:rPr>
                <w:noProof/>
                <w:webHidden/>
              </w:rPr>
              <w:fldChar w:fldCharType="begin"/>
            </w:r>
            <w:r>
              <w:rPr>
                <w:noProof/>
                <w:webHidden/>
              </w:rPr>
              <w:instrText xml:space="preserve"> PAGEREF _Toc80891510 \h </w:instrText>
            </w:r>
            <w:r>
              <w:rPr>
                <w:noProof/>
                <w:webHidden/>
              </w:rPr>
            </w:r>
            <w:r>
              <w:rPr>
                <w:noProof/>
                <w:webHidden/>
              </w:rPr>
              <w:fldChar w:fldCharType="separate"/>
            </w:r>
            <w:r w:rsidR="002A5205">
              <w:rPr>
                <w:noProof/>
                <w:webHidden/>
              </w:rPr>
              <w:t>88</w:t>
            </w:r>
            <w:r>
              <w:rPr>
                <w:noProof/>
                <w:webHidden/>
              </w:rPr>
              <w:fldChar w:fldCharType="end"/>
            </w:r>
          </w:hyperlink>
        </w:p>
        <w:p w14:paraId="1F4EC37A" w14:textId="7F8534FA" w:rsidR="00357E21" w:rsidRDefault="00357E21">
          <w:pPr>
            <w:pStyle w:val="TOC1"/>
            <w:tabs>
              <w:tab w:val="right" w:leader="dot" w:pos="9016"/>
            </w:tabs>
            <w:rPr>
              <w:rFonts w:eastAsiaTheme="minorEastAsia"/>
              <w:noProof/>
              <w:lang w:eastAsia="en-GB"/>
            </w:rPr>
          </w:pPr>
          <w:hyperlink w:anchor="_Toc80891511" w:history="1">
            <w:r w:rsidRPr="007F580F">
              <w:rPr>
                <w:rStyle w:val="Hyperlink"/>
                <w:noProof/>
              </w:rPr>
              <w:t>Appendix J: Fourth configuration stage-learning rate 0.01</w:t>
            </w:r>
            <w:r>
              <w:rPr>
                <w:noProof/>
                <w:webHidden/>
              </w:rPr>
              <w:tab/>
            </w:r>
            <w:r>
              <w:rPr>
                <w:noProof/>
                <w:webHidden/>
              </w:rPr>
              <w:fldChar w:fldCharType="begin"/>
            </w:r>
            <w:r>
              <w:rPr>
                <w:noProof/>
                <w:webHidden/>
              </w:rPr>
              <w:instrText xml:space="preserve"> PAGEREF _Toc80891511 \h </w:instrText>
            </w:r>
            <w:r>
              <w:rPr>
                <w:noProof/>
                <w:webHidden/>
              </w:rPr>
            </w:r>
            <w:r>
              <w:rPr>
                <w:noProof/>
                <w:webHidden/>
              </w:rPr>
              <w:fldChar w:fldCharType="separate"/>
            </w:r>
            <w:r w:rsidR="002A5205">
              <w:rPr>
                <w:noProof/>
                <w:webHidden/>
              </w:rPr>
              <w:t>89</w:t>
            </w:r>
            <w:r>
              <w:rPr>
                <w:noProof/>
                <w:webHidden/>
              </w:rPr>
              <w:fldChar w:fldCharType="end"/>
            </w:r>
          </w:hyperlink>
        </w:p>
        <w:p w14:paraId="2BADE109" w14:textId="3E8DB557" w:rsidR="00357E21" w:rsidRDefault="00357E21">
          <w:pPr>
            <w:pStyle w:val="TOC1"/>
            <w:tabs>
              <w:tab w:val="right" w:leader="dot" w:pos="9016"/>
            </w:tabs>
            <w:rPr>
              <w:rFonts w:eastAsiaTheme="minorEastAsia"/>
              <w:noProof/>
              <w:lang w:eastAsia="en-GB"/>
            </w:rPr>
          </w:pPr>
          <w:hyperlink w:anchor="_Toc80891512" w:history="1">
            <w:r w:rsidRPr="007F580F">
              <w:rPr>
                <w:rStyle w:val="Hyperlink"/>
                <w:noProof/>
              </w:rPr>
              <w:t>Appendix J: Fifth configuration stage</w:t>
            </w:r>
            <w:r>
              <w:rPr>
                <w:noProof/>
                <w:webHidden/>
              </w:rPr>
              <w:tab/>
            </w:r>
            <w:r>
              <w:rPr>
                <w:noProof/>
                <w:webHidden/>
              </w:rPr>
              <w:fldChar w:fldCharType="begin"/>
            </w:r>
            <w:r>
              <w:rPr>
                <w:noProof/>
                <w:webHidden/>
              </w:rPr>
              <w:instrText xml:space="preserve"> PAGEREF _Toc80891512 \h </w:instrText>
            </w:r>
            <w:r>
              <w:rPr>
                <w:noProof/>
                <w:webHidden/>
              </w:rPr>
            </w:r>
            <w:r>
              <w:rPr>
                <w:noProof/>
                <w:webHidden/>
              </w:rPr>
              <w:fldChar w:fldCharType="separate"/>
            </w:r>
            <w:r w:rsidR="002A5205">
              <w:rPr>
                <w:noProof/>
                <w:webHidden/>
              </w:rPr>
              <w:t>89</w:t>
            </w:r>
            <w:r>
              <w:rPr>
                <w:noProof/>
                <w:webHidden/>
              </w:rPr>
              <w:fldChar w:fldCharType="end"/>
            </w:r>
          </w:hyperlink>
        </w:p>
        <w:p w14:paraId="489ED536" w14:textId="0F94B830" w:rsidR="00357E21" w:rsidRDefault="00357E21">
          <w:pPr>
            <w:pStyle w:val="TOC1"/>
            <w:tabs>
              <w:tab w:val="right" w:leader="dot" w:pos="9016"/>
            </w:tabs>
            <w:rPr>
              <w:rFonts w:eastAsiaTheme="minorEastAsia"/>
              <w:noProof/>
              <w:lang w:eastAsia="en-GB"/>
            </w:rPr>
          </w:pPr>
          <w:hyperlink w:anchor="_Toc80891513" w:history="1">
            <w:r w:rsidRPr="007F580F">
              <w:rPr>
                <w:rStyle w:val="Hyperlink"/>
                <w:noProof/>
              </w:rPr>
              <w:t>Appendix K: Sixth configuration stage</w:t>
            </w:r>
            <w:r>
              <w:rPr>
                <w:noProof/>
                <w:webHidden/>
              </w:rPr>
              <w:tab/>
            </w:r>
            <w:r>
              <w:rPr>
                <w:noProof/>
                <w:webHidden/>
              </w:rPr>
              <w:fldChar w:fldCharType="begin"/>
            </w:r>
            <w:r>
              <w:rPr>
                <w:noProof/>
                <w:webHidden/>
              </w:rPr>
              <w:instrText xml:space="preserve"> PAGEREF _Toc80891513 \h </w:instrText>
            </w:r>
            <w:r>
              <w:rPr>
                <w:noProof/>
                <w:webHidden/>
              </w:rPr>
            </w:r>
            <w:r>
              <w:rPr>
                <w:noProof/>
                <w:webHidden/>
              </w:rPr>
              <w:fldChar w:fldCharType="separate"/>
            </w:r>
            <w:r w:rsidR="002A5205">
              <w:rPr>
                <w:noProof/>
                <w:webHidden/>
              </w:rPr>
              <w:t>90</w:t>
            </w:r>
            <w:r>
              <w:rPr>
                <w:noProof/>
                <w:webHidden/>
              </w:rPr>
              <w:fldChar w:fldCharType="end"/>
            </w:r>
          </w:hyperlink>
        </w:p>
        <w:p w14:paraId="10664246" w14:textId="35C70435" w:rsidR="00357E21" w:rsidRDefault="00357E21">
          <w:pPr>
            <w:pStyle w:val="TOC1"/>
            <w:tabs>
              <w:tab w:val="right" w:leader="dot" w:pos="9016"/>
            </w:tabs>
            <w:rPr>
              <w:rFonts w:eastAsiaTheme="minorEastAsia"/>
              <w:noProof/>
              <w:lang w:eastAsia="en-GB"/>
            </w:rPr>
          </w:pPr>
          <w:hyperlink w:anchor="_Toc80891514" w:history="1">
            <w:r w:rsidRPr="007F580F">
              <w:rPr>
                <w:rStyle w:val="Hyperlink"/>
                <w:noProof/>
              </w:rPr>
              <w:t>Appendix L: Seventh configuration stage</w:t>
            </w:r>
            <w:r>
              <w:rPr>
                <w:noProof/>
                <w:webHidden/>
              </w:rPr>
              <w:tab/>
            </w:r>
            <w:r>
              <w:rPr>
                <w:noProof/>
                <w:webHidden/>
              </w:rPr>
              <w:fldChar w:fldCharType="begin"/>
            </w:r>
            <w:r>
              <w:rPr>
                <w:noProof/>
                <w:webHidden/>
              </w:rPr>
              <w:instrText xml:space="preserve"> PAGEREF _Toc80891514 \h </w:instrText>
            </w:r>
            <w:r>
              <w:rPr>
                <w:noProof/>
                <w:webHidden/>
              </w:rPr>
            </w:r>
            <w:r>
              <w:rPr>
                <w:noProof/>
                <w:webHidden/>
              </w:rPr>
              <w:fldChar w:fldCharType="separate"/>
            </w:r>
            <w:r w:rsidR="002A5205">
              <w:rPr>
                <w:noProof/>
                <w:webHidden/>
              </w:rPr>
              <w:t>90</w:t>
            </w:r>
            <w:r>
              <w:rPr>
                <w:noProof/>
                <w:webHidden/>
              </w:rPr>
              <w:fldChar w:fldCharType="end"/>
            </w:r>
          </w:hyperlink>
        </w:p>
        <w:p w14:paraId="3E09401C" w14:textId="26DD1C99" w:rsidR="00357E21" w:rsidRDefault="00357E21">
          <w:pPr>
            <w:pStyle w:val="TOC1"/>
            <w:tabs>
              <w:tab w:val="right" w:leader="dot" w:pos="9016"/>
            </w:tabs>
            <w:rPr>
              <w:rFonts w:eastAsiaTheme="minorEastAsia"/>
              <w:noProof/>
              <w:lang w:eastAsia="en-GB"/>
            </w:rPr>
          </w:pPr>
          <w:hyperlink w:anchor="_Toc80891515" w:history="1">
            <w:r w:rsidRPr="007F580F">
              <w:rPr>
                <w:rStyle w:val="Hyperlink"/>
                <w:noProof/>
              </w:rPr>
              <w:t>Appendix M: Eighth configuration stage</w:t>
            </w:r>
            <w:r>
              <w:rPr>
                <w:noProof/>
                <w:webHidden/>
              </w:rPr>
              <w:tab/>
            </w:r>
            <w:r>
              <w:rPr>
                <w:noProof/>
                <w:webHidden/>
              </w:rPr>
              <w:fldChar w:fldCharType="begin"/>
            </w:r>
            <w:r>
              <w:rPr>
                <w:noProof/>
                <w:webHidden/>
              </w:rPr>
              <w:instrText xml:space="preserve"> PAGEREF _Toc80891515 \h </w:instrText>
            </w:r>
            <w:r>
              <w:rPr>
                <w:noProof/>
                <w:webHidden/>
              </w:rPr>
            </w:r>
            <w:r>
              <w:rPr>
                <w:noProof/>
                <w:webHidden/>
              </w:rPr>
              <w:fldChar w:fldCharType="separate"/>
            </w:r>
            <w:r w:rsidR="002A5205">
              <w:rPr>
                <w:noProof/>
                <w:webHidden/>
              </w:rPr>
              <w:t>91</w:t>
            </w:r>
            <w:r>
              <w:rPr>
                <w:noProof/>
                <w:webHidden/>
              </w:rPr>
              <w:fldChar w:fldCharType="end"/>
            </w:r>
          </w:hyperlink>
        </w:p>
        <w:p w14:paraId="03ED535C" w14:textId="674FDD0F" w:rsidR="00357E21" w:rsidRDefault="00357E21">
          <w:pPr>
            <w:pStyle w:val="TOC1"/>
            <w:tabs>
              <w:tab w:val="right" w:leader="dot" w:pos="9016"/>
            </w:tabs>
            <w:rPr>
              <w:rFonts w:eastAsiaTheme="minorEastAsia"/>
              <w:noProof/>
              <w:lang w:eastAsia="en-GB"/>
            </w:rPr>
          </w:pPr>
          <w:hyperlink w:anchor="_Toc80891516" w:history="1">
            <w:r w:rsidRPr="007F580F">
              <w:rPr>
                <w:rStyle w:val="Hyperlink"/>
                <w:noProof/>
              </w:rPr>
              <w:t>Appendix N: initialize the tuner to find the best model</w:t>
            </w:r>
            <w:r>
              <w:rPr>
                <w:noProof/>
                <w:webHidden/>
              </w:rPr>
              <w:tab/>
            </w:r>
            <w:r>
              <w:rPr>
                <w:noProof/>
                <w:webHidden/>
              </w:rPr>
              <w:fldChar w:fldCharType="begin"/>
            </w:r>
            <w:r>
              <w:rPr>
                <w:noProof/>
                <w:webHidden/>
              </w:rPr>
              <w:instrText xml:space="preserve"> PAGEREF _Toc80891516 \h </w:instrText>
            </w:r>
            <w:r>
              <w:rPr>
                <w:noProof/>
                <w:webHidden/>
              </w:rPr>
            </w:r>
            <w:r>
              <w:rPr>
                <w:noProof/>
                <w:webHidden/>
              </w:rPr>
              <w:fldChar w:fldCharType="separate"/>
            </w:r>
            <w:r w:rsidR="002A5205">
              <w:rPr>
                <w:noProof/>
                <w:webHidden/>
              </w:rPr>
              <w:t>92</w:t>
            </w:r>
            <w:r>
              <w:rPr>
                <w:noProof/>
                <w:webHidden/>
              </w:rPr>
              <w:fldChar w:fldCharType="end"/>
            </w:r>
          </w:hyperlink>
        </w:p>
        <w:p w14:paraId="42A39417" w14:textId="24F39960" w:rsidR="00357E21" w:rsidRDefault="00357E21">
          <w:pPr>
            <w:pStyle w:val="TOC1"/>
            <w:tabs>
              <w:tab w:val="right" w:leader="dot" w:pos="9016"/>
            </w:tabs>
            <w:rPr>
              <w:rFonts w:eastAsiaTheme="minorEastAsia"/>
              <w:noProof/>
              <w:lang w:eastAsia="en-GB"/>
            </w:rPr>
          </w:pPr>
          <w:hyperlink w:anchor="_Toc80891517" w:history="1">
            <w:r w:rsidRPr="007F580F">
              <w:rPr>
                <w:rStyle w:val="Hyperlink"/>
                <w:noProof/>
              </w:rPr>
              <w:t>Appendix O: initialize the tuner to find the best model</w:t>
            </w:r>
            <w:r>
              <w:rPr>
                <w:noProof/>
                <w:webHidden/>
              </w:rPr>
              <w:tab/>
            </w:r>
            <w:r>
              <w:rPr>
                <w:noProof/>
                <w:webHidden/>
              </w:rPr>
              <w:fldChar w:fldCharType="begin"/>
            </w:r>
            <w:r>
              <w:rPr>
                <w:noProof/>
                <w:webHidden/>
              </w:rPr>
              <w:instrText xml:space="preserve"> PAGEREF _Toc80891517 \h </w:instrText>
            </w:r>
            <w:r>
              <w:rPr>
                <w:noProof/>
                <w:webHidden/>
              </w:rPr>
            </w:r>
            <w:r>
              <w:rPr>
                <w:noProof/>
                <w:webHidden/>
              </w:rPr>
              <w:fldChar w:fldCharType="separate"/>
            </w:r>
            <w:r w:rsidR="002A5205">
              <w:rPr>
                <w:noProof/>
                <w:webHidden/>
              </w:rPr>
              <w:t>92</w:t>
            </w:r>
            <w:r>
              <w:rPr>
                <w:noProof/>
                <w:webHidden/>
              </w:rPr>
              <w:fldChar w:fldCharType="end"/>
            </w:r>
          </w:hyperlink>
        </w:p>
        <w:p w14:paraId="1874FB84" w14:textId="7D84154F" w:rsidR="00357E21" w:rsidRDefault="00357E21">
          <w:pPr>
            <w:pStyle w:val="TOC1"/>
            <w:tabs>
              <w:tab w:val="right" w:leader="dot" w:pos="9016"/>
            </w:tabs>
            <w:rPr>
              <w:rFonts w:eastAsiaTheme="minorEastAsia"/>
              <w:noProof/>
              <w:lang w:eastAsia="en-GB"/>
            </w:rPr>
          </w:pPr>
          <w:hyperlink w:anchor="_Toc80891518" w:history="1">
            <w:r w:rsidRPr="007F580F">
              <w:rPr>
                <w:rStyle w:val="Hyperlink"/>
                <w:noProof/>
              </w:rPr>
              <w:t>Appendix P: Train the model and save the best weights using ModelCheckpoint</w:t>
            </w:r>
            <w:r>
              <w:rPr>
                <w:noProof/>
                <w:webHidden/>
              </w:rPr>
              <w:tab/>
            </w:r>
            <w:r>
              <w:rPr>
                <w:noProof/>
                <w:webHidden/>
              </w:rPr>
              <w:fldChar w:fldCharType="begin"/>
            </w:r>
            <w:r>
              <w:rPr>
                <w:noProof/>
                <w:webHidden/>
              </w:rPr>
              <w:instrText xml:space="preserve"> PAGEREF _Toc80891518 \h </w:instrText>
            </w:r>
            <w:r>
              <w:rPr>
                <w:noProof/>
                <w:webHidden/>
              </w:rPr>
            </w:r>
            <w:r>
              <w:rPr>
                <w:noProof/>
                <w:webHidden/>
              </w:rPr>
              <w:fldChar w:fldCharType="separate"/>
            </w:r>
            <w:r w:rsidR="002A5205">
              <w:rPr>
                <w:noProof/>
                <w:webHidden/>
              </w:rPr>
              <w:t>92</w:t>
            </w:r>
            <w:r>
              <w:rPr>
                <w:noProof/>
                <w:webHidden/>
              </w:rPr>
              <w:fldChar w:fldCharType="end"/>
            </w:r>
          </w:hyperlink>
        </w:p>
        <w:p w14:paraId="5AE1C387" w14:textId="5E3A2A25" w:rsidR="00357E21" w:rsidRDefault="00357E21">
          <w:pPr>
            <w:pStyle w:val="TOC1"/>
            <w:tabs>
              <w:tab w:val="right" w:leader="dot" w:pos="9016"/>
            </w:tabs>
            <w:rPr>
              <w:rFonts w:eastAsiaTheme="minorEastAsia"/>
              <w:noProof/>
              <w:lang w:eastAsia="en-GB"/>
            </w:rPr>
          </w:pPr>
          <w:hyperlink w:anchor="_Toc80891519" w:history="1">
            <w:r w:rsidRPr="007F580F">
              <w:rPr>
                <w:rStyle w:val="Hyperlink"/>
                <w:noProof/>
              </w:rPr>
              <w:t>Appendix Q: Plot the accuracy and cross-entropy diagrams</w:t>
            </w:r>
            <w:r>
              <w:rPr>
                <w:noProof/>
                <w:webHidden/>
              </w:rPr>
              <w:tab/>
            </w:r>
            <w:r>
              <w:rPr>
                <w:noProof/>
                <w:webHidden/>
              </w:rPr>
              <w:fldChar w:fldCharType="begin"/>
            </w:r>
            <w:r>
              <w:rPr>
                <w:noProof/>
                <w:webHidden/>
              </w:rPr>
              <w:instrText xml:space="preserve"> PAGEREF _Toc80891519 \h </w:instrText>
            </w:r>
            <w:r>
              <w:rPr>
                <w:noProof/>
                <w:webHidden/>
              </w:rPr>
            </w:r>
            <w:r>
              <w:rPr>
                <w:noProof/>
                <w:webHidden/>
              </w:rPr>
              <w:fldChar w:fldCharType="separate"/>
            </w:r>
            <w:r w:rsidR="002A5205">
              <w:rPr>
                <w:noProof/>
                <w:webHidden/>
              </w:rPr>
              <w:t>92</w:t>
            </w:r>
            <w:r>
              <w:rPr>
                <w:noProof/>
                <w:webHidden/>
              </w:rPr>
              <w:fldChar w:fldCharType="end"/>
            </w:r>
          </w:hyperlink>
        </w:p>
        <w:p w14:paraId="22170450" w14:textId="72B2B5D0" w:rsidR="00357E21" w:rsidRDefault="00357E21">
          <w:pPr>
            <w:pStyle w:val="TOC1"/>
            <w:tabs>
              <w:tab w:val="right" w:leader="dot" w:pos="9016"/>
            </w:tabs>
            <w:rPr>
              <w:rFonts w:eastAsiaTheme="minorEastAsia"/>
              <w:noProof/>
              <w:lang w:eastAsia="en-GB"/>
            </w:rPr>
          </w:pPr>
          <w:hyperlink w:anchor="_Toc80891520" w:history="1">
            <w:r w:rsidRPr="007F580F">
              <w:rPr>
                <w:rStyle w:val="Hyperlink"/>
                <w:noProof/>
              </w:rPr>
              <w:t>Appendix R: Import all the libraries required and configure the GPU for training</w:t>
            </w:r>
            <w:r>
              <w:rPr>
                <w:noProof/>
                <w:webHidden/>
              </w:rPr>
              <w:tab/>
            </w:r>
            <w:r>
              <w:rPr>
                <w:noProof/>
                <w:webHidden/>
              </w:rPr>
              <w:fldChar w:fldCharType="begin"/>
            </w:r>
            <w:r>
              <w:rPr>
                <w:noProof/>
                <w:webHidden/>
              </w:rPr>
              <w:instrText xml:space="preserve"> PAGEREF _Toc80891520 \h </w:instrText>
            </w:r>
            <w:r>
              <w:rPr>
                <w:noProof/>
                <w:webHidden/>
              </w:rPr>
            </w:r>
            <w:r>
              <w:rPr>
                <w:noProof/>
                <w:webHidden/>
              </w:rPr>
              <w:fldChar w:fldCharType="separate"/>
            </w:r>
            <w:r w:rsidR="002A5205">
              <w:rPr>
                <w:noProof/>
                <w:webHidden/>
              </w:rPr>
              <w:t>93</w:t>
            </w:r>
            <w:r>
              <w:rPr>
                <w:noProof/>
                <w:webHidden/>
              </w:rPr>
              <w:fldChar w:fldCharType="end"/>
            </w:r>
          </w:hyperlink>
        </w:p>
        <w:p w14:paraId="680D249C" w14:textId="0D615CCE" w:rsidR="00357E21" w:rsidRDefault="00357E21">
          <w:pPr>
            <w:pStyle w:val="TOC1"/>
            <w:tabs>
              <w:tab w:val="right" w:leader="dot" w:pos="9016"/>
            </w:tabs>
            <w:rPr>
              <w:rFonts w:eastAsiaTheme="minorEastAsia"/>
              <w:noProof/>
              <w:lang w:eastAsia="en-GB"/>
            </w:rPr>
          </w:pPr>
          <w:hyperlink w:anchor="_Toc80891521" w:history="1">
            <w:r w:rsidRPr="007F580F">
              <w:rPr>
                <w:rStyle w:val="Hyperlink"/>
                <w:noProof/>
              </w:rPr>
              <w:t>Appendix S: Use ImageDataGenerator() for data augmentation in testing</w:t>
            </w:r>
            <w:r>
              <w:rPr>
                <w:noProof/>
                <w:webHidden/>
              </w:rPr>
              <w:tab/>
            </w:r>
            <w:r>
              <w:rPr>
                <w:noProof/>
                <w:webHidden/>
              </w:rPr>
              <w:fldChar w:fldCharType="begin"/>
            </w:r>
            <w:r>
              <w:rPr>
                <w:noProof/>
                <w:webHidden/>
              </w:rPr>
              <w:instrText xml:space="preserve"> PAGEREF _Toc80891521 \h </w:instrText>
            </w:r>
            <w:r>
              <w:rPr>
                <w:noProof/>
                <w:webHidden/>
              </w:rPr>
            </w:r>
            <w:r>
              <w:rPr>
                <w:noProof/>
                <w:webHidden/>
              </w:rPr>
              <w:fldChar w:fldCharType="separate"/>
            </w:r>
            <w:r w:rsidR="002A5205">
              <w:rPr>
                <w:noProof/>
                <w:webHidden/>
              </w:rPr>
              <w:t>93</w:t>
            </w:r>
            <w:r>
              <w:rPr>
                <w:noProof/>
                <w:webHidden/>
              </w:rPr>
              <w:fldChar w:fldCharType="end"/>
            </w:r>
          </w:hyperlink>
        </w:p>
        <w:p w14:paraId="5B4273AD" w14:textId="777A7A4B" w:rsidR="00357E21" w:rsidRDefault="00357E21">
          <w:pPr>
            <w:pStyle w:val="TOC1"/>
            <w:tabs>
              <w:tab w:val="right" w:leader="dot" w:pos="9016"/>
            </w:tabs>
            <w:rPr>
              <w:rFonts w:eastAsiaTheme="minorEastAsia"/>
              <w:noProof/>
              <w:lang w:eastAsia="en-GB"/>
            </w:rPr>
          </w:pPr>
          <w:hyperlink w:anchor="_Toc80891522" w:history="1">
            <w:r w:rsidRPr="007F580F">
              <w:rPr>
                <w:rStyle w:val="Hyperlink"/>
                <w:noProof/>
              </w:rPr>
              <w:t>Appendix T:</w:t>
            </w:r>
            <w:r w:rsidRPr="007F580F">
              <w:rPr>
                <w:rStyle w:val="Hyperlink"/>
                <w:rFonts w:ascii="Helvetica" w:hAnsi="Helvetica" w:cs="Helvetica"/>
                <w:noProof/>
              </w:rPr>
              <w:t xml:space="preserve"> </w:t>
            </w:r>
            <w:r w:rsidRPr="007F580F">
              <w:rPr>
                <w:rStyle w:val="Hyperlink"/>
                <w:noProof/>
              </w:rPr>
              <w:t>Create a list with the label of each picture</w:t>
            </w:r>
            <w:r>
              <w:rPr>
                <w:noProof/>
                <w:webHidden/>
              </w:rPr>
              <w:tab/>
            </w:r>
            <w:r>
              <w:rPr>
                <w:noProof/>
                <w:webHidden/>
              </w:rPr>
              <w:fldChar w:fldCharType="begin"/>
            </w:r>
            <w:r>
              <w:rPr>
                <w:noProof/>
                <w:webHidden/>
              </w:rPr>
              <w:instrText xml:space="preserve"> PAGEREF _Toc80891522 \h </w:instrText>
            </w:r>
            <w:r>
              <w:rPr>
                <w:noProof/>
                <w:webHidden/>
              </w:rPr>
            </w:r>
            <w:r>
              <w:rPr>
                <w:noProof/>
                <w:webHidden/>
              </w:rPr>
              <w:fldChar w:fldCharType="separate"/>
            </w:r>
            <w:r w:rsidR="002A5205">
              <w:rPr>
                <w:noProof/>
                <w:webHidden/>
              </w:rPr>
              <w:t>94</w:t>
            </w:r>
            <w:r>
              <w:rPr>
                <w:noProof/>
                <w:webHidden/>
              </w:rPr>
              <w:fldChar w:fldCharType="end"/>
            </w:r>
          </w:hyperlink>
        </w:p>
        <w:p w14:paraId="1F5C891E" w14:textId="4AF71A64" w:rsidR="00357E21" w:rsidRDefault="00357E21">
          <w:pPr>
            <w:pStyle w:val="TOC1"/>
            <w:tabs>
              <w:tab w:val="right" w:leader="dot" w:pos="9016"/>
            </w:tabs>
            <w:rPr>
              <w:rFonts w:eastAsiaTheme="minorEastAsia"/>
              <w:noProof/>
              <w:lang w:eastAsia="en-GB"/>
            </w:rPr>
          </w:pPr>
          <w:hyperlink w:anchor="_Toc80891523" w:history="1">
            <w:r w:rsidRPr="007F580F">
              <w:rPr>
                <w:rStyle w:val="Hyperlink"/>
                <w:noProof/>
              </w:rPr>
              <w:t>Appendix U:</w:t>
            </w:r>
            <w:r w:rsidRPr="007F580F">
              <w:rPr>
                <w:rStyle w:val="Hyperlink"/>
                <w:rFonts w:ascii="Helvetica" w:hAnsi="Helvetica" w:cs="Helvetica"/>
                <w:noProof/>
              </w:rPr>
              <w:t xml:space="preserve"> </w:t>
            </w:r>
            <w:r w:rsidRPr="007F580F">
              <w:rPr>
                <w:rStyle w:val="Hyperlink"/>
                <w:noProof/>
              </w:rPr>
              <w:t>Create a result map</w:t>
            </w:r>
            <w:r>
              <w:rPr>
                <w:noProof/>
                <w:webHidden/>
              </w:rPr>
              <w:tab/>
            </w:r>
            <w:r>
              <w:rPr>
                <w:noProof/>
                <w:webHidden/>
              </w:rPr>
              <w:fldChar w:fldCharType="begin"/>
            </w:r>
            <w:r>
              <w:rPr>
                <w:noProof/>
                <w:webHidden/>
              </w:rPr>
              <w:instrText xml:space="preserve"> PAGEREF _Toc80891523 \h </w:instrText>
            </w:r>
            <w:r>
              <w:rPr>
                <w:noProof/>
                <w:webHidden/>
              </w:rPr>
            </w:r>
            <w:r>
              <w:rPr>
                <w:noProof/>
                <w:webHidden/>
              </w:rPr>
              <w:fldChar w:fldCharType="separate"/>
            </w:r>
            <w:r w:rsidR="002A5205">
              <w:rPr>
                <w:noProof/>
                <w:webHidden/>
              </w:rPr>
              <w:t>94</w:t>
            </w:r>
            <w:r>
              <w:rPr>
                <w:noProof/>
                <w:webHidden/>
              </w:rPr>
              <w:fldChar w:fldCharType="end"/>
            </w:r>
          </w:hyperlink>
        </w:p>
        <w:p w14:paraId="3C051280" w14:textId="442CA22F" w:rsidR="00357E21" w:rsidRDefault="00357E21">
          <w:pPr>
            <w:pStyle w:val="TOC1"/>
            <w:tabs>
              <w:tab w:val="right" w:leader="dot" w:pos="9016"/>
            </w:tabs>
            <w:rPr>
              <w:rFonts w:eastAsiaTheme="minorEastAsia"/>
              <w:noProof/>
              <w:lang w:eastAsia="en-GB"/>
            </w:rPr>
          </w:pPr>
          <w:hyperlink w:anchor="_Toc80891524" w:history="1">
            <w:r w:rsidRPr="007F580F">
              <w:rPr>
                <w:rStyle w:val="Hyperlink"/>
                <w:noProof/>
              </w:rPr>
              <w:t>Appendix V:</w:t>
            </w:r>
            <w:r w:rsidRPr="007F580F">
              <w:rPr>
                <w:rStyle w:val="Hyperlink"/>
                <w:rFonts w:ascii="Helvetica" w:hAnsi="Helvetica" w:cs="Helvetica"/>
                <w:noProof/>
              </w:rPr>
              <w:t xml:space="preserve"> </w:t>
            </w:r>
            <w:r w:rsidRPr="007F580F">
              <w:rPr>
                <w:rStyle w:val="Hyperlink"/>
                <w:noProof/>
              </w:rPr>
              <w:t>Make prediction on the validation set and create a list with the name of the emotion predicted</w:t>
            </w:r>
            <w:r>
              <w:rPr>
                <w:noProof/>
                <w:webHidden/>
              </w:rPr>
              <w:tab/>
            </w:r>
            <w:r>
              <w:rPr>
                <w:noProof/>
                <w:webHidden/>
              </w:rPr>
              <w:fldChar w:fldCharType="begin"/>
            </w:r>
            <w:r>
              <w:rPr>
                <w:noProof/>
                <w:webHidden/>
              </w:rPr>
              <w:instrText xml:space="preserve"> PAGEREF _Toc80891524 \h </w:instrText>
            </w:r>
            <w:r>
              <w:rPr>
                <w:noProof/>
                <w:webHidden/>
              </w:rPr>
            </w:r>
            <w:r>
              <w:rPr>
                <w:noProof/>
                <w:webHidden/>
              </w:rPr>
              <w:fldChar w:fldCharType="separate"/>
            </w:r>
            <w:r w:rsidR="002A5205">
              <w:rPr>
                <w:noProof/>
                <w:webHidden/>
              </w:rPr>
              <w:t>95</w:t>
            </w:r>
            <w:r>
              <w:rPr>
                <w:noProof/>
                <w:webHidden/>
              </w:rPr>
              <w:fldChar w:fldCharType="end"/>
            </w:r>
          </w:hyperlink>
        </w:p>
        <w:p w14:paraId="29A380BC" w14:textId="3DE9C88D" w:rsidR="00357E21" w:rsidRDefault="00357E21">
          <w:pPr>
            <w:pStyle w:val="TOC1"/>
            <w:tabs>
              <w:tab w:val="right" w:leader="dot" w:pos="9016"/>
            </w:tabs>
            <w:rPr>
              <w:rFonts w:eastAsiaTheme="minorEastAsia"/>
              <w:noProof/>
              <w:lang w:eastAsia="en-GB"/>
            </w:rPr>
          </w:pPr>
          <w:hyperlink w:anchor="_Toc80891525" w:history="1">
            <w:r w:rsidRPr="007F580F">
              <w:rPr>
                <w:rStyle w:val="Hyperlink"/>
                <w:noProof/>
              </w:rPr>
              <w:t>Appendix W:</w:t>
            </w:r>
            <w:r w:rsidRPr="007F580F">
              <w:rPr>
                <w:rStyle w:val="Hyperlink"/>
                <w:rFonts w:ascii="Helvetica" w:hAnsi="Helvetica" w:cs="Helvetica"/>
                <w:noProof/>
              </w:rPr>
              <w:t xml:space="preserve"> </w:t>
            </w:r>
            <w:r w:rsidRPr="007F580F">
              <w:rPr>
                <w:rStyle w:val="Hyperlink"/>
                <w:noProof/>
              </w:rPr>
              <w:t>Create and plot confusion matrix</w:t>
            </w:r>
            <w:r>
              <w:rPr>
                <w:noProof/>
                <w:webHidden/>
              </w:rPr>
              <w:tab/>
            </w:r>
            <w:r>
              <w:rPr>
                <w:noProof/>
                <w:webHidden/>
              </w:rPr>
              <w:fldChar w:fldCharType="begin"/>
            </w:r>
            <w:r>
              <w:rPr>
                <w:noProof/>
                <w:webHidden/>
              </w:rPr>
              <w:instrText xml:space="preserve"> PAGEREF _Toc80891525 \h </w:instrText>
            </w:r>
            <w:r>
              <w:rPr>
                <w:noProof/>
                <w:webHidden/>
              </w:rPr>
            </w:r>
            <w:r>
              <w:rPr>
                <w:noProof/>
                <w:webHidden/>
              </w:rPr>
              <w:fldChar w:fldCharType="separate"/>
            </w:r>
            <w:r w:rsidR="002A5205">
              <w:rPr>
                <w:noProof/>
                <w:webHidden/>
              </w:rPr>
              <w:t>95</w:t>
            </w:r>
            <w:r>
              <w:rPr>
                <w:noProof/>
                <w:webHidden/>
              </w:rPr>
              <w:fldChar w:fldCharType="end"/>
            </w:r>
          </w:hyperlink>
        </w:p>
        <w:p w14:paraId="008E63AC" w14:textId="6E32F63E" w:rsidR="00357E21" w:rsidRDefault="00357E21">
          <w:pPr>
            <w:pStyle w:val="TOC1"/>
            <w:tabs>
              <w:tab w:val="right" w:leader="dot" w:pos="9016"/>
            </w:tabs>
            <w:rPr>
              <w:rFonts w:eastAsiaTheme="minorEastAsia"/>
              <w:noProof/>
              <w:lang w:eastAsia="en-GB"/>
            </w:rPr>
          </w:pPr>
          <w:hyperlink w:anchor="_Toc80891526" w:history="1">
            <w:r w:rsidRPr="007F580F">
              <w:rPr>
                <w:rStyle w:val="Hyperlink"/>
                <w:noProof/>
              </w:rPr>
              <w:t>Appendix X:</w:t>
            </w:r>
            <w:r w:rsidRPr="007F580F">
              <w:rPr>
                <w:rStyle w:val="Hyperlink"/>
                <w:rFonts w:ascii="Helvetica" w:hAnsi="Helvetica" w:cs="Helvetica"/>
                <w:noProof/>
              </w:rPr>
              <w:t xml:space="preserve"> </w:t>
            </w:r>
            <w:r w:rsidRPr="007F580F">
              <w:rPr>
                <w:rStyle w:val="Hyperlink"/>
                <w:noProof/>
              </w:rPr>
              <w:t>Create and print the classification report</w:t>
            </w:r>
            <w:r>
              <w:rPr>
                <w:noProof/>
                <w:webHidden/>
              </w:rPr>
              <w:tab/>
            </w:r>
            <w:r>
              <w:rPr>
                <w:noProof/>
                <w:webHidden/>
              </w:rPr>
              <w:fldChar w:fldCharType="begin"/>
            </w:r>
            <w:r>
              <w:rPr>
                <w:noProof/>
                <w:webHidden/>
              </w:rPr>
              <w:instrText xml:space="preserve"> PAGEREF _Toc80891526 \h </w:instrText>
            </w:r>
            <w:r>
              <w:rPr>
                <w:noProof/>
                <w:webHidden/>
              </w:rPr>
            </w:r>
            <w:r>
              <w:rPr>
                <w:noProof/>
                <w:webHidden/>
              </w:rPr>
              <w:fldChar w:fldCharType="separate"/>
            </w:r>
            <w:r w:rsidR="002A5205">
              <w:rPr>
                <w:noProof/>
                <w:webHidden/>
              </w:rPr>
              <w:t>95</w:t>
            </w:r>
            <w:r>
              <w:rPr>
                <w:noProof/>
                <w:webHidden/>
              </w:rPr>
              <w:fldChar w:fldCharType="end"/>
            </w:r>
          </w:hyperlink>
        </w:p>
        <w:p w14:paraId="719279E0" w14:textId="6D9D1ED2" w:rsidR="00357E21" w:rsidRDefault="00357E21">
          <w:pPr>
            <w:pStyle w:val="TOC1"/>
            <w:tabs>
              <w:tab w:val="right" w:leader="dot" w:pos="9016"/>
            </w:tabs>
            <w:rPr>
              <w:rFonts w:eastAsiaTheme="minorEastAsia"/>
              <w:noProof/>
              <w:lang w:eastAsia="en-GB"/>
            </w:rPr>
          </w:pPr>
          <w:hyperlink w:anchor="_Toc80891527" w:history="1">
            <w:r w:rsidRPr="007F580F">
              <w:rPr>
                <w:rStyle w:val="Hyperlink"/>
                <w:noProof/>
              </w:rPr>
              <w:t>Appendix Y: Create and plot the ROC curve for each class</w:t>
            </w:r>
            <w:r>
              <w:rPr>
                <w:noProof/>
                <w:webHidden/>
              </w:rPr>
              <w:tab/>
            </w:r>
            <w:r>
              <w:rPr>
                <w:noProof/>
                <w:webHidden/>
              </w:rPr>
              <w:fldChar w:fldCharType="begin"/>
            </w:r>
            <w:r>
              <w:rPr>
                <w:noProof/>
                <w:webHidden/>
              </w:rPr>
              <w:instrText xml:space="preserve"> PAGEREF _Toc80891527 \h </w:instrText>
            </w:r>
            <w:r>
              <w:rPr>
                <w:noProof/>
                <w:webHidden/>
              </w:rPr>
            </w:r>
            <w:r>
              <w:rPr>
                <w:noProof/>
                <w:webHidden/>
              </w:rPr>
              <w:fldChar w:fldCharType="separate"/>
            </w:r>
            <w:r w:rsidR="002A5205">
              <w:rPr>
                <w:noProof/>
                <w:webHidden/>
              </w:rPr>
              <w:t>95</w:t>
            </w:r>
            <w:r>
              <w:rPr>
                <w:noProof/>
                <w:webHidden/>
              </w:rPr>
              <w:fldChar w:fldCharType="end"/>
            </w:r>
          </w:hyperlink>
        </w:p>
        <w:p w14:paraId="1B5A6FA7" w14:textId="01B46653" w:rsidR="00357E21" w:rsidRDefault="00357E21">
          <w:pPr>
            <w:pStyle w:val="TOC1"/>
            <w:tabs>
              <w:tab w:val="right" w:leader="dot" w:pos="9016"/>
            </w:tabs>
            <w:rPr>
              <w:rFonts w:eastAsiaTheme="minorEastAsia"/>
              <w:noProof/>
              <w:lang w:eastAsia="en-GB"/>
            </w:rPr>
          </w:pPr>
          <w:hyperlink w:anchor="_Toc80891528" w:history="1">
            <w:r w:rsidRPr="007F580F">
              <w:rPr>
                <w:rStyle w:val="Hyperlink"/>
                <w:noProof/>
              </w:rPr>
              <w:t>Appendix Z: Create and plot the PR curve for each class</w:t>
            </w:r>
            <w:r>
              <w:rPr>
                <w:noProof/>
                <w:webHidden/>
              </w:rPr>
              <w:tab/>
            </w:r>
            <w:r>
              <w:rPr>
                <w:noProof/>
                <w:webHidden/>
              </w:rPr>
              <w:fldChar w:fldCharType="begin"/>
            </w:r>
            <w:r>
              <w:rPr>
                <w:noProof/>
                <w:webHidden/>
              </w:rPr>
              <w:instrText xml:space="preserve"> PAGEREF _Toc80891528 \h </w:instrText>
            </w:r>
            <w:r>
              <w:rPr>
                <w:noProof/>
                <w:webHidden/>
              </w:rPr>
            </w:r>
            <w:r>
              <w:rPr>
                <w:noProof/>
                <w:webHidden/>
              </w:rPr>
              <w:fldChar w:fldCharType="separate"/>
            </w:r>
            <w:r w:rsidR="002A5205">
              <w:rPr>
                <w:noProof/>
                <w:webHidden/>
              </w:rPr>
              <w:t>96</w:t>
            </w:r>
            <w:r>
              <w:rPr>
                <w:noProof/>
                <w:webHidden/>
              </w:rPr>
              <w:fldChar w:fldCharType="end"/>
            </w:r>
          </w:hyperlink>
        </w:p>
        <w:p w14:paraId="2B0EFA24" w14:textId="777A209F" w:rsidR="001C6C22" w:rsidRPr="001C6C22" w:rsidRDefault="00A91825" w:rsidP="001C6C22">
          <w:pPr>
            <w:rPr>
              <w:b/>
              <w:bCs/>
              <w:noProof/>
            </w:rPr>
          </w:pPr>
          <w:r>
            <w:rPr>
              <w:b/>
              <w:bCs/>
              <w:noProof/>
            </w:rPr>
            <w:fldChar w:fldCharType="end"/>
          </w:r>
        </w:p>
      </w:sdtContent>
    </w:sdt>
    <w:p w14:paraId="6D8F9BA7" w14:textId="4A238F39" w:rsidR="00DD5F67" w:rsidRPr="001C6C22" w:rsidRDefault="001C6C22" w:rsidP="001C6C22">
      <w:pPr>
        <w:pStyle w:val="Heading1"/>
      </w:pPr>
      <w:r>
        <w:br w:type="page"/>
      </w:r>
      <w:bookmarkStart w:id="2" w:name="_Toc80891436"/>
      <w:r w:rsidR="00DD5F67" w:rsidRPr="001C6C22">
        <w:rPr>
          <w:color w:val="0070C0"/>
          <w:lang w:val="en-US"/>
        </w:rPr>
        <w:lastRenderedPageBreak/>
        <w:t xml:space="preserve">List of </w:t>
      </w:r>
      <w:r w:rsidR="004901DA" w:rsidRPr="001C6C22">
        <w:rPr>
          <w:color w:val="0070C0"/>
          <w:lang w:val="en-US"/>
        </w:rPr>
        <w:t>figures</w:t>
      </w:r>
      <w:r w:rsidR="00DD5F67" w:rsidRPr="001C6C22">
        <w:rPr>
          <w:color w:val="0070C0"/>
          <w:lang w:val="en-US"/>
        </w:rPr>
        <w:t>:</w:t>
      </w:r>
      <w:bookmarkEnd w:id="2"/>
    </w:p>
    <w:p w14:paraId="79E5EF53" w14:textId="3904177D" w:rsidR="00866446" w:rsidRDefault="00090FB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80666890" w:history="1">
        <w:r w:rsidR="00866446" w:rsidRPr="00967B27">
          <w:rPr>
            <w:rStyle w:val="Hyperlink"/>
            <w:noProof/>
          </w:rPr>
          <w:t>Figure 1.Facial emotion recognition process</w:t>
        </w:r>
        <w:r w:rsidR="00866446">
          <w:rPr>
            <w:noProof/>
            <w:webHidden/>
          </w:rPr>
          <w:tab/>
        </w:r>
        <w:r w:rsidR="00866446">
          <w:rPr>
            <w:noProof/>
            <w:webHidden/>
          </w:rPr>
          <w:fldChar w:fldCharType="begin"/>
        </w:r>
        <w:r w:rsidR="00866446">
          <w:rPr>
            <w:noProof/>
            <w:webHidden/>
          </w:rPr>
          <w:instrText xml:space="preserve"> PAGEREF _Toc80666890 \h </w:instrText>
        </w:r>
        <w:r w:rsidR="00866446">
          <w:rPr>
            <w:noProof/>
            <w:webHidden/>
          </w:rPr>
        </w:r>
        <w:r w:rsidR="00866446">
          <w:rPr>
            <w:noProof/>
            <w:webHidden/>
          </w:rPr>
          <w:fldChar w:fldCharType="separate"/>
        </w:r>
        <w:r w:rsidR="002A5205">
          <w:rPr>
            <w:noProof/>
            <w:webHidden/>
          </w:rPr>
          <w:t>15</w:t>
        </w:r>
        <w:r w:rsidR="00866446">
          <w:rPr>
            <w:noProof/>
            <w:webHidden/>
          </w:rPr>
          <w:fldChar w:fldCharType="end"/>
        </w:r>
      </w:hyperlink>
    </w:p>
    <w:p w14:paraId="051B3951" w14:textId="1990A565" w:rsidR="00866446" w:rsidRDefault="00022F11">
      <w:pPr>
        <w:pStyle w:val="TableofFigures"/>
        <w:tabs>
          <w:tab w:val="right" w:leader="dot" w:pos="9016"/>
        </w:tabs>
        <w:rPr>
          <w:rFonts w:eastAsiaTheme="minorEastAsia"/>
          <w:noProof/>
          <w:lang w:eastAsia="en-GB"/>
        </w:rPr>
      </w:pPr>
      <w:hyperlink r:id="rId11" w:anchor="_Toc80666891" w:history="1">
        <w:r w:rsidR="00866446" w:rsidRPr="00967B27">
          <w:rPr>
            <w:rStyle w:val="Hyperlink"/>
            <w:noProof/>
          </w:rPr>
          <w:t>Figure 2.Bias-variance compromise</w:t>
        </w:r>
        <w:r w:rsidR="00866446">
          <w:rPr>
            <w:noProof/>
            <w:webHidden/>
          </w:rPr>
          <w:tab/>
        </w:r>
        <w:r w:rsidR="00866446">
          <w:rPr>
            <w:noProof/>
            <w:webHidden/>
          </w:rPr>
          <w:fldChar w:fldCharType="begin"/>
        </w:r>
        <w:r w:rsidR="00866446">
          <w:rPr>
            <w:noProof/>
            <w:webHidden/>
          </w:rPr>
          <w:instrText xml:space="preserve"> PAGEREF _Toc80666891 \h </w:instrText>
        </w:r>
        <w:r w:rsidR="00866446">
          <w:rPr>
            <w:noProof/>
            <w:webHidden/>
          </w:rPr>
        </w:r>
        <w:r w:rsidR="00866446">
          <w:rPr>
            <w:noProof/>
            <w:webHidden/>
          </w:rPr>
          <w:fldChar w:fldCharType="separate"/>
        </w:r>
        <w:r w:rsidR="002A5205">
          <w:rPr>
            <w:noProof/>
            <w:webHidden/>
          </w:rPr>
          <w:t>23</w:t>
        </w:r>
        <w:r w:rsidR="00866446">
          <w:rPr>
            <w:noProof/>
            <w:webHidden/>
          </w:rPr>
          <w:fldChar w:fldCharType="end"/>
        </w:r>
      </w:hyperlink>
    </w:p>
    <w:p w14:paraId="00729D24" w14:textId="11C31B57" w:rsidR="00866446" w:rsidRDefault="00022F11">
      <w:pPr>
        <w:pStyle w:val="TableofFigures"/>
        <w:tabs>
          <w:tab w:val="right" w:leader="dot" w:pos="9016"/>
        </w:tabs>
        <w:rPr>
          <w:rFonts w:eastAsiaTheme="minorEastAsia"/>
          <w:noProof/>
          <w:lang w:eastAsia="en-GB"/>
        </w:rPr>
      </w:pPr>
      <w:hyperlink r:id="rId12" w:anchor="_Toc80666892" w:history="1">
        <w:r w:rsidR="00866446" w:rsidRPr="00967B27">
          <w:rPr>
            <w:rStyle w:val="Hyperlink"/>
            <w:noProof/>
          </w:rPr>
          <w:t>Figure 3.Local connectivity and receptive field</w:t>
        </w:r>
        <w:r w:rsidR="00866446">
          <w:rPr>
            <w:noProof/>
            <w:webHidden/>
          </w:rPr>
          <w:tab/>
        </w:r>
        <w:r w:rsidR="00866446">
          <w:rPr>
            <w:noProof/>
            <w:webHidden/>
          </w:rPr>
          <w:fldChar w:fldCharType="begin"/>
        </w:r>
        <w:r w:rsidR="00866446">
          <w:rPr>
            <w:noProof/>
            <w:webHidden/>
          </w:rPr>
          <w:instrText xml:space="preserve"> PAGEREF _Toc80666892 \h </w:instrText>
        </w:r>
        <w:r w:rsidR="00866446">
          <w:rPr>
            <w:noProof/>
            <w:webHidden/>
          </w:rPr>
        </w:r>
        <w:r w:rsidR="00866446">
          <w:rPr>
            <w:noProof/>
            <w:webHidden/>
          </w:rPr>
          <w:fldChar w:fldCharType="separate"/>
        </w:r>
        <w:r w:rsidR="002A5205">
          <w:rPr>
            <w:noProof/>
            <w:webHidden/>
          </w:rPr>
          <w:t>25</w:t>
        </w:r>
        <w:r w:rsidR="00866446">
          <w:rPr>
            <w:noProof/>
            <w:webHidden/>
          </w:rPr>
          <w:fldChar w:fldCharType="end"/>
        </w:r>
      </w:hyperlink>
    </w:p>
    <w:p w14:paraId="480310D8" w14:textId="6B682754" w:rsidR="00866446" w:rsidRDefault="00022F11">
      <w:pPr>
        <w:pStyle w:val="TableofFigures"/>
        <w:tabs>
          <w:tab w:val="right" w:leader="dot" w:pos="9016"/>
        </w:tabs>
        <w:rPr>
          <w:rFonts w:eastAsiaTheme="minorEastAsia"/>
          <w:noProof/>
          <w:lang w:eastAsia="en-GB"/>
        </w:rPr>
      </w:pPr>
      <w:hyperlink r:id="rId13" w:anchor="_Toc80666893" w:history="1">
        <w:r w:rsidR="00866446" w:rsidRPr="00967B27">
          <w:rPr>
            <w:rStyle w:val="Hyperlink"/>
            <w:noProof/>
          </w:rPr>
          <w:t>Figure 4.Parameter sharing</w:t>
        </w:r>
        <w:r w:rsidR="00866446">
          <w:rPr>
            <w:noProof/>
            <w:webHidden/>
          </w:rPr>
          <w:tab/>
        </w:r>
        <w:r w:rsidR="00866446">
          <w:rPr>
            <w:noProof/>
            <w:webHidden/>
          </w:rPr>
          <w:fldChar w:fldCharType="begin"/>
        </w:r>
        <w:r w:rsidR="00866446">
          <w:rPr>
            <w:noProof/>
            <w:webHidden/>
          </w:rPr>
          <w:instrText xml:space="preserve"> PAGEREF _Toc80666893 \h </w:instrText>
        </w:r>
        <w:r w:rsidR="00866446">
          <w:rPr>
            <w:noProof/>
            <w:webHidden/>
          </w:rPr>
        </w:r>
        <w:r w:rsidR="00866446">
          <w:rPr>
            <w:noProof/>
            <w:webHidden/>
          </w:rPr>
          <w:fldChar w:fldCharType="separate"/>
        </w:r>
        <w:r w:rsidR="002A5205">
          <w:rPr>
            <w:noProof/>
            <w:webHidden/>
          </w:rPr>
          <w:t>25</w:t>
        </w:r>
        <w:r w:rsidR="00866446">
          <w:rPr>
            <w:noProof/>
            <w:webHidden/>
          </w:rPr>
          <w:fldChar w:fldCharType="end"/>
        </w:r>
      </w:hyperlink>
    </w:p>
    <w:p w14:paraId="38AA1319" w14:textId="0F35E507" w:rsidR="00866446" w:rsidRDefault="00022F11">
      <w:pPr>
        <w:pStyle w:val="TableofFigures"/>
        <w:tabs>
          <w:tab w:val="right" w:leader="dot" w:pos="9016"/>
        </w:tabs>
        <w:rPr>
          <w:rFonts w:eastAsiaTheme="minorEastAsia"/>
          <w:noProof/>
          <w:lang w:eastAsia="en-GB"/>
        </w:rPr>
      </w:pPr>
      <w:hyperlink r:id="rId14" w:anchor="_Toc80666894" w:history="1">
        <w:r w:rsidR="00866446" w:rsidRPr="00967B27">
          <w:rPr>
            <w:rStyle w:val="Hyperlink"/>
            <w:noProof/>
          </w:rPr>
          <w:t>Figure 5.Activation maps</w:t>
        </w:r>
        <w:r w:rsidR="00866446">
          <w:rPr>
            <w:noProof/>
            <w:webHidden/>
          </w:rPr>
          <w:tab/>
        </w:r>
        <w:r w:rsidR="00866446">
          <w:rPr>
            <w:noProof/>
            <w:webHidden/>
          </w:rPr>
          <w:fldChar w:fldCharType="begin"/>
        </w:r>
        <w:r w:rsidR="00866446">
          <w:rPr>
            <w:noProof/>
            <w:webHidden/>
          </w:rPr>
          <w:instrText xml:space="preserve"> PAGEREF _Toc80666894 \h </w:instrText>
        </w:r>
        <w:r w:rsidR="00866446">
          <w:rPr>
            <w:noProof/>
            <w:webHidden/>
          </w:rPr>
        </w:r>
        <w:r w:rsidR="00866446">
          <w:rPr>
            <w:noProof/>
            <w:webHidden/>
          </w:rPr>
          <w:fldChar w:fldCharType="separate"/>
        </w:r>
        <w:r w:rsidR="002A5205">
          <w:rPr>
            <w:noProof/>
            <w:webHidden/>
          </w:rPr>
          <w:t>26</w:t>
        </w:r>
        <w:r w:rsidR="00866446">
          <w:rPr>
            <w:noProof/>
            <w:webHidden/>
          </w:rPr>
          <w:fldChar w:fldCharType="end"/>
        </w:r>
      </w:hyperlink>
    </w:p>
    <w:p w14:paraId="6FAB8936" w14:textId="13665688" w:rsidR="00866446" w:rsidRDefault="00022F11">
      <w:pPr>
        <w:pStyle w:val="TableofFigures"/>
        <w:tabs>
          <w:tab w:val="right" w:leader="dot" w:pos="9016"/>
        </w:tabs>
        <w:rPr>
          <w:rFonts w:eastAsiaTheme="minorEastAsia"/>
          <w:noProof/>
          <w:lang w:eastAsia="en-GB"/>
        </w:rPr>
      </w:pPr>
      <w:hyperlink r:id="rId15" w:anchor="_Toc80666895" w:history="1">
        <w:r w:rsidR="00866446" w:rsidRPr="00967B27">
          <w:rPr>
            <w:rStyle w:val="Hyperlink"/>
            <w:noProof/>
          </w:rPr>
          <w:t>Figure 6.Spatial size reduction</w:t>
        </w:r>
        <w:r w:rsidR="00866446">
          <w:rPr>
            <w:noProof/>
            <w:webHidden/>
          </w:rPr>
          <w:tab/>
        </w:r>
        <w:r w:rsidR="00866446">
          <w:rPr>
            <w:noProof/>
            <w:webHidden/>
          </w:rPr>
          <w:fldChar w:fldCharType="begin"/>
        </w:r>
        <w:r w:rsidR="00866446">
          <w:rPr>
            <w:noProof/>
            <w:webHidden/>
          </w:rPr>
          <w:instrText xml:space="preserve"> PAGEREF _Toc80666895 \h </w:instrText>
        </w:r>
        <w:r w:rsidR="00866446">
          <w:rPr>
            <w:noProof/>
            <w:webHidden/>
          </w:rPr>
        </w:r>
        <w:r w:rsidR="00866446">
          <w:rPr>
            <w:noProof/>
            <w:webHidden/>
          </w:rPr>
          <w:fldChar w:fldCharType="separate"/>
        </w:r>
        <w:r w:rsidR="002A5205">
          <w:rPr>
            <w:noProof/>
            <w:webHidden/>
          </w:rPr>
          <w:t>27</w:t>
        </w:r>
        <w:r w:rsidR="00866446">
          <w:rPr>
            <w:noProof/>
            <w:webHidden/>
          </w:rPr>
          <w:fldChar w:fldCharType="end"/>
        </w:r>
      </w:hyperlink>
    </w:p>
    <w:p w14:paraId="22BBC25F" w14:textId="50D4A75A" w:rsidR="00866446" w:rsidRDefault="00022F11">
      <w:pPr>
        <w:pStyle w:val="TableofFigures"/>
        <w:tabs>
          <w:tab w:val="right" w:leader="dot" w:pos="9016"/>
        </w:tabs>
        <w:rPr>
          <w:rFonts w:eastAsiaTheme="minorEastAsia"/>
          <w:noProof/>
          <w:lang w:eastAsia="en-GB"/>
        </w:rPr>
      </w:pPr>
      <w:hyperlink r:id="rId16" w:anchor="_Toc80666896" w:history="1">
        <w:r w:rsidR="00866446" w:rsidRPr="00967B27">
          <w:rPr>
            <w:rStyle w:val="Hyperlink"/>
            <w:noProof/>
          </w:rPr>
          <w:t>Figure 7.Max pooling</w:t>
        </w:r>
        <w:r w:rsidR="00866446">
          <w:rPr>
            <w:noProof/>
            <w:webHidden/>
          </w:rPr>
          <w:tab/>
        </w:r>
        <w:r w:rsidR="00866446">
          <w:rPr>
            <w:noProof/>
            <w:webHidden/>
          </w:rPr>
          <w:fldChar w:fldCharType="begin"/>
        </w:r>
        <w:r w:rsidR="00866446">
          <w:rPr>
            <w:noProof/>
            <w:webHidden/>
          </w:rPr>
          <w:instrText xml:space="preserve"> PAGEREF _Toc80666896 \h </w:instrText>
        </w:r>
        <w:r w:rsidR="00866446">
          <w:rPr>
            <w:noProof/>
            <w:webHidden/>
          </w:rPr>
        </w:r>
        <w:r w:rsidR="00866446">
          <w:rPr>
            <w:noProof/>
            <w:webHidden/>
          </w:rPr>
          <w:fldChar w:fldCharType="separate"/>
        </w:r>
        <w:r w:rsidR="002A5205">
          <w:rPr>
            <w:noProof/>
            <w:webHidden/>
          </w:rPr>
          <w:t>27</w:t>
        </w:r>
        <w:r w:rsidR="00866446">
          <w:rPr>
            <w:noProof/>
            <w:webHidden/>
          </w:rPr>
          <w:fldChar w:fldCharType="end"/>
        </w:r>
      </w:hyperlink>
    </w:p>
    <w:p w14:paraId="181C83C4" w14:textId="6D4284B9" w:rsidR="00866446" w:rsidRDefault="00022F11">
      <w:pPr>
        <w:pStyle w:val="TableofFigures"/>
        <w:tabs>
          <w:tab w:val="right" w:leader="dot" w:pos="9016"/>
        </w:tabs>
        <w:rPr>
          <w:rFonts w:eastAsiaTheme="minorEastAsia"/>
          <w:noProof/>
          <w:lang w:eastAsia="en-GB"/>
        </w:rPr>
      </w:pPr>
      <w:hyperlink r:id="rId17" w:anchor="_Toc80666897" w:history="1">
        <w:r w:rsidR="00866446" w:rsidRPr="00967B27">
          <w:rPr>
            <w:rStyle w:val="Hyperlink"/>
            <w:noProof/>
          </w:rPr>
          <w:t>Figure 8.Down sampling</w:t>
        </w:r>
        <w:r w:rsidR="00866446">
          <w:rPr>
            <w:noProof/>
            <w:webHidden/>
          </w:rPr>
          <w:tab/>
        </w:r>
        <w:r w:rsidR="00866446">
          <w:rPr>
            <w:noProof/>
            <w:webHidden/>
          </w:rPr>
          <w:fldChar w:fldCharType="begin"/>
        </w:r>
        <w:r w:rsidR="00866446">
          <w:rPr>
            <w:noProof/>
            <w:webHidden/>
          </w:rPr>
          <w:instrText xml:space="preserve"> PAGEREF _Toc80666897 \h </w:instrText>
        </w:r>
        <w:r w:rsidR="00866446">
          <w:rPr>
            <w:noProof/>
            <w:webHidden/>
          </w:rPr>
        </w:r>
        <w:r w:rsidR="00866446">
          <w:rPr>
            <w:noProof/>
            <w:webHidden/>
          </w:rPr>
          <w:fldChar w:fldCharType="separate"/>
        </w:r>
        <w:r w:rsidR="002A5205">
          <w:rPr>
            <w:noProof/>
            <w:webHidden/>
          </w:rPr>
          <w:t>27</w:t>
        </w:r>
        <w:r w:rsidR="00866446">
          <w:rPr>
            <w:noProof/>
            <w:webHidden/>
          </w:rPr>
          <w:fldChar w:fldCharType="end"/>
        </w:r>
      </w:hyperlink>
    </w:p>
    <w:p w14:paraId="18F7B419" w14:textId="60DB3734" w:rsidR="00866446" w:rsidRDefault="00022F11">
      <w:pPr>
        <w:pStyle w:val="TableofFigures"/>
        <w:tabs>
          <w:tab w:val="right" w:leader="dot" w:pos="9016"/>
        </w:tabs>
        <w:rPr>
          <w:rFonts w:eastAsiaTheme="minorEastAsia"/>
          <w:noProof/>
          <w:lang w:eastAsia="en-GB"/>
        </w:rPr>
      </w:pPr>
      <w:hyperlink r:id="rId18" w:anchor="_Toc80666898" w:history="1">
        <w:r w:rsidR="00866446" w:rsidRPr="00967B27">
          <w:rPr>
            <w:rStyle w:val="Hyperlink"/>
            <w:noProof/>
          </w:rPr>
          <w:t>Figure 9.Example of discrete convolution.</w:t>
        </w:r>
        <w:r w:rsidR="00866446">
          <w:rPr>
            <w:noProof/>
            <w:webHidden/>
          </w:rPr>
          <w:tab/>
        </w:r>
        <w:r w:rsidR="00866446">
          <w:rPr>
            <w:noProof/>
            <w:webHidden/>
          </w:rPr>
          <w:fldChar w:fldCharType="begin"/>
        </w:r>
        <w:r w:rsidR="00866446">
          <w:rPr>
            <w:noProof/>
            <w:webHidden/>
          </w:rPr>
          <w:instrText xml:space="preserve"> PAGEREF _Toc80666898 \h </w:instrText>
        </w:r>
        <w:r w:rsidR="00866446">
          <w:rPr>
            <w:noProof/>
            <w:webHidden/>
          </w:rPr>
        </w:r>
        <w:r w:rsidR="00866446">
          <w:rPr>
            <w:noProof/>
            <w:webHidden/>
          </w:rPr>
          <w:fldChar w:fldCharType="separate"/>
        </w:r>
        <w:r w:rsidR="002A5205">
          <w:rPr>
            <w:noProof/>
            <w:webHidden/>
          </w:rPr>
          <w:t>29</w:t>
        </w:r>
        <w:r w:rsidR="00866446">
          <w:rPr>
            <w:noProof/>
            <w:webHidden/>
          </w:rPr>
          <w:fldChar w:fldCharType="end"/>
        </w:r>
      </w:hyperlink>
    </w:p>
    <w:p w14:paraId="71C4D7E7" w14:textId="71239ECC" w:rsidR="00866446" w:rsidRDefault="00022F11">
      <w:pPr>
        <w:pStyle w:val="TableofFigures"/>
        <w:tabs>
          <w:tab w:val="right" w:leader="dot" w:pos="9016"/>
        </w:tabs>
        <w:rPr>
          <w:rFonts w:eastAsiaTheme="minorEastAsia"/>
          <w:noProof/>
          <w:lang w:eastAsia="en-GB"/>
        </w:rPr>
      </w:pPr>
      <w:hyperlink r:id="rId19" w:anchor="_Toc80666899" w:history="1">
        <w:r w:rsidR="00866446" w:rsidRPr="00967B27">
          <w:rPr>
            <w:rStyle w:val="Hyperlink"/>
            <w:noProof/>
          </w:rPr>
          <w:t>Figure 10.Data augmentation procedure</w:t>
        </w:r>
        <w:r w:rsidR="00866446">
          <w:rPr>
            <w:noProof/>
            <w:webHidden/>
          </w:rPr>
          <w:tab/>
        </w:r>
        <w:r w:rsidR="00866446">
          <w:rPr>
            <w:noProof/>
            <w:webHidden/>
          </w:rPr>
          <w:fldChar w:fldCharType="begin"/>
        </w:r>
        <w:r w:rsidR="00866446">
          <w:rPr>
            <w:noProof/>
            <w:webHidden/>
          </w:rPr>
          <w:instrText xml:space="preserve"> PAGEREF _Toc80666899 \h </w:instrText>
        </w:r>
        <w:r w:rsidR="00866446">
          <w:rPr>
            <w:noProof/>
            <w:webHidden/>
          </w:rPr>
        </w:r>
        <w:r w:rsidR="00866446">
          <w:rPr>
            <w:noProof/>
            <w:webHidden/>
          </w:rPr>
          <w:fldChar w:fldCharType="separate"/>
        </w:r>
        <w:r w:rsidR="002A5205">
          <w:rPr>
            <w:noProof/>
            <w:webHidden/>
          </w:rPr>
          <w:t>31</w:t>
        </w:r>
        <w:r w:rsidR="00866446">
          <w:rPr>
            <w:noProof/>
            <w:webHidden/>
          </w:rPr>
          <w:fldChar w:fldCharType="end"/>
        </w:r>
      </w:hyperlink>
    </w:p>
    <w:p w14:paraId="279BBB4C" w14:textId="7397CDD8" w:rsidR="00866446" w:rsidRDefault="00022F11">
      <w:pPr>
        <w:pStyle w:val="TableofFigures"/>
        <w:tabs>
          <w:tab w:val="right" w:leader="dot" w:pos="9016"/>
        </w:tabs>
        <w:rPr>
          <w:rFonts w:eastAsiaTheme="minorEastAsia"/>
          <w:noProof/>
          <w:lang w:eastAsia="en-GB"/>
        </w:rPr>
      </w:pPr>
      <w:hyperlink r:id="rId20" w:anchor="_Toc80666900" w:history="1">
        <w:r w:rsidR="00866446" w:rsidRPr="00967B27">
          <w:rPr>
            <w:rStyle w:val="Hyperlink"/>
            <w:noProof/>
          </w:rPr>
          <w:t>Figure 11.Representation of an Inception block</w:t>
        </w:r>
        <w:r w:rsidR="00866446">
          <w:rPr>
            <w:noProof/>
            <w:webHidden/>
          </w:rPr>
          <w:tab/>
        </w:r>
        <w:r w:rsidR="00866446">
          <w:rPr>
            <w:noProof/>
            <w:webHidden/>
          </w:rPr>
          <w:fldChar w:fldCharType="begin"/>
        </w:r>
        <w:r w:rsidR="00866446">
          <w:rPr>
            <w:noProof/>
            <w:webHidden/>
          </w:rPr>
          <w:instrText xml:space="preserve"> PAGEREF _Toc80666900 \h </w:instrText>
        </w:r>
        <w:r w:rsidR="00866446">
          <w:rPr>
            <w:noProof/>
            <w:webHidden/>
          </w:rPr>
        </w:r>
        <w:r w:rsidR="00866446">
          <w:rPr>
            <w:noProof/>
            <w:webHidden/>
          </w:rPr>
          <w:fldChar w:fldCharType="separate"/>
        </w:r>
        <w:r w:rsidR="002A5205">
          <w:rPr>
            <w:noProof/>
            <w:webHidden/>
          </w:rPr>
          <w:t>35</w:t>
        </w:r>
        <w:r w:rsidR="00866446">
          <w:rPr>
            <w:noProof/>
            <w:webHidden/>
          </w:rPr>
          <w:fldChar w:fldCharType="end"/>
        </w:r>
      </w:hyperlink>
    </w:p>
    <w:p w14:paraId="1C6D0830" w14:textId="7D8939F4" w:rsidR="00866446" w:rsidRDefault="00022F11">
      <w:pPr>
        <w:pStyle w:val="TableofFigures"/>
        <w:tabs>
          <w:tab w:val="right" w:leader="dot" w:pos="9016"/>
        </w:tabs>
        <w:rPr>
          <w:rFonts w:eastAsiaTheme="minorEastAsia"/>
          <w:noProof/>
          <w:lang w:eastAsia="en-GB"/>
        </w:rPr>
      </w:pPr>
      <w:hyperlink r:id="rId21" w:anchor="_Toc80666901" w:history="1">
        <w:r w:rsidR="00866446" w:rsidRPr="00967B27">
          <w:rPr>
            <w:rStyle w:val="Hyperlink"/>
            <w:noProof/>
          </w:rPr>
          <w:t>Figure 12.Representation of depthwise and pointwise convolutions</w:t>
        </w:r>
        <w:r w:rsidR="00866446">
          <w:rPr>
            <w:noProof/>
            <w:webHidden/>
          </w:rPr>
          <w:tab/>
        </w:r>
        <w:r w:rsidR="00866446">
          <w:rPr>
            <w:noProof/>
            <w:webHidden/>
          </w:rPr>
          <w:fldChar w:fldCharType="begin"/>
        </w:r>
        <w:r w:rsidR="00866446">
          <w:rPr>
            <w:noProof/>
            <w:webHidden/>
          </w:rPr>
          <w:instrText xml:space="preserve"> PAGEREF _Toc80666901 \h </w:instrText>
        </w:r>
        <w:r w:rsidR="00866446">
          <w:rPr>
            <w:noProof/>
            <w:webHidden/>
          </w:rPr>
        </w:r>
        <w:r w:rsidR="00866446">
          <w:rPr>
            <w:noProof/>
            <w:webHidden/>
          </w:rPr>
          <w:fldChar w:fldCharType="separate"/>
        </w:r>
        <w:r w:rsidR="002A5205">
          <w:rPr>
            <w:noProof/>
            <w:webHidden/>
          </w:rPr>
          <w:t>36</w:t>
        </w:r>
        <w:r w:rsidR="00866446">
          <w:rPr>
            <w:noProof/>
            <w:webHidden/>
          </w:rPr>
          <w:fldChar w:fldCharType="end"/>
        </w:r>
      </w:hyperlink>
    </w:p>
    <w:p w14:paraId="1DDFC80C" w14:textId="3CF9F175" w:rsidR="00866446" w:rsidRDefault="00022F11">
      <w:pPr>
        <w:pStyle w:val="TableofFigures"/>
        <w:tabs>
          <w:tab w:val="right" w:leader="dot" w:pos="9016"/>
        </w:tabs>
        <w:rPr>
          <w:rFonts w:eastAsiaTheme="minorEastAsia"/>
          <w:noProof/>
          <w:lang w:eastAsia="en-GB"/>
        </w:rPr>
      </w:pPr>
      <w:hyperlink w:anchor="_Toc80666902" w:history="1">
        <w:r w:rsidR="00866446" w:rsidRPr="00967B27">
          <w:rPr>
            <w:rStyle w:val="Hyperlink"/>
            <w:noProof/>
          </w:rPr>
          <w:t>Figure 13.Training results for each model in first stage</w:t>
        </w:r>
        <w:r w:rsidR="00866446">
          <w:rPr>
            <w:noProof/>
            <w:webHidden/>
          </w:rPr>
          <w:tab/>
        </w:r>
        <w:r w:rsidR="00866446">
          <w:rPr>
            <w:noProof/>
            <w:webHidden/>
          </w:rPr>
          <w:fldChar w:fldCharType="begin"/>
        </w:r>
        <w:r w:rsidR="00866446">
          <w:rPr>
            <w:noProof/>
            <w:webHidden/>
          </w:rPr>
          <w:instrText xml:space="preserve"> PAGEREF _Toc80666902 \h </w:instrText>
        </w:r>
        <w:r w:rsidR="00866446">
          <w:rPr>
            <w:noProof/>
            <w:webHidden/>
          </w:rPr>
        </w:r>
        <w:r w:rsidR="00866446">
          <w:rPr>
            <w:noProof/>
            <w:webHidden/>
          </w:rPr>
          <w:fldChar w:fldCharType="separate"/>
        </w:r>
        <w:r w:rsidR="002A5205">
          <w:rPr>
            <w:noProof/>
            <w:webHidden/>
          </w:rPr>
          <w:t>41</w:t>
        </w:r>
        <w:r w:rsidR="00866446">
          <w:rPr>
            <w:noProof/>
            <w:webHidden/>
          </w:rPr>
          <w:fldChar w:fldCharType="end"/>
        </w:r>
      </w:hyperlink>
    </w:p>
    <w:p w14:paraId="2D0A2716" w14:textId="2C960342" w:rsidR="00866446" w:rsidRDefault="00022F11">
      <w:pPr>
        <w:pStyle w:val="TableofFigures"/>
        <w:tabs>
          <w:tab w:val="right" w:leader="dot" w:pos="9016"/>
        </w:tabs>
        <w:rPr>
          <w:rFonts w:eastAsiaTheme="minorEastAsia"/>
          <w:noProof/>
          <w:lang w:eastAsia="en-GB"/>
        </w:rPr>
      </w:pPr>
      <w:hyperlink r:id="rId22" w:anchor="_Toc80666903" w:history="1">
        <w:r w:rsidR="00866446" w:rsidRPr="00967B27">
          <w:rPr>
            <w:rStyle w:val="Hyperlink"/>
            <w:noProof/>
          </w:rPr>
          <w:t>Figure 14.InceptionV3-first stage</w:t>
        </w:r>
        <w:r w:rsidR="00866446">
          <w:rPr>
            <w:noProof/>
            <w:webHidden/>
          </w:rPr>
          <w:tab/>
        </w:r>
        <w:r w:rsidR="00866446">
          <w:rPr>
            <w:noProof/>
            <w:webHidden/>
          </w:rPr>
          <w:fldChar w:fldCharType="begin"/>
        </w:r>
        <w:r w:rsidR="00866446">
          <w:rPr>
            <w:noProof/>
            <w:webHidden/>
          </w:rPr>
          <w:instrText xml:space="preserve"> PAGEREF _Toc80666903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798A4FB4" w14:textId="4C774168" w:rsidR="00866446" w:rsidRDefault="00022F11">
      <w:pPr>
        <w:pStyle w:val="TableofFigures"/>
        <w:tabs>
          <w:tab w:val="right" w:leader="dot" w:pos="9016"/>
        </w:tabs>
        <w:rPr>
          <w:rFonts w:eastAsiaTheme="minorEastAsia"/>
          <w:noProof/>
          <w:lang w:eastAsia="en-GB"/>
        </w:rPr>
      </w:pPr>
      <w:hyperlink r:id="rId23" w:anchor="_Toc80666904" w:history="1">
        <w:r w:rsidR="00866446" w:rsidRPr="00967B27">
          <w:rPr>
            <w:rStyle w:val="Hyperlink"/>
            <w:noProof/>
          </w:rPr>
          <w:t>Figure 15.MobileNetV2-first stage</w:t>
        </w:r>
        <w:r w:rsidR="00866446">
          <w:rPr>
            <w:noProof/>
            <w:webHidden/>
          </w:rPr>
          <w:tab/>
        </w:r>
        <w:r w:rsidR="00866446">
          <w:rPr>
            <w:noProof/>
            <w:webHidden/>
          </w:rPr>
          <w:fldChar w:fldCharType="begin"/>
        </w:r>
        <w:r w:rsidR="00866446">
          <w:rPr>
            <w:noProof/>
            <w:webHidden/>
          </w:rPr>
          <w:instrText xml:space="preserve"> PAGEREF _Toc80666904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4A20AEFE" w14:textId="409AA10C" w:rsidR="00866446" w:rsidRDefault="00022F11">
      <w:pPr>
        <w:pStyle w:val="TableofFigures"/>
        <w:tabs>
          <w:tab w:val="right" w:leader="dot" w:pos="9016"/>
        </w:tabs>
        <w:rPr>
          <w:rFonts w:eastAsiaTheme="minorEastAsia"/>
          <w:noProof/>
          <w:lang w:eastAsia="en-GB"/>
        </w:rPr>
      </w:pPr>
      <w:hyperlink r:id="rId24" w:anchor="_Toc80666905" w:history="1">
        <w:r w:rsidR="00866446" w:rsidRPr="00967B27">
          <w:rPr>
            <w:rStyle w:val="Hyperlink"/>
            <w:noProof/>
          </w:rPr>
          <w:t>Figure 16.VGG19-first stage</w:t>
        </w:r>
        <w:r w:rsidR="00866446">
          <w:rPr>
            <w:noProof/>
            <w:webHidden/>
          </w:rPr>
          <w:tab/>
        </w:r>
        <w:r w:rsidR="00866446">
          <w:rPr>
            <w:noProof/>
            <w:webHidden/>
          </w:rPr>
          <w:fldChar w:fldCharType="begin"/>
        </w:r>
        <w:r w:rsidR="00866446">
          <w:rPr>
            <w:noProof/>
            <w:webHidden/>
          </w:rPr>
          <w:instrText xml:space="preserve"> PAGEREF _Toc80666905 \h </w:instrText>
        </w:r>
        <w:r w:rsidR="00866446">
          <w:rPr>
            <w:noProof/>
            <w:webHidden/>
          </w:rPr>
        </w:r>
        <w:r w:rsidR="00866446">
          <w:rPr>
            <w:noProof/>
            <w:webHidden/>
          </w:rPr>
          <w:fldChar w:fldCharType="separate"/>
        </w:r>
        <w:r w:rsidR="002A5205">
          <w:rPr>
            <w:noProof/>
            <w:webHidden/>
          </w:rPr>
          <w:t>41</w:t>
        </w:r>
        <w:r w:rsidR="00866446">
          <w:rPr>
            <w:noProof/>
            <w:webHidden/>
          </w:rPr>
          <w:fldChar w:fldCharType="end"/>
        </w:r>
      </w:hyperlink>
    </w:p>
    <w:p w14:paraId="62E610D3" w14:textId="1B64A351" w:rsidR="00866446" w:rsidRDefault="00022F11">
      <w:pPr>
        <w:pStyle w:val="TableofFigures"/>
        <w:tabs>
          <w:tab w:val="right" w:leader="dot" w:pos="9016"/>
        </w:tabs>
        <w:rPr>
          <w:rFonts w:eastAsiaTheme="minorEastAsia"/>
          <w:noProof/>
          <w:lang w:eastAsia="en-GB"/>
        </w:rPr>
      </w:pPr>
      <w:hyperlink r:id="rId25" w:anchor="_Toc80666906" w:history="1">
        <w:r w:rsidR="00866446" w:rsidRPr="00967B27">
          <w:rPr>
            <w:rStyle w:val="Hyperlink"/>
            <w:noProof/>
          </w:rPr>
          <w:t>Figure 17.ResNet101V2-first stage</w:t>
        </w:r>
        <w:r w:rsidR="00866446">
          <w:rPr>
            <w:noProof/>
            <w:webHidden/>
          </w:rPr>
          <w:tab/>
        </w:r>
        <w:r w:rsidR="00866446">
          <w:rPr>
            <w:noProof/>
            <w:webHidden/>
          </w:rPr>
          <w:fldChar w:fldCharType="begin"/>
        </w:r>
        <w:r w:rsidR="00866446">
          <w:rPr>
            <w:noProof/>
            <w:webHidden/>
          </w:rPr>
          <w:instrText xml:space="preserve"> PAGEREF _Toc80666906 \h </w:instrText>
        </w:r>
        <w:r w:rsidR="00866446">
          <w:rPr>
            <w:noProof/>
            <w:webHidden/>
          </w:rPr>
        </w:r>
        <w:r w:rsidR="00866446">
          <w:rPr>
            <w:noProof/>
            <w:webHidden/>
          </w:rPr>
          <w:fldChar w:fldCharType="separate"/>
        </w:r>
        <w:r w:rsidR="002A5205">
          <w:rPr>
            <w:noProof/>
            <w:webHidden/>
          </w:rPr>
          <w:t>41</w:t>
        </w:r>
        <w:r w:rsidR="00866446">
          <w:rPr>
            <w:noProof/>
            <w:webHidden/>
          </w:rPr>
          <w:fldChar w:fldCharType="end"/>
        </w:r>
      </w:hyperlink>
    </w:p>
    <w:p w14:paraId="2F206497" w14:textId="106230ED" w:rsidR="00866446" w:rsidRDefault="00022F11">
      <w:pPr>
        <w:pStyle w:val="TableofFigures"/>
        <w:tabs>
          <w:tab w:val="right" w:leader="dot" w:pos="9016"/>
        </w:tabs>
        <w:rPr>
          <w:rFonts w:eastAsiaTheme="minorEastAsia"/>
          <w:noProof/>
          <w:lang w:eastAsia="en-GB"/>
        </w:rPr>
      </w:pPr>
      <w:hyperlink r:id="rId26" w:anchor="_Toc80666907" w:history="1">
        <w:r w:rsidR="00866446" w:rsidRPr="00967B27">
          <w:rPr>
            <w:rStyle w:val="Hyperlink"/>
            <w:noProof/>
          </w:rPr>
          <w:t>Figure 18.ResNet101V2-Confusion matrix-first stage</w:t>
        </w:r>
        <w:r w:rsidR="00866446">
          <w:rPr>
            <w:noProof/>
            <w:webHidden/>
          </w:rPr>
          <w:tab/>
        </w:r>
        <w:r w:rsidR="00866446">
          <w:rPr>
            <w:noProof/>
            <w:webHidden/>
          </w:rPr>
          <w:fldChar w:fldCharType="begin"/>
        </w:r>
        <w:r w:rsidR="00866446">
          <w:rPr>
            <w:noProof/>
            <w:webHidden/>
          </w:rPr>
          <w:instrText xml:space="preserve"> PAGEREF _Toc80666907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08BFCAF4" w14:textId="50412E17" w:rsidR="00866446" w:rsidRDefault="00022F11">
      <w:pPr>
        <w:pStyle w:val="TableofFigures"/>
        <w:tabs>
          <w:tab w:val="right" w:leader="dot" w:pos="9016"/>
        </w:tabs>
        <w:rPr>
          <w:rFonts w:eastAsiaTheme="minorEastAsia"/>
          <w:noProof/>
          <w:lang w:eastAsia="en-GB"/>
        </w:rPr>
      </w:pPr>
      <w:hyperlink r:id="rId27" w:anchor="_Toc80666908" w:history="1">
        <w:r w:rsidR="00866446" w:rsidRPr="00967B27">
          <w:rPr>
            <w:rStyle w:val="Hyperlink"/>
            <w:noProof/>
          </w:rPr>
          <w:t>Figure 19.VGG19-Confusion matrix-first stage</w:t>
        </w:r>
        <w:r w:rsidR="00866446">
          <w:rPr>
            <w:noProof/>
            <w:webHidden/>
          </w:rPr>
          <w:tab/>
        </w:r>
        <w:r w:rsidR="00866446">
          <w:rPr>
            <w:noProof/>
            <w:webHidden/>
          </w:rPr>
          <w:fldChar w:fldCharType="begin"/>
        </w:r>
        <w:r w:rsidR="00866446">
          <w:rPr>
            <w:noProof/>
            <w:webHidden/>
          </w:rPr>
          <w:instrText xml:space="preserve"> PAGEREF _Toc80666908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40D99ACD" w14:textId="4DD89BF1" w:rsidR="00866446" w:rsidRDefault="00022F11">
      <w:pPr>
        <w:pStyle w:val="TableofFigures"/>
        <w:tabs>
          <w:tab w:val="right" w:leader="dot" w:pos="9016"/>
        </w:tabs>
        <w:rPr>
          <w:rFonts w:eastAsiaTheme="minorEastAsia"/>
          <w:noProof/>
          <w:lang w:eastAsia="en-GB"/>
        </w:rPr>
      </w:pPr>
      <w:hyperlink r:id="rId28" w:anchor="_Toc80666909" w:history="1">
        <w:r w:rsidR="00866446" w:rsidRPr="00967B27">
          <w:rPr>
            <w:rStyle w:val="Hyperlink"/>
            <w:noProof/>
          </w:rPr>
          <w:t>Figure 20.MobileNetV2-Confusion matrix-first stage</w:t>
        </w:r>
        <w:r w:rsidR="00866446">
          <w:rPr>
            <w:noProof/>
            <w:webHidden/>
          </w:rPr>
          <w:tab/>
        </w:r>
        <w:r w:rsidR="00866446">
          <w:rPr>
            <w:noProof/>
            <w:webHidden/>
          </w:rPr>
          <w:fldChar w:fldCharType="begin"/>
        </w:r>
        <w:r w:rsidR="00866446">
          <w:rPr>
            <w:noProof/>
            <w:webHidden/>
          </w:rPr>
          <w:instrText xml:space="preserve"> PAGEREF _Toc80666909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77149218" w14:textId="6F3E39EE" w:rsidR="00866446" w:rsidRDefault="00022F11">
      <w:pPr>
        <w:pStyle w:val="TableofFigures"/>
        <w:tabs>
          <w:tab w:val="right" w:leader="dot" w:pos="9016"/>
        </w:tabs>
        <w:rPr>
          <w:rFonts w:eastAsiaTheme="minorEastAsia"/>
          <w:noProof/>
          <w:lang w:eastAsia="en-GB"/>
        </w:rPr>
      </w:pPr>
      <w:hyperlink r:id="rId29" w:anchor="_Toc80666910" w:history="1">
        <w:r w:rsidR="00866446" w:rsidRPr="00967B27">
          <w:rPr>
            <w:rStyle w:val="Hyperlink"/>
            <w:noProof/>
          </w:rPr>
          <w:t>Figure 21.InceptionV3-Confusion matrix-first stage</w:t>
        </w:r>
        <w:r w:rsidR="00866446">
          <w:rPr>
            <w:noProof/>
            <w:webHidden/>
          </w:rPr>
          <w:tab/>
        </w:r>
        <w:r w:rsidR="00866446">
          <w:rPr>
            <w:noProof/>
            <w:webHidden/>
          </w:rPr>
          <w:fldChar w:fldCharType="begin"/>
        </w:r>
        <w:r w:rsidR="00866446">
          <w:rPr>
            <w:noProof/>
            <w:webHidden/>
          </w:rPr>
          <w:instrText xml:space="preserve"> PAGEREF _Toc80666910 \h </w:instrText>
        </w:r>
        <w:r w:rsidR="00866446">
          <w:rPr>
            <w:noProof/>
            <w:webHidden/>
          </w:rPr>
        </w:r>
        <w:r w:rsidR="00866446">
          <w:rPr>
            <w:noProof/>
            <w:webHidden/>
          </w:rPr>
          <w:fldChar w:fldCharType="separate"/>
        </w:r>
        <w:r w:rsidR="002A5205">
          <w:rPr>
            <w:noProof/>
            <w:webHidden/>
          </w:rPr>
          <w:t>42</w:t>
        </w:r>
        <w:r w:rsidR="00866446">
          <w:rPr>
            <w:noProof/>
            <w:webHidden/>
          </w:rPr>
          <w:fldChar w:fldCharType="end"/>
        </w:r>
      </w:hyperlink>
    </w:p>
    <w:p w14:paraId="6B35AAF0" w14:textId="7FCCBEDE" w:rsidR="00866446" w:rsidRDefault="00022F11">
      <w:pPr>
        <w:pStyle w:val="TableofFigures"/>
        <w:tabs>
          <w:tab w:val="right" w:leader="dot" w:pos="9016"/>
        </w:tabs>
        <w:rPr>
          <w:rFonts w:eastAsiaTheme="minorEastAsia"/>
          <w:noProof/>
          <w:lang w:eastAsia="en-GB"/>
        </w:rPr>
      </w:pPr>
      <w:hyperlink r:id="rId30" w:anchor="_Toc80666911" w:history="1">
        <w:r w:rsidR="00866446" w:rsidRPr="00967B27">
          <w:rPr>
            <w:rStyle w:val="Hyperlink"/>
            <w:noProof/>
          </w:rPr>
          <w:t>Figure 22.InceptionV3-Clasification report-first stage</w:t>
        </w:r>
        <w:r w:rsidR="00866446">
          <w:rPr>
            <w:noProof/>
            <w:webHidden/>
          </w:rPr>
          <w:tab/>
        </w:r>
        <w:r w:rsidR="00866446">
          <w:rPr>
            <w:noProof/>
            <w:webHidden/>
          </w:rPr>
          <w:fldChar w:fldCharType="begin"/>
        </w:r>
        <w:r w:rsidR="00866446">
          <w:rPr>
            <w:noProof/>
            <w:webHidden/>
          </w:rPr>
          <w:instrText xml:space="preserve"> PAGEREF _Toc80666911 \h </w:instrText>
        </w:r>
        <w:r w:rsidR="00866446">
          <w:rPr>
            <w:noProof/>
            <w:webHidden/>
          </w:rPr>
        </w:r>
        <w:r w:rsidR="00866446">
          <w:rPr>
            <w:noProof/>
            <w:webHidden/>
          </w:rPr>
          <w:fldChar w:fldCharType="separate"/>
        </w:r>
        <w:r w:rsidR="002A5205">
          <w:rPr>
            <w:noProof/>
            <w:webHidden/>
          </w:rPr>
          <w:t>43</w:t>
        </w:r>
        <w:r w:rsidR="00866446">
          <w:rPr>
            <w:noProof/>
            <w:webHidden/>
          </w:rPr>
          <w:fldChar w:fldCharType="end"/>
        </w:r>
      </w:hyperlink>
    </w:p>
    <w:p w14:paraId="04EB9BB9" w14:textId="1D1827FB" w:rsidR="00866446" w:rsidRDefault="00022F11">
      <w:pPr>
        <w:pStyle w:val="TableofFigures"/>
        <w:tabs>
          <w:tab w:val="right" w:leader="dot" w:pos="9016"/>
        </w:tabs>
        <w:rPr>
          <w:rFonts w:eastAsiaTheme="minorEastAsia"/>
          <w:noProof/>
          <w:lang w:eastAsia="en-GB"/>
        </w:rPr>
      </w:pPr>
      <w:hyperlink r:id="rId31" w:anchor="_Toc80666912" w:history="1">
        <w:r w:rsidR="00866446" w:rsidRPr="00967B27">
          <w:rPr>
            <w:rStyle w:val="Hyperlink"/>
            <w:noProof/>
          </w:rPr>
          <w:t>Figure 23.MobileNetV2-Clasification report-first stage</w:t>
        </w:r>
        <w:r w:rsidR="00866446">
          <w:rPr>
            <w:noProof/>
            <w:webHidden/>
          </w:rPr>
          <w:tab/>
        </w:r>
        <w:r w:rsidR="00866446">
          <w:rPr>
            <w:noProof/>
            <w:webHidden/>
          </w:rPr>
          <w:fldChar w:fldCharType="begin"/>
        </w:r>
        <w:r w:rsidR="00866446">
          <w:rPr>
            <w:noProof/>
            <w:webHidden/>
          </w:rPr>
          <w:instrText xml:space="preserve"> PAGEREF _Toc80666912 \h </w:instrText>
        </w:r>
        <w:r w:rsidR="00866446">
          <w:rPr>
            <w:noProof/>
            <w:webHidden/>
          </w:rPr>
        </w:r>
        <w:r w:rsidR="00866446">
          <w:rPr>
            <w:noProof/>
            <w:webHidden/>
          </w:rPr>
          <w:fldChar w:fldCharType="separate"/>
        </w:r>
        <w:r w:rsidR="002A5205">
          <w:rPr>
            <w:noProof/>
            <w:webHidden/>
          </w:rPr>
          <w:t>43</w:t>
        </w:r>
        <w:r w:rsidR="00866446">
          <w:rPr>
            <w:noProof/>
            <w:webHidden/>
          </w:rPr>
          <w:fldChar w:fldCharType="end"/>
        </w:r>
      </w:hyperlink>
    </w:p>
    <w:p w14:paraId="5DC1B649" w14:textId="39EC559E" w:rsidR="00866446" w:rsidRDefault="00022F11">
      <w:pPr>
        <w:pStyle w:val="TableofFigures"/>
        <w:tabs>
          <w:tab w:val="right" w:leader="dot" w:pos="9016"/>
        </w:tabs>
        <w:rPr>
          <w:rFonts w:eastAsiaTheme="minorEastAsia"/>
          <w:noProof/>
          <w:lang w:eastAsia="en-GB"/>
        </w:rPr>
      </w:pPr>
      <w:hyperlink r:id="rId32" w:anchor="_Toc80666913" w:history="1">
        <w:r w:rsidR="00866446" w:rsidRPr="00967B27">
          <w:rPr>
            <w:rStyle w:val="Hyperlink"/>
            <w:noProof/>
          </w:rPr>
          <w:t>Figure 24.ResNet101V2-Clasification report-first stage</w:t>
        </w:r>
        <w:r w:rsidR="00866446">
          <w:rPr>
            <w:noProof/>
            <w:webHidden/>
          </w:rPr>
          <w:tab/>
        </w:r>
        <w:r w:rsidR="00866446">
          <w:rPr>
            <w:noProof/>
            <w:webHidden/>
          </w:rPr>
          <w:fldChar w:fldCharType="begin"/>
        </w:r>
        <w:r w:rsidR="00866446">
          <w:rPr>
            <w:noProof/>
            <w:webHidden/>
          </w:rPr>
          <w:instrText xml:space="preserve"> PAGEREF _Toc80666913 \h </w:instrText>
        </w:r>
        <w:r w:rsidR="00866446">
          <w:rPr>
            <w:noProof/>
            <w:webHidden/>
          </w:rPr>
        </w:r>
        <w:r w:rsidR="00866446">
          <w:rPr>
            <w:noProof/>
            <w:webHidden/>
          </w:rPr>
          <w:fldChar w:fldCharType="separate"/>
        </w:r>
        <w:r w:rsidR="002A5205">
          <w:rPr>
            <w:noProof/>
            <w:webHidden/>
          </w:rPr>
          <w:t>43</w:t>
        </w:r>
        <w:r w:rsidR="00866446">
          <w:rPr>
            <w:noProof/>
            <w:webHidden/>
          </w:rPr>
          <w:fldChar w:fldCharType="end"/>
        </w:r>
      </w:hyperlink>
    </w:p>
    <w:p w14:paraId="6B7B038E" w14:textId="454CEB78" w:rsidR="00866446" w:rsidRDefault="00022F11">
      <w:pPr>
        <w:pStyle w:val="TableofFigures"/>
        <w:tabs>
          <w:tab w:val="right" w:leader="dot" w:pos="9016"/>
        </w:tabs>
        <w:rPr>
          <w:rFonts w:eastAsiaTheme="minorEastAsia"/>
          <w:noProof/>
          <w:lang w:eastAsia="en-GB"/>
        </w:rPr>
      </w:pPr>
      <w:hyperlink r:id="rId33" w:anchor="_Toc80666914" w:history="1">
        <w:r w:rsidR="00866446" w:rsidRPr="00967B27">
          <w:rPr>
            <w:rStyle w:val="Hyperlink"/>
            <w:noProof/>
          </w:rPr>
          <w:t>Figure 25.VGG19-Clasification report-first stage</w:t>
        </w:r>
        <w:r w:rsidR="00866446">
          <w:rPr>
            <w:noProof/>
            <w:webHidden/>
          </w:rPr>
          <w:tab/>
        </w:r>
        <w:r w:rsidR="00866446">
          <w:rPr>
            <w:noProof/>
            <w:webHidden/>
          </w:rPr>
          <w:fldChar w:fldCharType="begin"/>
        </w:r>
        <w:r w:rsidR="00866446">
          <w:rPr>
            <w:noProof/>
            <w:webHidden/>
          </w:rPr>
          <w:instrText xml:space="preserve"> PAGEREF _Toc80666914 \h </w:instrText>
        </w:r>
        <w:r w:rsidR="00866446">
          <w:rPr>
            <w:noProof/>
            <w:webHidden/>
          </w:rPr>
        </w:r>
        <w:r w:rsidR="00866446">
          <w:rPr>
            <w:noProof/>
            <w:webHidden/>
          </w:rPr>
          <w:fldChar w:fldCharType="separate"/>
        </w:r>
        <w:r w:rsidR="002A5205">
          <w:rPr>
            <w:noProof/>
            <w:webHidden/>
          </w:rPr>
          <w:t>43</w:t>
        </w:r>
        <w:r w:rsidR="00866446">
          <w:rPr>
            <w:noProof/>
            <w:webHidden/>
          </w:rPr>
          <w:fldChar w:fldCharType="end"/>
        </w:r>
      </w:hyperlink>
    </w:p>
    <w:p w14:paraId="69445425" w14:textId="0F4B6996" w:rsidR="00866446" w:rsidRDefault="00022F11">
      <w:pPr>
        <w:pStyle w:val="TableofFigures"/>
        <w:tabs>
          <w:tab w:val="right" w:leader="dot" w:pos="9016"/>
        </w:tabs>
        <w:rPr>
          <w:rFonts w:eastAsiaTheme="minorEastAsia"/>
          <w:noProof/>
          <w:lang w:eastAsia="en-GB"/>
        </w:rPr>
      </w:pPr>
      <w:hyperlink r:id="rId34" w:anchor="_Toc80666915" w:history="1">
        <w:r w:rsidR="00866446" w:rsidRPr="00967B27">
          <w:rPr>
            <w:rStyle w:val="Hyperlink"/>
            <w:noProof/>
          </w:rPr>
          <w:t>Figure 26.Training results for each model in second stage</w:t>
        </w:r>
        <w:r w:rsidR="00866446">
          <w:rPr>
            <w:noProof/>
            <w:webHidden/>
          </w:rPr>
          <w:tab/>
        </w:r>
        <w:r w:rsidR="00866446">
          <w:rPr>
            <w:noProof/>
            <w:webHidden/>
          </w:rPr>
          <w:fldChar w:fldCharType="begin"/>
        </w:r>
        <w:r w:rsidR="00866446">
          <w:rPr>
            <w:noProof/>
            <w:webHidden/>
          </w:rPr>
          <w:instrText xml:space="preserve"> PAGEREF _Toc80666915 \h </w:instrText>
        </w:r>
        <w:r w:rsidR="00866446">
          <w:rPr>
            <w:noProof/>
            <w:webHidden/>
          </w:rPr>
        </w:r>
        <w:r w:rsidR="00866446">
          <w:rPr>
            <w:noProof/>
            <w:webHidden/>
          </w:rPr>
          <w:fldChar w:fldCharType="separate"/>
        </w:r>
        <w:r w:rsidR="002A5205">
          <w:rPr>
            <w:noProof/>
            <w:webHidden/>
          </w:rPr>
          <w:t>44</w:t>
        </w:r>
        <w:r w:rsidR="00866446">
          <w:rPr>
            <w:noProof/>
            <w:webHidden/>
          </w:rPr>
          <w:fldChar w:fldCharType="end"/>
        </w:r>
      </w:hyperlink>
    </w:p>
    <w:p w14:paraId="7D5D0F7E" w14:textId="38D15E31" w:rsidR="00866446" w:rsidRDefault="00022F11">
      <w:pPr>
        <w:pStyle w:val="TableofFigures"/>
        <w:tabs>
          <w:tab w:val="right" w:leader="dot" w:pos="9016"/>
        </w:tabs>
        <w:rPr>
          <w:rFonts w:eastAsiaTheme="minorEastAsia"/>
          <w:noProof/>
          <w:lang w:eastAsia="en-GB"/>
        </w:rPr>
      </w:pPr>
      <w:hyperlink r:id="rId35" w:anchor="_Toc80666916" w:history="1">
        <w:r w:rsidR="00866446" w:rsidRPr="00967B27">
          <w:rPr>
            <w:rStyle w:val="Hyperlink"/>
            <w:noProof/>
          </w:rPr>
          <w:t>Figure 27.InceptionV3-seond stage</w:t>
        </w:r>
        <w:r w:rsidR="00866446">
          <w:rPr>
            <w:noProof/>
            <w:webHidden/>
          </w:rPr>
          <w:tab/>
        </w:r>
        <w:r w:rsidR="00866446">
          <w:rPr>
            <w:noProof/>
            <w:webHidden/>
          </w:rPr>
          <w:fldChar w:fldCharType="begin"/>
        </w:r>
        <w:r w:rsidR="00866446">
          <w:rPr>
            <w:noProof/>
            <w:webHidden/>
          </w:rPr>
          <w:instrText xml:space="preserve"> PAGEREF _Toc80666916 \h </w:instrText>
        </w:r>
        <w:r w:rsidR="00866446">
          <w:rPr>
            <w:noProof/>
            <w:webHidden/>
          </w:rPr>
        </w:r>
        <w:r w:rsidR="00866446">
          <w:rPr>
            <w:noProof/>
            <w:webHidden/>
          </w:rPr>
          <w:fldChar w:fldCharType="separate"/>
        </w:r>
        <w:r w:rsidR="002A5205">
          <w:rPr>
            <w:noProof/>
            <w:webHidden/>
          </w:rPr>
          <w:t>44</w:t>
        </w:r>
        <w:r w:rsidR="00866446">
          <w:rPr>
            <w:noProof/>
            <w:webHidden/>
          </w:rPr>
          <w:fldChar w:fldCharType="end"/>
        </w:r>
      </w:hyperlink>
    </w:p>
    <w:p w14:paraId="76283EDE" w14:textId="4236787E" w:rsidR="00866446" w:rsidRDefault="00022F11">
      <w:pPr>
        <w:pStyle w:val="TableofFigures"/>
        <w:tabs>
          <w:tab w:val="right" w:leader="dot" w:pos="9016"/>
        </w:tabs>
        <w:rPr>
          <w:rFonts w:eastAsiaTheme="minorEastAsia"/>
          <w:noProof/>
          <w:lang w:eastAsia="en-GB"/>
        </w:rPr>
      </w:pPr>
      <w:hyperlink r:id="rId36" w:anchor="_Toc80666917" w:history="1">
        <w:r w:rsidR="00866446" w:rsidRPr="00967B27">
          <w:rPr>
            <w:rStyle w:val="Hyperlink"/>
            <w:noProof/>
          </w:rPr>
          <w:t>Figure 28.MobileNetV2-second stage</w:t>
        </w:r>
        <w:r w:rsidR="00866446">
          <w:rPr>
            <w:noProof/>
            <w:webHidden/>
          </w:rPr>
          <w:tab/>
        </w:r>
        <w:r w:rsidR="00866446">
          <w:rPr>
            <w:noProof/>
            <w:webHidden/>
          </w:rPr>
          <w:fldChar w:fldCharType="begin"/>
        </w:r>
        <w:r w:rsidR="00866446">
          <w:rPr>
            <w:noProof/>
            <w:webHidden/>
          </w:rPr>
          <w:instrText xml:space="preserve"> PAGEREF _Toc80666917 \h </w:instrText>
        </w:r>
        <w:r w:rsidR="00866446">
          <w:rPr>
            <w:noProof/>
            <w:webHidden/>
          </w:rPr>
        </w:r>
        <w:r w:rsidR="00866446">
          <w:rPr>
            <w:noProof/>
            <w:webHidden/>
          </w:rPr>
          <w:fldChar w:fldCharType="separate"/>
        </w:r>
        <w:r w:rsidR="002A5205">
          <w:rPr>
            <w:noProof/>
            <w:webHidden/>
          </w:rPr>
          <w:t>44</w:t>
        </w:r>
        <w:r w:rsidR="00866446">
          <w:rPr>
            <w:noProof/>
            <w:webHidden/>
          </w:rPr>
          <w:fldChar w:fldCharType="end"/>
        </w:r>
      </w:hyperlink>
    </w:p>
    <w:p w14:paraId="0100D2A6" w14:textId="6428DDF8" w:rsidR="00866446" w:rsidRDefault="00022F11">
      <w:pPr>
        <w:pStyle w:val="TableofFigures"/>
        <w:tabs>
          <w:tab w:val="right" w:leader="dot" w:pos="9016"/>
        </w:tabs>
        <w:rPr>
          <w:rFonts w:eastAsiaTheme="minorEastAsia"/>
          <w:noProof/>
          <w:lang w:eastAsia="en-GB"/>
        </w:rPr>
      </w:pPr>
      <w:hyperlink r:id="rId37" w:anchor="_Toc80666918" w:history="1">
        <w:r w:rsidR="00866446" w:rsidRPr="00967B27">
          <w:rPr>
            <w:rStyle w:val="Hyperlink"/>
            <w:noProof/>
          </w:rPr>
          <w:t>Figure 29.VGG19-second stage</w:t>
        </w:r>
        <w:r w:rsidR="00866446">
          <w:rPr>
            <w:noProof/>
            <w:webHidden/>
          </w:rPr>
          <w:tab/>
        </w:r>
        <w:r w:rsidR="00866446">
          <w:rPr>
            <w:noProof/>
            <w:webHidden/>
          </w:rPr>
          <w:fldChar w:fldCharType="begin"/>
        </w:r>
        <w:r w:rsidR="00866446">
          <w:rPr>
            <w:noProof/>
            <w:webHidden/>
          </w:rPr>
          <w:instrText xml:space="preserve"> PAGEREF _Toc80666918 \h </w:instrText>
        </w:r>
        <w:r w:rsidR="00866446">
          <w:rPr>
            <w:noProof/>
            <w:webHidden/>
          </w:rPr>
        </w:r>
        <w:r w:rsidR="00866446">
          <w:rPr>
            <w:noProof/>
            <w:webHidden/>
          </w:rPr>
          <w:fldChar w:fldCharType="separate"/>
        </w:r>
        <w:r w:rsidR="002A5205">
          <w:rPr>
            <w:noProof/>
            <w:webHidden/>
          </w:rPr>
          <w:t>44</w:t>
        </w:r>
        <w:r w:rsidR="00866446">
          <w:rPr>
            <w:noProof/>
            <w:webHidden/>
          </w:rPr>
          <w:fldChar w:fldCharType="end"/>
        </w:r>
      </w:hyperlink>
    </w:p>
    <w:p w14:paraId="179DD17F" w14:textId="1BC43639" w:rsidR="00866446" w:rsidRDefault="00022F11">
      <w:pPr>
        <w:pStyle w:val="TableofFigures"/>
        <w:tabs>
          <w:tab w:val="right" w:leader="dot" w:pos="9016"/>
        </w:tabs>
        <w:rPr>
          <w:rFonts w:eastAsiaTheme="minorEastAsia"/>
          <w:noProof/>
          <w:lang w:eastAsia="en-GB"/>
        </w:rPr>
      </w:pPr>
      <w:hyperlink r:id="rId38" w:anchor="_Toc80666919" w:history="1">
        <w:r w:rsidR="00866446" w:rsidRPr="00967B27">
          <w:rPr>
            <w:rStyle w:val="Hyperlink"/>
            <w:noProof/>
          </w:rPr>
          <w:t>Figure 30.ResNet101V2-second stage</w:t>
        </w:r>
        <w:r w:rsidR="00866446">
          <w:rPr>
            <w:noProof/>
            <w:webHidden/>
          </w:rPr>
          <w:tab/>
        </w:r>
        <w:r w:rsidR="00866446">
          <w:rPr>
            <w:noProof/>
            <w:webHidden/>
          </w:rPr>
          <w:fldChar w:fldCharType="begin"/>
        </w:r>
        <w:r w:rsidR="00866446">
          <w:rPr>
            <w:noProof/>
            <w:webHidden/>
          </w:rPr>
          <w:instrText xml:space="preserve"> PAGEREF _Toc80666919 \h </w:instrText>
        </w:r>
        <w:r w:rsidR="00866446">
          <w:rPr>
            <w:noProof/>
            <w:webHidden/>
          </w:rPr>
        </w:r>
        <w:r w:rsidR="00866446">
          <w:rPr>
            <w:noProof/>
            <w:webHidden/>
          </w:rPr>
          <w:fldChar w:fldCharType="separate"/>
        </w:r>
        <w:r w:rsidR="002A5205">
          <w:rPr>
            <w:noProof/>
            <w:webHidden/>
          </w:rPr>
          <w:t>44</w:t>
        </w:r>
        <w:r w:rsidR="00866446">
          <w:rPr>
            <w:noProof/>
            <w:webHidden/>
          </w:rPr>
          <w:fldChar w:fldCharType="end"/>
        </w:r>
      </w:hyperlink>
    </w:p>
    <w:p w14:paraId="1C7AA88B" w14:textId="0C928140" w:rsidR="00866446" w:rsidRDefault="00022F11">
      <w:pPr>
        <w:pStyle w:val="TableofFigures"/>
        <w:tabs>
          <w:tab w:val="right" w:leader="dot" w:pos="9016"/>
        </w:tabs>
        <w:rPr>
          <w:rFonts w:eastAsiaTheme="minorEastAsia"/>
          <w:noProof/>
          <w:lang w:eastAsia="en-GB"/>
        </w:rPr>
      </w:pPr>
      <w:hyperlink r:id="rId39" w:anchor="_Toc80666920" w:history="1">
        <w:r w:rsidR="00866446" w:rsidRPr="00967B27">
          <w:rPr>
            <w:rStyle w:val="Hyperlink"/>
            <w:noProof/>
          </w:rPr>
          <w:t>Figure 31.InceptionV3-Confusion matrix-second stage</w:t>
        </w:r>
        <w:r w:rsidR="00866446">
          <w:rPr>
            <w:noProof/>
            <w:webHidden/>
          </w:rPr>
          <w:tab/>
        </w:r>
        <w:r w:rsidR="00866446">
          <w:rPr>
            <w:noProof/>
            <w:webHidden/>
          </w:rPr>
          <w:fldChar w:fldCharType="begin"/>
        </w:r>
        <w:r w:rsidR="00866446">
          <w:rPr>
            <w:noProof/>
            <w:webHidden/>
          </w:rPr>
          <w:instrText xml:space="preserve"> PAGEREF _Toc80666920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28A08C57" w14:textId="071D6C48" w:rsidR="00866446" w:rsidRDefault="00022F11">
      <w:pPr>
        <w:pStyle w:val="TableofFigures"/>
        <w:tabs>
          <w:tab w:val="right" w:leader="dot" w:pos="9016"/>
        </w:tabs>
        <w:rPr>
          <w:rFonts w:eastAsiaTheme="minorEastAsia"/>
          <w:noProof/>
          <w:lang w:eastAsia="en-GB"/>
        </w:rPr>
      </w:pPr>
      <w:hyperlink r:id="rId40" w:anchor="_Toc80666921" w:history="1">
        <w:r w:rsidR="00866446" w:rsidRPr="00967B27">
          <w:rPr>
            <w:rStyle w:val="Hyperlink"/>
            <w:noProof/>
          </w:rPr>
          <w:t>Figure 32.MobileNetV2-Confusion matrix-second stage</w:t>
        </w:r>
        <w:r w:rsidR="00866446">
          <w:rPr>
            <w:noProof/>
            <w:webHidden/>
          </w:rPr>
          <w:tab/>
        </w:r>
        <w:r w:rsidR="00866446">
          <w:rPr>
            <w:noProof/>
            <w:webHidden/>
          </w:rPr>
          <w:fldChar w:fldCharType="begin"/>
        </w:r>
        <w:r w:rsidR="00866446">
          <w:rPr>
            <w:noProof/>
            <w:webHidden/>
          </w:rPr>
          <w:instrText xml:space="preserve"> PAGEREF _Toc80666921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3234AB67" w14:textId="53DD38D5" w:rsidR="00866446" w:rsidRDefault="00022F11">
      <w:pPr>
        <w:pStyle w:val="TableofFigures"/>
        <w:tabs>
          <w:tab w:val="right" w:leader="dot" w:pos="9016"/>
        </w:tabs>
        <w:rPr>
          <w:rFonts w:eastAsiaTheme="minorEastAsia"/>
          <w:noProof/>
          <w:lang w:eastAsia="en-GB"/>
        </w:rPr>
      </w:pPr>
      <w:hyperlink r:id="rId41" w:anchor="_Toc80666922" w:history="1">
        <w:r w:rsidR="00866446" w:rsidRPr="00967B27">
          <w:rPr>
            <w:rStyle w:val="Hyperlink"/>
            <w:noProof/>
          </w:rPr>
          <w:t>Figure 33.ResNet101V2-Confusion matrix-second stage</w:t>
        </w:r>
        <w:r w:rsidR="00866446">
          <w:rPr>
            <w:noProof/>
            <w:webHidden/>
          </w:rPr>
          <w:tab/>
        </w:r>
        <w:r w:rsidR="00866446">
          <w:rPr>
            <w:noProof/>
            <w:webHidden/>
          </w:rPr>
          <w:fldChar w:fldCharType="begin"/>
        </w:r>
        <w:r w:rsidR="00866446">
          <w:rPr>
            <w:noProof/>
            <w:webHidden/>
          </w:rPr>
          <w:instrText xml:space="preserve"> PAGEREF _Toc80666922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29A05CAF" w14:textId="117A8C36" w:rsidR="00866446" w:rsidRDefault="00022F11">
      <w:pPr>
        <w:pStyle w:val="TableofFigures"/>
        <w:tabs>
          <w:tab w:val="right" w:leader="dot" w:pos="9016"/>
        </w:tabs>
        <w:rPr>
          <w:rFonts w:eastAsiaTheme="minorEastAsia"/>
          <w:noProof/>
          <w:lang w:eastAsia="en-GB"/>
        </w:rPr>
      </w:pPr>
      <w:hyperlink r:id="rId42" w:anchor="_Toc80666923" w:history="1">
        <w:r w:rsidR="00866446" w:rsidRPr="00967B27">
          <w:rPr>
            <w:rStyle w:val="Hyperlink"/>
            <w:noProof/>
          </w:rPr>
          <w:t>Figure 34.VGG19-Confusion matrix-second stage</w:t>
        </w:r>
        <w:r w:rsidR="00866446">
          <w:rPr>
            <w:noProof/>
            <w:webHidden/>
          </w:rPr>
          <w:tab/>
        </w:r>
        <w:r w:rsidR="00866446">
          <w:rPr>
            <w:noProof/>
            <w:webHidden/>
          </w:rPr>
          <w:fldChar w:fldCharType="begin"/>
        </w:r>
        <w:r w:rsidR="00866446">
          <w:rPr>
            <w:noProof/>
            <w:webHidden/>
          </w:rPr>
          <w:instrText xml:space="preserve"> PAGEREF _Toc80666923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081061A2" w14:textId="2E039903" w:rsidR="00866446" w:rsidRDefault="00022F11">
      <w:pPr>
        <w:pStyle w:val="TableofFigures"/>
        <w:tabs>
          <w:tab w:val="right" w:leader="dot" w:pos="9016"/>
        </w:tabs>
        <w:rPr>
          <w:rFonts w:eastAsiaTheme="minorEastAsia"/>
          <w:noProof/>
          <w:lang w:eastAsia="en-GB"/>
        </w:rPr>
      </w:pPr>
      <w:hyperlink r:id="rId43" w:anchor="_Toc80666924" w:history="1">
        <w:r w:rsidR="00866446" w:rsidRPr="00967B27">
          <w:rPr>
            <w:rStyle w:val="Hyperlink"/>
            <w:noProof/>
          </w:rPr>
          <w:t>Figure 35.ResNet101V2-Clasification report-second stage</w:t>
        </w:r>
        <w:r w:rsidR="00866446">
          <w:rPr>
            <w:noProof/>
            <w:webHidden/>
          </w:rPr>
          <w:tab/>
        </w:r>
        <w:r w:rsidR="00866446">
          <w:rPr>
            <w:noProof/>
            <w:webHidden/>
          </w:rPr>
          <w:fldChar w:fldCharType="begin"/>
        </w:r>
        <w:r w:rsidR="00866446">
          <w:rPr>
            <w:noProof/>
            <w:webHidden/>
          </w:rPr>
          <w:instrText xml:space="preserve"> PAGEREF _Toc80666924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777E3A95" w14:textId="580F7964" w:rsidR="00866446" w:rsidRDefault="00022F11">
      <w:pPr>
        <w:pStyle w:val="TableofFigures"/>
        <w:tabs>
          <w:tab w:val="right" w:leader="dot" w:pos="9016"/>
        </w:tabs>
        <w:rPr>
          <w:rFonts w:eastAsiaTheme="minorEastAsia"/>
          <w:noProof/>
          <w:lang w:eastAsia="en-GB"/>
        </w:rPr>
      </w:pPr>
      <w:hyperlink r:id="rId44" w:anchor="_Toc80666925" w:history="1">
        <w:r w:rsidR="00866446" w:rsidRPr="00967B27">
          <w:rPr>
            <w:rStyle w:val="Hyperlink"/>
            <w:noProof/>
          </w:rPr>
          <w:t>Figure 36.VGG19-Clasification report-second stage</w:t>
        </w:r>
        <w:r w:rsidR="00866446">
          <w:rPr>
            <w:noProof/>
            <w:webHidden/>
          </w:rPr>
          <w:tab/>
        </w:r>
        <w:r w:rsidR="00866446">
          <w:rPr>
            <w:noProof/>
            <w:webHidden/>
          </w:rPr>
          <w:fldChar w:fldCharType="begin"/>
        </w:r>
        <w:r w:rsidR="00866446">
          <w:rPr>
            <w:noProof/>
            <w:webHidden/>
          </w:rPr>
          <w:instrText xml:space="preserve"> PAGEREF _Toc80666925 \h </w:instrText>
        </w:r>
        <w:r w:rsidR="00866446">
          <w:rPr>
            <w:noProof/>
            <w:webHidden/>
          </w:rPr>
        </w:r>
        <w:r w:rsidR="00866446">
          <w:rPr>
            <w:noProof/>
            <w:webHidden/>
          </w:rPr>
          <w:fldChar w:fldCharType="separate"/>
        </w:r>
        <w:r w:rsidR="002A5205">
          <w:rPr>
            <w:noProof/>
            <w:webHidden/>
          </w:rPr>
          <w:t>45</w:t>
        </w:r>
        <w:r w:rsidR="00866446">
          <w:rPr>
            <w:noProof/>
            <w:webHidden/>
          </w:rPr>
          <w:fldChar w:fldCharType="end"/>
        </w:r>
      </w:hyperlink>
    </w:p>
    <w:p w14:paraId="409A6D90" w14:textId="6E99F4D7" w:rsidR="00866446" w:rsidRDefault="00022F11">
      <w:pPr>
        <w:pStyle w:val="TableofFigures"/>
        <w:tabs>
          <w:tab w:val="right" w:leader="dot" w:pos="9016"/>
        </w:tabs>
        <w:rPr>
          <w:rFonts w:eastAsiaTheme="minorEastAsia"/>
          <w:noProof/>
          <w:lang w:eastAsia="en-GB"/>
        </w:rPr>
      </w:pPr>
      <w:hyperlink r:id="rId45" w:anchor="_Toc80666926" w:history="1">
        <w:r w:rsidR="00866446" w:rsidRPr="00967B27">
          <w:rPr>
            <w:rStyle w:val="Hyperlink"/>
            <w:noProof/>
          </w:rPr>
          <w:t>Figure 37.Inceptionv3-Clasification report-second stage</w:t>
        </w:r>
        <w:r w:rsidR="00866446">
          <w:rPr>
            <w:noProof/>
            <w:webHidden/>
          </w:rPr>
          <w:tab/>
        </w:r>
        <w:r w:rsidR="00866446">
          <w:rPr>
            <w:noProof/>
            <w:webHidden/>
          </w:rPr>
          <w:fldChar w:fldCharType="begin"/>
        </w:r>
        <w:r w:rsidR="00866446">
          <w:rPr>
            <w:noProof/>
            <w:webHidden/>
          </w:rPr>
          <w:instrText xml:space="preserve"> PAGEREF _Toc80666926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7F6A001B" w14:textId="3BCC609A" w:rsidR="00866446" w:rsidRDefault="00022F11">
      <w:pPr>
        <w:pStyle w:val="TableofFigures"/>
        <w:tabs>
          <w:tab w:val="right" w:leader="dot" w:pos="9016"/>
        </w:tabs>
        <w:rPr>
          <w:rFonts w:eastAsiaTheme="minorEastAsia"/>
          <w:noProof/>
          <w:lang w:eastAsia="en-GB"/>
        </w:rPr>
      </w:pPr>
      <w:hyperlink r:id="rId46" w:anchor="_Toc80666927" w:history="1">
        <w:r w:rsidR="00866446" w:rsidRPr="00967B27">
          <w:rPr>
            <w:rStyle w:val="Hyperlink"/>
            <w:noProof/>
          </w:rPr>
          <w:t>Figure 38.MobileNetV2-Claification report-second stage</w:t>
        </w:r>
        <w:r w:rsidR="00866446">
          <w:rPr>
            <w:noProof/>
            <w:webHidden/>
          </w:rPr>
          <w:tab/>
        </w:r>
        <w:r w:rsidR="00866446">
          <w:rPr>
            <w:noProof/>
            <w:webHidden/>
          </w:rPr>
          <w:fldChar w:fldCharType="begin"/>
        </w:r>
        <w:r w:rsidR="00866446">
          <w:rPr>
            <w:noProof/>
            <w:webHidden/>
          </w:rPr>
          <w:instrText xml:space="preserve"> PAGEREF _Toc80666927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20930100" w14:textId="444737F9" w:rsidR="00866446" w:rsidRDefault="00022F11">
      <w:pPr>
        <w:pStyle w:val="TableofFigures"/>
        <w:tabs>
          <w:tab w:val="right" w:leader="dot" w:pos="9016"/>
        </w:tabs>
        <w:rPr>
          <w:rFonts w:eastAsiaTheme="minorEastAsia"/>
          <w:noProof/>
          <w:lang w:eastAsia="en-GB"/>
        </w:rPr>
      </w:pPr>
      <w:hyperlink r:id="rId47" w:anchor="_Toc80666928" w:history="1">
        <w:r w:rsidR="00866446" w:rsidRPr="00967B27">
          <w:rPr>
            <w:rStyle w:val="Hyperlink"/>
            <w:noProof/>
          </w:rPr>
          <w:t>Figure 39.Optimizer comparison for each model</w:t>
        </w:r>
        <w:r w:rsidR="00866446">
          <w:rPr>
            <w:noProof/>
            <w:webHidden/>
          </w:rPr>
          <w:tab/>
        </w:r>
        <w:r w:rsidR="00866446">
          <w:rPr>
            <w:noProof/>
            <w:webHidden/>
          </w:rPr>
          <w:fldChar w:fldCharType="begin"/>
        </w:r>
        <w:r w:rsidR="00866446">
          <w:rPr>
            <w:noProof/>
            <w:webHidden/>
          </w:rPr>
          <w:instrText xml:space="preserve"> PAGEREF _Toc80666928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429A13C6" w14:textId="28A2344F" w:rsidR="00866446" w:rsidRDefault="00022F11">
      <w:pPr>
        <w:pStyle w:val="TableofFigures"/>
        <w:tabs>
          <w:tab w:val="right" w:leader="dot" w:pos="9016"/>
        </w:tabs>
        <w:rPr>
          <w:rFonts w:eastAsiaTheme="minorEastAsia"/>
          <w:noProof/>
          <w:lang w:eastAsia="en-GB"/>
        </w:rPr>
      </w:pPr>
      <w:hyperlink r:id="rId48" w:anchor="_Toc80666929" w:history="1">
        <w:r w:rsidR="00866446" w:rsidRPr="00967B27">
          <w:rPr>
            <w:rStyle w:val="Hyperlink"/>
            <w:noProof/>
          </w:rPr>
          <w:t>Figure 40.Optimization comparison</w:t>
        </w:r>
        <w:r w:rsidR="00866446">
          <w:rPr>
            <w:noProof/>
            <w:webHidden/>
          </w:rPr>
          <w:tab/>
        </w:r>
        <w:r w:rsidR="00866446">
          <w:rPr>
            <w:noProof/>
            <w:webHidden/>
          </w:rPr>
          <w:fldChar w:fldCharType="begin"/>
        </w:r>
        <w:r w:rsidR="00866446">
          <w:rPr>
            <w:noProof/>
            <w:webHidden/>
          </w:rPr>
          <w:instrText xml:space="preserve"> PAGEREF _Toc80666929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2BF5644E" w14:textId="0B8EC225" w:rsidR="00866446" w:rsidRDefault="00022F11">
      <w:pPr>
        <w:pStyle w:val="TableofFigures"/>
        <w:tabs>
          <w:tab w:val="right" w:leader="dot" w:pos="9016"/>
        </w:tabs>
        <w:rPr>
          <w:rFonts w:eastAsiaTheme="minorEastAsia"/>
          <w:noProof/>
          <w:lang w:eastAsia="en-GB"/>
        </w:rPr>
      </w:pPr>
      <w:hyperlink r:id="rId49" w:anchor="_Toc80666930" w:history="1">
        <w:r w:rsidR="00866446" w:rsidRPr="00967B27">
          <w:rPr>
            <w:rStyle w:val="Hyperlink"/>
            <w:noProof/>
          </w:rPr>
          <w:t>Figure 41.ResNet101V2-Adagrad</w:t>
        </w:r>
        <w:r w:rsidR="00866446">
          <w:rPr>
            <w:noProof/>
            <w:webHidden/>
          </w:rPr>
          <w:tab/>
        </w:r>
        <w:r w:rsidR="00866446">
          <w:rPr>
            <w:noProof/>
            <w:webHidden/>
          </w:rPr>
          <w:fldChar w:fldCharType="begin"/>
        </w:r>
        <w:r w:rsidR="00866446">
          <w:rPr>
            <w:noProof/>
            <w:webHidden/>
          </w:rPr>
          <w:instrText xml:space="preserve"> PAGEREF _Toc80666930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0015C1DB" w14:textId="5AFBF090" w:rsidR="00866446" w:rsidRDefault="00022F11">
      <w:pPr>
        <w:pStyle w:val="TableofFigures"/>
        <w:tabs>
          <w:tab w:val="right" w:leader="dot" w:pos="9016"/>
        </w:tabs>
        <w:rPr>
          <w:rFonts w:eastAsiaTheme="minorEastAsia"/>
          <w:noProof/>
          <w:lang w:eastAsia="en-GB"/>
        </w:rPr>
      </w:pPr>
      <w:hyperlink r:id="rId50" w:anchor="_Toc80666931" w:history="1">
        <w:r w:rsidR="00866446" w:rsidRPr="00967B27">
          <w:rPr>
            <w:rStyle w:val="Hyperlink"/>
            <w:noProof/>
          </w:rPr>
          <w:t>Figure 42.VGG19-Adagrad</w:t>
        </w:r>
        <w:r w:rsidR="00866446">
          <w:rPr>
            <w:noProof/>
            <w:webHidden/>
          </w:rPr>
          <w:tab/>
        </w:r>
        <w:r w:rsidR="00866446">
          <w:rPr>
            <w:noProof/>
            <w:webHidden/>
          </w:rPr>
          <w:fldChar w:fldCharType="begin"/>
        </w:r>
        <w:r w:rsidR="00866446">
          <w:rPr>
            <w:noProof/>
            <w:webHidden/>
          </w:rPr>
          <w:instrText xml:space="preserve"> PAGEREF _Toc80666931 \h </w:instrText>
        </w:r>
        <w:r w:rsidR="00866446">
          <w:rPr>
            <w:noProof/>
            <w:webHidden/>
          </w:rPr>
        </w:r>
        <w:r w:rsidR="00866446">
          <w:rPr>
            <w:noProof/>
            <w:webHidden/>
          </w:rPr>
          <w:fldChar w:fldCharType="separate"/>
        </w:r>
        <w:r w:rsidR="002A5205">
          <w:rPr>
            <w:noProof/>
            <w:webHidden/>
          </w:rPr>
          <w:t>46</w:t>
        </w:r>
        <w:r w:rsidR="00866446">
          <w:rPr>
            <w:noProof/>
            <w:webHidden/>
          </w:rPr>
          <w:fldChar w:fldCharType="end"/>
        </w:r>
      </w:hyperlink>
    </w:p>
    <w:p w14:paraId="5DBAA6E7" w14:textId="123B979A" w:rsidR="00866446" w:rsidRDefault="00022F11">
      <w:pPr>
        <w:pStyle w:val="TableofFigures"/>
        <w:tabs>
          <w:tab w:val="right" w:leader="dot" w:pos="9016"/>
        </w:tabs>
        <w:rPr>
          <w:rFonts w:eastAsiaTheme="minorEastAsia"/>
          <w:noProof/>
          <w:lang w:eastAsia="en-GB"/>
        </w:rPr>
      </w:pPr>
      <w:hyperlink r:id="rId51" w:anchor="_Toc80666932" w:history="1">
        <w:r w:rsidR="00866446" w:rsidRPr="00967B27">
          <w:rPr>
            <w:rStyle w:val="Hyperlink"/>
            <w:noProof/>
          </w:rPr>
          <w:t>Figure 43.InceptionV3-Confusion matrix-Adagrad</w:t>
        </w:r>
        <w:r w:rsidR="00866446">
          <w:rPr>
            <w:noProof/>
            <w:webHidden/>
          </w:rPr>
          <w:tab/>
        </w:r>
        <w:r w:rsidR="00866446">
          <w:rPr>
            <w:noProof/>
            <w:webHidden/>
          </w:rPr>
          <w:fldChar w:fldCharType="begin"/>
        </w:r>
        <w:r w:rsidR="00866446">
          <w:rPr>
            <w:noProof/>
            <w:webHidden/>
          </w:rPr>
          <w:instrText xml:space="preserve"> PAGEREF _Toc80666932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5CA1DC89" w14:textId="4168FE32" w:rsidR="00866446" w:rsidRDefault="00022F11">
      <w:pPr>
        <w:pStyle w:val="TableofFigures"/>
        <w:tabs>
          <w:tab w:val="right" w:leader="dot" w:pos="9016"/>
        </w:tabs>
        <w:rPr>
          <w:rFonts w:eastAsiaTheme="minorEastAsia"/>
          <w:noProof/>
          <w:lang w:eastAsia="en-GB"/>
        </w:rPr>
      </w:pPr>
      <w:hyperlink r:id="rId52" w:anchor="_Toc80666933" w:history="1">
        <w:r w:rsidR="00866446" w:rsidRPr="00967B27">
          <w:rPr>
            <w:rStyle w:val="Hyperlink"/>
            <w:noProof/>
          </w:rPr>
          <w:t>Figure 44.MobileNetV2-Confusion matrix-Adagrad</w:t>
        </w:r>
        <w:r w:rsidR="00866446">
          <w:rPr>
            <w:noProof/>
            <w:webHidden/>
          </w:rPr>
          <w:tab/>
        </w:r>
        <w:r w:rsidR="00866446">
          <w:rPr>
            <w:noProof/>
            <w:webHidden/>
          </w:rPr>
          <w:fldChar w:fldCharType="begin"/>
        </w:r>
        <w:r w:rsidR="00866446">
          <w:rPr>
            <w:noProof/>
            <w:webHidden/>
          </w:rPr>
          <w:instrText xml:space="preserve"> PAGEREF _Toc80666933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48965B78" w14:textId="584554B9" w:rsidR="00866446" w:rsidRDefault="00022F11">
      <w:pPr>
        <w:pStyle w:val="TableofFigures"/>
        <w:tabs>
          <w:tab w:val="right" w:leader="dot" w:pos="9016"/>
        </w:tabs>
        <w:rPr>
          <w:rFonts w:eastAsiaTheme="minorEastAsia"/>
          <w:noProof/>
          <w:lang w:eastAsia="en-GB"/>
        </w:rPr>
      </w:pPr>
      <w:hyperlink r:id="rId53" w:anchor="_Toc80666934" w:history="1">
        <w:r w:rsidR="00866446" w:rsidRPr="00967B27">
          <w:rPr>
            <w:rStyle w:val="Hyperlink"/>
            <w:noProof/>
          </w:rPr>
          <w:t>Figure 45.ResNet101V2-Confusion matrix-Adagrad</w:t>
        </w:r>
        <w:r w:rsidR="00866446">
          <w:rPr>
            <w:noProof/>
            <w:webHidden/>
          </w:rPr>
          <w:tab/>
        </w:r>
        <w:r w:rsidR="00866446">
          <w:rPr>
            <w:noProof/>
            <w:webHidden/>
          </w:rPr>
          <w:fldChar w:fldCharType="begin"/>
        </w:r>
        <w:r w:rsidR="00866446">
          <w:rPr>
            <w:noProof/>
            <w:webHidden/>
          </w:rPr>
          <w:instrText xml:space="preserve"> PAGEREF _Toc80666934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4B3FF36B" w14:textId="298C67F6" w:rsidR="00866446" w:rsidRDefault="00022F11">
      <w:pPr>
        <w:pStyle w:val="TableofFigures"/>
        <w:tabs>
          <w:tab w:val="right" w:leader="dot" w:pos="9016"/>
        </w:tabs>
        <w:rPr>
          <w:rFonts w:eastAsiaTheme="minorEastAsia"/>
          <w:noProof/>
          <w:lang w:eastAsia="en-GB"/>
        </w:rPr>
      </w:pPr>
      <w:hyperlink r:id="rId54" w:anchor="_Toc80666935" w:history="1">
        <w:r w:rsidR="00866446" w:rsidRPr="00967B27">
          <w:rPr>
            <w:rStyle w:val="Hyperlink"/>
            <w:noProof/>
          </w:rPr>
          <w:t>Figure 46.VGG19-Confusion matrix-Adagrad</w:t>
        </w:r>
        <w:r w:rsidR="00866446">
          <w:rPr>
            <w:noProof/>
            <w:webHidden/>
          </w:rPr>
          <w:tab/>
        </w:r>
        <w:r w:rsidR="00866446">
          <w:rPr>
            <w:noProof/>
            <w:webHidden/>
          </w:rPr>
          <w:fldChar w:fldCharType="begin"/>
        </w:r>
        <w:r w:rsidR="00866446">
          <w:rPr>
            <w:noProof/>
            <w:webHidden/>
          </w:rPr>
          <w:instrText xml:space="preserve"> PAGEREF _Toc80666935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6F6A2E21" w14:textId="7C822956" w:rsidR="00866446" w:rsidRDefault="00022F11">
      <w:pPr>
        <w:pStyle w:val="TableofFigures"/>
        <w:tabs>
          <w:tab w:val="right" w:leader="dot" w:pos="9016"/>
        </w:tabs>
        <w:rPr>
          <w:rFonts w:eastAsiaTheme="minorEastAsia"/>
          <w:noProof/>
          <w:lang w:eastAsia="en-GB"/>
        </w:rPr>
      </w:pPr>
      <w:hyperlink r:id="rId55" w:anchor="_Toc80666936" w:history="1">
        <w:r w:rsidR="00866446" w:rsidRPr="00967B27">
          <w:rPr>
            <w:rStyle w:val="Hyperlink"/>
            <w:noProof/>
          </w:rPr>
          <w:t>Figure 47.InceptionV3-Adagrad</w:t>
        </w:r>
        <w:r w:rsidR="00866446">
          <w:rPr>
            <w:noProof/>
            <w:webHidden/>
          </w:rPr>
          <w:tab/>
        </w:r>
        <w:r w:rsidR="00866446">
          <w:rPr>
            <w:noProof/>
            <w:webHidden/>
          </w:rPr>
          <w:fldChar w:fldCharType="begin"/>
        </w:r>
        <w:r w:rsidR="00866446">
          <w:rPr>
            <w:noProof/>
            <w:webHidden/>
          </w:rPr>
          <w:instrText xml:space="preserve"> PAGEREF _Toc80666936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57789528" w14:textId="3E693B3F" w:rsidR="00866446" w:rsidRDefault="00022F11">
      <w:pPr>
        <w:pStyle w:val="TableofFigures"/>
        <w:tabs>
          <w:tab w:val="right" w:leader="dot" w:pos="9016"/>
        </w:tabs>
        <w:rPr>
          <w:rFonts w:eastAsiaTheme="minorEastAsia"/>
          <w:noProof/>
          <w:lang w:eastAsia="en-GB"/>
        </w:rPr>
      </w:pPr>
      <w:hyperlink r:id="rId56" w:anchor="_Toc80666937" w:history="1">
        <w:r w:rsidR="00866446" w:rsidRPr="00967B27">
          <w:rPr>
            <w:rStyle w:val="Hyperlink"/>
            <w:noProof/>
          </w:rPr>
          <w:t>Figure 48.MobileNetV2-Adagrad</w:t>
        </w:r>
        <w:r w:rsidR="00866446">
          <w:rPr>
            <w:noProof/>
            <w:webHidden/>
          </w:rPr>
          <w:tab/>
        </w:r>
        <w:r w:rsidR="00866446">
          <w:rPr>
            <w:noProof/>
            <w:webHidden/>
          </w:rPr>
          <w:fldChar w:fldCharType="begin"/>
        </w:r>
        <w:r w:rsidR="00866446">
          <w:rPr>
            <w:noProof/>
            <w:webHidden/>
          </w:rPr>
          <w:instrText xml:space="preserve"> PAGEREF _Toc80666937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47FF1265" w14:textId="7546DEF1" w:rsidR="00866446" w:rsidRDefault="00022F11">
      <w:pPr>
        <w:pStyle w:val="TableofFigures"/>
        <w:tabs>
          <w:tab w:val="right" w:leader="dot" w:pos="9016"/>
        </w:tabs>
        <w:rPr>
          <w:rFonts w:eastAsiaTheme="minorEastAsia"/>
          <w:noProof/>
          <w:lang w:eastAsia="en-GB"/>
        </w:rPr>
      </w:pPr>
      <w:hyperlink r:id="rId57" w:anchor="_Toc80666938" w:history="1">
        <w:r w:rsidR="00866446" w:rsidRPr="00967B27">
          <w:rPr>
            <w:rStyle w:val="Hyperlink"/>
            <w:noProof/>
          </w:rPr>
          <w:t>Figure 49.InceptionV3-Adadelta</w:t>
        </w:r>
        <w:r w:rsidR="00866446">
          <w:rPr>
            <w:noProof/>
            <w:webHidden/>
          </w:rPr>
          <w:tab/>
        </w:r>
        <w:r w:rsidR="00866446">
          <w:rPr>
            <w:noProof/>
            <w:webHidden/>
          </w:rPr>
          <w:fldChar w:fldCharType="begin"/>
        </w:r>
        <w:r w:rsidR="00866446">
          <w:rPr>
            <w:noProof/>
            <w:webHidden/>
          </w:rPr>
          <w:instrText xml:space="preserve"> PAGEREF _Toc80666938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1F7197FE" w14:textId="4C0255A7" w:rsidR="00866446" w:rsidRDefault="00022F11">
      <w:pPr>
        <w:pStyle w:val="TableofFigures"/>
        <w:tabs>
          <w:tab w:val="right" w:leader="dot" w:pos="9016"/>
        </w:tabs>
        <w:rPr>
          <w:rFonts w:eastAsiaTheme="minorEastAsia"/>
          <w:noProof/>
          <w:lang w:eastAsia="en-GB"/>
        </w:rPr>
      </w:pPr>
      <w:hyperlink r:id="rId58" w:anchor="_Toc80666939" w:history="1">
        <w:r w:rsidR="00866446" w:rsidRPr="00967B27">
          <w:rPr>
            <w:rStyle w:val="Hyperlink"/>
            <w:noProof/>
          </w:rPr>
          <w:t>Figure 50.MobileNetV2-Adadelta</w:t>
        </w:r>
        <w:r w:rsidR="00866446">
          <w:rPr>
            <w:noProof/>
            <w:webHidden/>
          </w:rPr>
          <w:tab/>
        </w:r>
        <w:r w:rsidR="00866446">
          <w:rPr>
            <w:noProof/>
            <w:webHidden/>
          </w:rPr>
          <w:fldChar w:fldCharType="begin"/>
        </w:r>
        <w:r w:rsidR="00866446">
          <w:rPr>
            <w:noProof/>
            <w:webHidden/>
          </w:rPr>
          <w:instrText xml:space="preserve"> PAGEREF _Toc80666939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63E0A2F1" w14:textId="6BC366D9" w:rsidR="00866446" w:rsidRDefault="00022F11">
      <w:pPr>
        <w:pStyle w:val="TableofFigures"/>
        <w:tabs>
          <w:tab w:val="right" w:leader="dot" w:pos="9016"/>
        </w:tabs>
        <w:rPr>
          <w:rFonts w:eastAsiaTheme="minorEastAsia"/>
          <w:noProof/>
          <w:lang w:eastAsia="en-GB"/>
        </w:rPr>
      </w:pPr>
      <w:hyperlink r:id="rId59" w:anchor="_Toc80666940" w:history="1">
        <w:r w:rsidR="00866446" w:rsidRPr="00967B27">
          <w:rPr>
            <w:rStyle w:val="Hyperlink"/>
            <w:noProof/>
          </w:rPr>
          <w:t>Figure 51.RestNet101V2-Adadelta</w:t>
        </w:r>
        <w:r w:rsidR="00866446">
          <w:rPr>
            <w:noProof/>
            <w:webHidden/>
          </w:rPr>
          <w:tab/>
        </w:r>
        <w:r w:rsidR="00866446">
          <w:rPr>
            <w:noProof/>
            <w:webHidden/>
          </w:rPr>
          <w:fldChar w:fldCharType="begin"/>
        </w:r>
        <w:r w:rsidR="00866446">
          <w:rPr>
            <w:noProof/>
            <w:webHidden/>
          </w:rPr>
          <w:instrText xml:space="preserve"> PAGEREF _Toc80666940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3BD7F62E" w14:textId="34597A17" w:rsidR="00866446" w:rsidRDefault="00022F11">
      <w:pPr>
        <w:pStyle w:val="TableofFigures"/>
        <w:tabs>
          <w:tab w:val="right" w:leader="dot" w:pos="9016"/>
        </w:tabs>
        <w:rPr>
          <w:rFonts w:eastAsiaTheme="minorEastAsia"/>
          <w:noProof/>
          <w:lang w:eastAsia="en-GB"/>
        </w:rPr>
      </w:pPr>
      <w:hyperlink r:id="rId60" w:anchor="_Toc80666941" w:history="1">
        <w:r w:rsidR="00866446" w:rsidRPr="00967B27">
          <w:rPr>
            <w:rStyle w:val="Hyperlink"/>
            <w:noProof/>
          </w:rPr>
          <w:t>Figure 52.VGG19-Adadelta</w:t>
        </w:r>
        <w:r w:rsidR="00866446">
          <w:rPr>
            <w:noProof/>
            <w:webHidden/>
          </w:rPr>
          <w:tab/>
        </w:r>
        <w:r w:rsidR="00866446">
          <w:rPr>
            <w:noProof/>
            <w:webHidden/>
          </w:rPr>
          <w:fldChar w:fldCharType="begin"/>
        </w:r>
        <w:r w:rsidR="00866446">
          <w:rPr>
            <w:noProof/>
            <w:webHidden/>
          </w:rPr>
          <w:instrText xml:space="preserve"> PAGEREF _Toc80666941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670C1B80" w14:textId="09336601" w:rsidR="00866446" w:rsidRDefault="00022F11">
      <w:pPr>
        <w:pStyle w:val="TableofFigures"/>
        <w:tabs>
          <w:tab w:val="right" w:leader="dot" w:pos="9016"/>
        </w:tabs>
        <w:rPr>
          <w:rFonts w:eastAsiaTheme="minorEastAsia"/>
          <w:noProof/>
          <w:lang w:eastAsia="en-GB"/>
        </w:rPr>
      </w:pPr>
      <w:hyperlink r:id="rId61" w:anchor="_Toc80666942" w:history="1">
        <w:r w:rsidR="00866446" w:rsidRPr="00967B27">
          <w:rPr>
            <w:rStyle w:val="Hyperlink"/>
            <w:noProof/>
          </w:rPr>
          <w:t>Figure 53.InceptionV3-Clasificaion report-Adagrad</w:t>
        </w:r>
        <w:r w:rsidR="00866446">
          <w:rPr>
            <w:noProof/>
            <w:webHidden/>
          </w:rPr>
          <w:tab/>
        </w:r>
        <w:r w:rsidR="00866446">
          <w:rPr>
            <w:noProof/>
            <w:webHidden/>
          </w:rPr>
          <w:fldChar w:fldCharType="begin"/>
        </w:r>
        <w:r w:rsidR="00866446">
          <w:rPr>
            <w:noProof/>
            <w:webHidden/>
          </w:rPr>
          <w:instrText xml:space="preserve"> PAGEREF _Toc80666942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5687E0B4" w14:textId="1F1B393C" w:rsidR="00866446" w:rsidRDefault="00022F11">
      <w:pPr>
        <w:pStyle w:val="TableofFigures"/>
        <w:tabs>
          <w:tab w:val="right" w:leader="dot" w:pos="9016"/>
        </w:tabs>
        <w:rPr>
          <w:rFonts w:eastAsiaTheme="minorEastAsia"/>
          <w:noProof/>
          <w:lang w:eastAsia="en-GB"/>
        </w:rPr>
      </w:pPr>
      <w:hyperlink r:id="rId62" w:anchor="_Toc80666943" w:history="1">
        <w:r w:rsidR="00866446" w:rsidRPr="00967B27">
          <w:rPr>
            <w:rStyle w:val="Hyperlink"/>
            <w:noProof/>
          </w:rPr>
          <w:t>Figure 54.MobileNet2-Clasification report-Adagrad</w:t>
        </w:r>
        <w:r w:rsidR="00866446">
          <w:rPr>
            <w:noProof/>
            <w:webHidden/>
          </w:rPr>
          <w:tab/>
        </w:r>
        <w:r w:rsidR="00866446">
          <w:rPr>
            <w:noProof/>
            <w:webHidden/>
          </w:rPr>
          <w:fldChar w:fldCharType="begin"/>
        </w:r>
        <w:r w:rsidR="00866446">
          <w:rPr>
            <w:noProof/>
            <w:webHidden/>
          </w:rPr>
          <w:instrText xml:space="preserve"> PAGEREF _Toc80666943 \h </w:instrText>
        </w:r>
        <w:r w:rsidR="00866446">
          <w:rPr>
            <w:noProof/>
            <w:webHidden/>
          </w:rPr>
        </w:r>
        <w:r w:rsidR="00866446">
          <w:rPr>
            <w:noProof/>
            <w:webHidden/>
          </w:rPr>
          <w:fldChar w:fldCharType="separate"/>
        </w:r>
        <w:r w:rsidR="002A5205">
          <w:rPr>
            <w:noProof/>
            <w:webHidden/>
          </w:rPr>
          <w:t>48</w:t>
        </w:r>
        <w:r w:rsidR="00866446">
          <w:rPr>
            <w:noProof/>
            <w:webHidden/>
          </w:rPr>
          <w:fldChar w:fldCharType="end"/>
        </w:r>
      </w:hyperlink>
    </w:p>
    <w:p w14:paraId="35C4461D" w14:textId="375175FD" w:rsidR="00866446" w:rsidRDefault="00022F11">
      <w:pPr>
        <w:pStyle w:val="TableofFigures"/>
        <w:tabs>
          <w:tab w:val="right" w:leader="dot" w:pos="9016"/>
        </w:tabs>
        <w:rPr>
          <w:rFonts w:eastAsiaTheme="minorEastAsia"/>
          <w:noProof/>
          <w:lang w:eastAsia="en-GB"/>
        </w:rPr>
      </w:pPr>
      <w:hyperlink r:id="rId63" w:anchor="_Toc80666944" w:history="1">
        <w:r w:rsidR="00866446" w:rsidRPr="00967B27">
          <w:rPr>
            <w:rStyle w:val="Hyperlink"/>
            <w:noProof/>
          </w:rPr>
          <w:t>Figure 55.ResNet101V2-Clasification report-Adagrad</w:t>
        </w:r>
        <w:r w:rsidR="00866446">
          <w:rPr>
            <w:noProof/>
            <w:webHidden/>
          </w:rPr>
          <w:tab/>
        </w:r>
        <w:r w:rsidR="00866446">
          <w:rPr>
            <w:noProof/>
            <w:webHidden/>
          </w:rPr>
          <w:fldChar w:fldCharType="begin"/>
        </w:r>
        <w:r w:rsidR="00866446">
          <w:rPr>
            <w:noProof/>
            <w:webHidden/>
          </w:rPr>
          <w:instrText xml:space="preserve"> PAGEREF _Toc80666944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45C28F84" w14:textId="635B05FD" w:rsidR="00866446" w:rsidRDefault="00022F11">
      <w:pPr>
        <w:pStyle w:val="TableofFigures"/>
        <w:tabs>
          <w:tab w:val="right" w:leader="dot" w:pos="9016"/>
        </w:tabs>
        <w:rPr>
          <w:rFonts w:eastAsiaTheme="minorEastAsia"/>
          <w:noProof/>
          <w:lang w:eastAsia="en-GB"/>
        </w:rPr>
      </w:pPr>
      <w:hyperlink r:id="rId64" w:anchor="_Toc80666945" w:history="1">
        <w:r w:rsidR="00866446" w:rsidRPr="00967B27">
          <w:rPr>
            <w:rStyle w:val="Hyperlink"/>
            <w:noProof/>
          </w:rPr>
          <w:t>Figure 56.VGG19-Clasification report-Adagrad</w:t>
        </w:r>
        <w:r w:rsidR="00866446">
          <w:rPr>
            <w:noProof/>
            <w:webHidden/>
          </w:rPr>
          <w:tab/>
        </w:r>
        <w:r w:rsidR="00866446">
          <w:rPr>
            <w:noProof/>
            <w:webHidden/>
          </w:rPr>
          <w:fldChar w:fldCharType="begin"/>
        </w:r>
        <w:r w:rsidR="00866446">
          <w:rPr>
            <w:noProof/>
            <w:webHidden/>
          </w:rPr>
          <w:instrText xml:space="preserve"> PAGEREF _Toc80666945 \h </w:instrText>
        </w:r>
        <w:r w:rsidR="00866446">
          <w:rPr>
            <w:noProof/>
            <w:webHidden/>
          </w:rPr>
        </w:r>
        <w:r w:rsidR="00866446">
          <w:rPr>
            <w:noProof/>
            <w:webHidden/>
          </w:rPr>
          <w:fldChar w:fldCharType="separate"/>
        </w:r>
        <w:r w:rsidR="002A5205">
          <w:rPr>
            <w:noProof/>
            <w:webHidden/>
          </w:rPr>
          <w:t>47</w:t>
        </w:r>
        <w:r w:rsidR="00866446">
          <w:rPr>
            <w:noProof/>
            <w:webHidden/>
          </w:rPr>
          <w:fldChar w:fldCharType="end"/>
        </w:r>
      </w:hyperlink>
    </w:p>
    <w:p w14:paraId="540891A5" w14:textId="7871BBDD" w:rsidR="00866446" w:rsidRDefault="00022F11">
      <w:pPr>
        <w:pStyle w:val="TableofFigures"/>
        <w:tabs>
          <w:tab w:val="right" w:leader="dot" w:pos="9016"/>
        </w:tabs>
        <w:rPr>
          <w:rFonts w:eastAsiaTheme="minorEastAsia"/>
          <w:noProof/>
          <w:lang w:eastAsia="en-GB"/>
        </w:rPr>
      </w:pPr>
      <w:hyperlink r:id="rId65" w:anchor="_Toc80666946" w:history="1">
        <w:r w:rsidR="00866446" w:rsidRPr="00967B27">
          <w:rPr>
            <w:rStyle w:val="Hyperlink"/>
            <w:noProof/>
          </w:rPr>
          <w:t>Figure 57.ResNet101V2-Confusion matrix-Adadelta</w:t>
        </w:r>
        <w:r w:rsidR="00866446">
          <w:rPr>
            <w:noProof/>
            <w:webHidden/>
          </w:rPr>
          <w:tab/>
        </w:r>
        <w:r w:rsidR="00866446">
          <w:rPr>
            <w:noProof/>
            <w:webHidden/>
          </w:rPr>
          <w:fldChar w:fldCharType="begin"/>
        </w:r>
        <w:r w:rsidR="00866446">
          <w:rPr>
            <w:noProof/>
            <w:webHidden/>
          </w:rPr>
          <w:instrText xml:space="preserve"> PAGEREF _Toc80666946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67C846D9" w14:textId="5F6794E6" w:rsidR="00866446" w:rsidRDefault="00022F11">
      <w:pPr>
        <w:pStyle w:val="TableofFigures"/>
        <w:tabs>
          <w:tab w:val="right" w:leader="dot" w:pos="9016"/>
        </w:tabs>
        <w:rPr>
          <w:rFonts w:eastAsiaTheme="minorEastAsia"/>
          <w:noProof/>
          <w:lang w:eastAsia="en-GB"/>
        </w:rPr>
      </w:pPr>
      <w:hyperlink r:id="rId66" w:anchor="_Toc80666947" w:history="1">
        <w:r w:rsidR="00866446" w:rsidRPr="00967B27">
          <w:rPr>
            <w:rStyle w:val="Hyperlink"/>
            <w:noProof/>
          </w:rPr>
          <w:t>Figure 58.InceptionV2-Confusion matrix-Adadelta</w:t>
        </w:r>
        <w:r w:rsidR="00866446">
          <w:rPr>
            <w:noProof/>
            <w:webHidden/>
          </w:rPr>
          <w:tab/>
        </w:r>
        <w:r w:rsidR="00866446">
          <w:rPr>
            <w:noProof/>
            <w:webHidden/>
          </w:rPr>
          <w:fldChar w:fldCharType="begin"/>
        </w:r>
        <w:r w:rsidR="00866446">
          <w:rPr>
            <w:noProof/>
            <w:webHidden/>
          </w:rPr>
          <w:instrText xml:space="preserve"> PAGEREF _Toc80666947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0952DFDB" w14:textId="504DD9D1" w:rsidR="00866446" w:rsidRDefault="00022F11">
      <w:pPr>
        <w:pStyle w:val="TableofFigures"/>
        <w:tabs>
          <w:tab w:val="right" w:leader="dot" w:pos="9016"/>
        </w:tabs>
        <w:rPr>
          <w:rFonts w:eastAsiaTheme="minorEastAsia"/>
          <w:noProof/>
          <w:lang w:eastAsia="en-GB"/>
        </w:rPr>
      </w:pPr>
      <w:hyperlink r:id="rId67" w:anchor="_Toc80666948" w:history="1">
        <w:r w:rsidR="00866446" w:rsidRPr="00967B27">
          <w:rPr>
            <w:rStyle w:val="Hyperlink"/>
            <w:noProof/>
          </w:rPr>
          <w:t>Figure 59.MobileNetV2-Clasification report-Adadelta</w:t>
        </w:r>
        <w:r w:rsidR="00866446">
          <w:rPr>
            <w:noProof/>
            <w:webHidden/>
          </w:rPr>
          <w:tab/>
        </w:r>
        <w:r w:rsidR="00866446">
          <w:rPr>
            <w:noProof/>
            <w:webHidden/>
          </w:rPr>
          <w:fldChar w:fldCharType="begin"/>
        </w:r>
        <w:r w:rsidR="00866446">
          <w:rPr>
            <w:noProof/>
            <w:webHidden/>
          </w:rPr>
          <w:instrText xml:space="preserve"> PAGEREF _Toc80666948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4B62930C" w14:textId="768A49C2" w:rsidR="00866446" w:rsidRDefault="00022F11">
      <w:pPr>
        <w:pStyle w:val="TableofFigures"/>
        <w:tabs>
          <w:tab w:val="right" w:leader="dot" w:pos="9016"/>
        </w:tabs>
        <w:rPr>
          <w:rFonts w:eastAsiaTheme="minorEastAsia"/>
          <w:noProof/>
          <w:lang w:eastAsia="en-GB"/>
        </w:rPr>
      </w:pPr>
      <w:hyperlink r:id="rId68" w:anchor="_Toc80666949" w:history="1">
        <w:r w:rsidR="00866446" w:rsidRPr="00967B27">
          <w:rPr>
            <w:rStyle w:val="Hyperlink"/>
            <w:noProof/>
          </w:rPr>
          <w:t>Figure 60.InceptionV3-Clasification report-Adadelta</w:t>
        </w:r>
        <w:r w:rsidR="00866446">
          <w:rPr>
            <w:noProof/>
            <w:webHidden/>
          </w:rPr>
          <w:tab/>
        </w:r>
        <w:r w:rsidR="00866446">
          <w:rPr>
            <w:noProof/>
            <w:webHidden/>
          </w:rPr>
          <w:fldChar w:fldCharType="begin"/>
        </w:r>
        <w:r w:rsidR="00866446">
          <w:rPr>
            <w:noProof/>
            <w:webHidden/>
          </w:rPr>
          <w:instrText xml:space="preserve"> PAGEREF _Toc80666949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1FB01FEF" w14:textId="5A099A94" w:rsidR="00866446" w:rsidRDefault="00022F11">
      <w:pPr>
        <w:pStyle w:val="TableofFigures"/>
        <w:tabs>
          <w:tab w:val="right" w:leader="dot" w:pos="9016"/>
        </w:tabs>
        <w:rPr>
          <w:rFonts w:eastAsiaTheme="minorEastAsia"/>
          <w:noProof/>
          <w:lang w:eastAsia="en-GB"/>
        </w:rPr>
      </w:pPr>
      <w:hyperlink r:id="rId69" w:anchor="_Toc80666950" w:history="1">
        <w:r w:rsidR="00866446" w:rsidRPr="00967B27">
          <w:rPr>
            <w:rStyle w:val="Hyperlink"/>
            <w:noProof/>
          </w:rPr>
          <w:t>Figure 61.ResNet101V2-Clasification report-Adadelta</w:t>
        </w:r>
        <w:r w:rsidR="00866446">
          <w:rPr>
            <w:noProof/>
            <w:webHidden/>
          </w:rPr>
          <w:tab/>
        </w:r>
        <w:r w:rsidR="00866446">
          <w:rPr>
            <w:noProof/>
            <w:webHidden/>
          </w:rPr>
          <w:fldChar w:fldCharType="begin"/>
        </w:r>
        <w:r w:rsidR="00866446">
          <w:rPr>
            <w:noProof/>
            <w:webHidden/>
          </w:rPr>
          <w:instrText xml:space="preserve"> PAGEREF _Toc80666950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42C5CEDE" w14:textId="5B7EFA50" w:rsidR="00866446" w:rsidRDefault="00022F11">
      <w:pPr>
        <w:pStyle w:val="TableofFigures"/>
        <w:tabs>
          <w:tab w:val="right" w:leader="dot" w:pos="9016"/>
        </w:tabs>
        <w:rPr>
          <w:rFonts w:eastAsiaTheme="minorEastAsia"/>
          <w:noProof/>
          <w:lang w:eastAsia="en-GB"/>
        </w:rPr>
      </w:pPr>
      <w:hyperlink r:id="rId70" w:anchor="_Toc80666951" w:history="1">
        <w:r w:rsidR="00866446" w:rsidRPr="00967B27">
          <w:rPr>
            <w:rStyle w:val="Hyperlink"/>
            <w:noProof/>
          </w:rPr>
          <w:t>Figure 62.VGG19-Clasification report-Adadelta</w:t>
        </w:r>
        <w:r w:rsidR="00866446">
          <w:rPr>
            <w:noProof/>
            <w:webHidden/>
          </w:rPr>
          <w:tab/>
        </w:r>
        <w:r w:rsidR="00866446">
          <w:rPr>
            <w:noProof/>
            <w:webHidden/>
          </w:rPr>
          <w:fldChar w:fldCharType="begin"/>
        </w:r>
        <w:r w:rsidR="00866446">
          <w:rPr>
            <w:noProof/>
            <w:webHidden/>
          </w:rPr>
          <w:instrText xml:space="preserve"> PAGEREF _Toc80666951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399DF995" w14:textId="3D7CE041" w:rsidR="00866446" w:rsidRDefault="00022F11">
      <w:pPr>
        <w:pStyle w:val="TableofFigures"/>
        <w:tabs>
          <w:tab w:val="right" w:leader="dot" w:pos="9016"/>
        </w:tabs>
        <w:rPr>
          <w:rFonts w:eastAsiaTheme="minorEastAsia"/>
          <w:noProof/>
          <w:lang w:eastAsia="en-GB"/>
        </w:rPr>
      </w:pPr>
      <w:hyperlink r:id="rId71" w:anchor="_Toc80666952" w:history="1">
        <w:r w:rsidR="00866446" w:rsidRPr="00967B27">
          <w:rPr>
            <w:rStyle w:val="Hyperlink"/>
            <w:noProof/>
          </w:rPr>
          <w:t>Figure 63.MobileNetV2-Confusion matrix-Adadelta</w:t>
        </w:r>
        <w:r w:rsidR="00866446">
          <w:rPr>
            <w:noProof/>
            <w:webHidden/>
          </w:rPr>
          <w:tab/>
        </w:r>
        <w:r w:rsidR="00866446">
          <w:rPr>
            <w:noProof/>
            <w:webHidden/>
          </w:rPr>
          <w:fldChar w:fldCharType="begin"/>
        </w:r>
        <w:r w:rsidR="00866446">
          <w:rPr>
            <w:noProof/>
            <w:webHidden/>
          </w:rPr>
          <w:instrText xml:space="preserve"> PAGEREF _Toc80666952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7C7CA849" w14:textId="663A0286" w:rsidR="00866446" w:rsidRDefault="00022F11">
      <w:pPr>
        <w:pStyle w:val="TableofFigures"/>
        <w:tabs>
          <w:tab w:val="right" w:leader="dot" w:pos="9016"/>
        </w:tabs>
        <w:rPr>
          <w:rFonts w:eastAsiaTheme="minorEastAsia"/>
          <w:noProof/>
          <w:lang w:eastAsia="en-GB"/>
        </w:rPr>
      </w:pPr>
      <w:hyperlink r:id="rId72" w:anchor="_Toc80666953" w:history="1">
        <w:r w:rsidR="00866446" w:rsidRPr="00967B27">
          <w:rPr>
            <w:rStyle w:val="Hyperlink"/>
            <w:noProof/>
          </w:rPr>
          <w:t>Figure 64.VGG19-Confusion matrix-Adadelta</w:t>
        </w:r>
        <w:r w:rsidR="00866446">
          <w:rPr>
            <w:noProof/>
            <w:webHidden/>
          </w:rPr>
          <w:tab/>
        </w:r>
        <w:r w:rsidR="00866446">
          <w:rPr>
            <w:noProof/>
            <w:webHidden/>
          </w:rPr>
          <w:fldChar w:fldCharType="begin"/>
        </w:r>
        <w:r w:rsidR="00866446">
          <w:rPr>
            <w:noProof/>
            <w:webHidden/>
          </w:rPr>
          <w:instrText xml:space="preserve"> PAGEREF _Toc80666953 \h </w:instrText>
        </w:r>
        <w:r w:rsidR="00866446">
          <w:rPr>
            <w:noProof/>
            <w:webHidden/>
          </w:rPr>
        </w:r>
        <w:r w:rsidR="00866446">
          <w:rPr>
            <w:noProof/>
            <w:webHidden/>
          </w:rPr>
          <w:fldChar w:fldCharType="separate"/>
        </w:r>
        <w:r w:rsidR="002A5205">
          <w:rPr>
            <w:noProof/>
            <w:webHidden/>
          </w:rPr>
          <w:t>49</w:t>
        </w:r>
        <w:r w:rsidR="00866446">
          <w:rPr>
            <w:noProof/>
            <w:webHidden/>
          </w:rPr>
          <w:fldChar w:fldCharType="end"/>
        </w:r>
      </w:hyperlink>
    </w:p>
    <w:p w14:paraId="5550EC95" w14:textId="72F453FF" w:rsidR="00866446" w:rsidRDefault="00022F11">
      <w:pPr>
        <w:pStyle w:val="TableofFigures"/>
        <w:tabs>
          <w:tab w:val="right" w:leader="dot" w:pos="9016"/>
        </w:tabs>
        <w:rPr>
          <w:rFonts w:eastAsiaTheme="minorEastAsia"/>
          <w:noProof/>
          <w:lang w:eastAsia="en-GB"/>
        </w:rPr>
      </w:pPr>
      <w:hyperlink r:id="rId73" w:anchor="_Toc80666954" w:history="1">
        <w:r w:rsidR="00866446" w:rsidRPr="00967B27">
          <w:rPr>
            <w:rStyle w:val="Hyperlink"/>
            <w:noProof/>
          </w:rPr>
          <w:t>Figure 65.Learning rate comparison for each model</w:t>
        </w:r>
        <w:r w:rsidR="00866446">
          <w:rPr>
            <w:noProof/>
            <w:webHidden/>
          </w:rPr>
          <w:tab/>
        </w:r>
        <w:r w:rsidR="00866446">
          <w:rPr>
            <w:noProof/>
            <w:webHidden/>
          </w:rPr>
          <w:fldChar w:fldCharType="begin"/>
        </w:r>
        <w:r w:rsidR="00866446">
          <w:rPr>
            <w:noProof/>
            <w:webHidden/>
          </w:rPr>
          <w:instrText xml:space="preserve"> PAGEREF _Toc80666954 \h </w:instrText>
        </w:r>
        <w:r w:rsidR="00866446">
          <w:rPr>
            <w:noProof/>
            <w:webHidden/>
          </w:rPr>
        </w:r>
        <w:r w:rsidR="00866446">
          <w:rPr>
            <w:noProof/>
            <w:webHidden/>
          </w:rPr>
          <w:fldChar w:fldCharType="separate"/>
        </w:r>
        <w:r w:rsidR="002A5205">
          <w:rPr>
            <w:noProof/>
            <w:webHidden/>
          </w:rPr>
          <w:t>50</w:t>
        </w:r>
        <w:r w:rsidR="00866446">
          <w:rPr>
            <w:noProof/>
            <w:webHidden/>
          </w:rPr>
          <w:fldChar w:fldCharType="end"/>
        </w:r>
      </w:hyperlink>
    </w:p>
    <w:p w14:paraId="1C90F7E8" w14:textId="25C85FC9" w:rsidR="00866446" w:rsidRDefault="00022F11">
      <w:pPr>
        <w:pStyle w:val="TableofFigures"/>
        <w:tabs>
          <w:tab w:val="right" w:leader="dot" w:pos="9016"/>
        </w:tabs>
        <w:rPr>
          <w:rFonts w:eastAsiaTheme="minorEastAsia"/>
          <w:noProof/>
          <w:lang w:eastAsia="en-GB"/>
        </w:rPr>
      </w:pPr>
      <w:hyperlink r:id="rId74" w:anchor="_Toc80666955" w:history="1">
        <w:r w:rsidR="00866446" w:rsidRPr="00967B27">
          <w:rPr>
            <w:rStyle w:val="Hyperlink"/>
            <w:noProof/>
          </w:rPr>
          <w:t>Figure 66.InceptionV3-learnng rate 0.5</w:t>
        </w:r>
        <w:r w:rsidR="00866446">
          <w:rPr>
            <w:noProof/>
            <w:webHidden/>
          </w:rPr>
          <w:tab/>
        </w:r>
        <w:r w:rsidR="00866446">
          <w:rPr>
            <w:noProof/>
            <w:webHidden/>
          </w:rPr>
          <w:fldChar w:fldCharType="begin"/>
        </w:r>
        <w:r w:rsidR="00866446">
          <w:rPr>
            <w:noProof/>
            <w:webHidden/>
          </w:rPr>
          <w:instrText xml:space="preserve"> PAGEREF _Toc80666955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008348B7" w14:textId="538E1E6A" w:rsidR="00866446" w:rsidRDefault="00022F11">
      <w:pPr>
        <w:pStyle w:val="TableofFigures"/>
        <w:tabs>
          <w:tab w:val="right" w:leader="dot" w:pos="9016"/>
        </w:tabs>
        <w:rPr>
          <w:rFonts w:eastAsiaTheme="minorEastAsia"/>
          <w:noProof/>
          <w:lang w:eastAsia="en-GB"/>
        </w:rPr>
      </w:pPr>
      <w:hyperlink r:id="rId75" w:anchor="_Toc80666956" w:history="1">
        <w:r w:rsidR="00866446" w:rsidRPr="00967B27">
          <w:rPr>
            <w:rStyle w:val="Hyperlink"/>
            <w:noProof/>
          </w:rPr>
          <w:t>Figure 67.MobileNetV2-learning rate 0.5</w:t>
        </w:r>
        <w:r w:rsidR="00866446">
          <w:rPr>
            <w:noProof/>
            <w:webHidden/>
          </w:rPr>
          <w:tab/>
        </w:r>
        <w:r w:rsidR="00866446">
          <w:rPr>
            <w:noProof/>
            <w:webHidden/>
          </w:rPr>
          <w:fldChar w:fldCharType="begin"/>
        </w:r>
        <w:r w:rsidR="00866446">
          <w:rPr>
            <w:noProof/>
            <w:webHidden/>
          </w:rPr>
          <w:instrText xml:space="preserve"> PAGEREF _Toc80666956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47894841" w14:textId="20286DC6" w:rsidR="00866446" w:rsidRDefault="00022F11">
      <w:pPr>
        <w:pStyle w:val="TableofFigures"/>
        <w:tabs>
          <w:tab w:val="right" w:leader="dot" w:pos="9016"/>
        </w:tabs>
        <w:rPr>
          <w:rFonts w:eastAsiaTheme="minorEastAsia"/>
          <w:noProof/>
          <w:lang w:eastAsia="en-GB"/>
        </w:rPr>
      </w:pPr>
      <w:hyperlink r:id="rId76" w:anchor="_Toc80666957" w:history="1">
        <w:r w:rsidR="00866446" w:rsidRPr="00967B27">
          <w:rPr>
            <w:rStyle w:val="Hyperlink"/>
            <w:noProof/>
          </w:rPr>
          <w:t>Figure 68.ResNet101V2-learning rate 0.5</w:t>
        </w:r>
        <w:r w:rsidR="00866446">
          <w:rPr>
            <w:noProof/>
            <w:webHidden/>
          </w:rPr>
          <w:tab/>
        </w:r>
        <w:r w:rsidR="00866446">
          <w:rPr>
            <w:noProof/>
            <w:webHidden/>
          </w:rPr>
          <w:fldChar w:fldCharType="begin"/>
        </w:r>
        <w:r w:rsidR="00866446">
          <w:rPr>
            <w:noProof/>
            <w:webHidden/>
          </w:rPr>
          <w:instrText xml:space="preserve"> PAGEREF _Toc80666957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78A5D328" w14:textId="33356CE3" w:rsidR="00866446" w:rsidRDefault="00022F11">
      <w:pPr>
        <w:pStyle w:val="TableofFigures"/>
        <w:tabs>
          <w:tab w:val="right" w:leader="dot" w:pos="9016"/>
        </w:tabs>
        <w:rPr>
          <w:rFonts w:eastAsiaTheme="minorEastAsia"/>
          <w:noProof/>
          <w:lang w:eastAsia="en-GB"/>
        </w:rPr>
      </w:pPr>
      <w:hyperlink r:id="rId77" w:anchor="_Toc80666958" w:history="1">
        <w:r w:rsidR="00866446" w:rsidRPr="00967B27">
          <w:rPr>
            <w:rStyle w:val="Hyperlink"/>
            <w:noProof/>
          </w:rPr>
          <w:t>Figure 69.VGG19-lerarnig rate 0.5</w:t>
        </w:r>
        <w:r w:rsidR="00866446">
          <w:rPr>
            <w:noProof/>
            <w:webHidden/>
          </w:rPr>
          <w:tab/>
        </w:r>
        <w:r w:rsidR="00866446">
          <w:rPr>
            <w:noProof/>
            <w:webHidden/>
          </w:rPr>
          <w:fldChar w:fldCharType="begin"/>
        </w:r>
        <w:r w:rsidR="00866446">
          <w:rPr>
            <w:noProof/>
            <w:webHidden/>
          </w:rPr>
          <w:instrText xml:space="preserve"> PAGEREF _Toc80666958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0CA2A044" w14:textId="29ACD4EA" w:rsidR="00866446" w:rsidRDefault="00022F11">
      <w:pPr>
        <w:pStyle w:val="TableofFigures"/>
        <w:tabs>
          <w:tab w:val="right" w:leader="dot" w:pos="9016"/>
        </w:tabs>
        <w:rPr>
          <w:rFonts w:eastAsiaTheme="minorEastAsia"/>
          <w:noProof/>
          <w:lang w:eastAsia="en-GB"/>
        </w:rPr>
      </w:pPr>
      <w:hyperlink r:id="rId78" w:anchor="_Toc80666959" w:history="1">
        <w:r w:rsidR="00866446" w:rsidRPr="00967B27">
          <w:rPr>
            <w:rStyle w:val="Hyperlink"/>
            <w:noProof/>
          </w:rPr>
          <w:t>Figure 70.ResNet101V2-Confusion matrix-learning rate 0.5</w:t>
        </w:r>
        <w:r w:rsidR="00866446">
          <w:rPr>
            <w:noProof/>
            <w:webHidden/>
          </w:rPr>
          <w:tab/>
        </w:r>
        <w:r w:rsidR="00866446">
          <w:rPr>
            <w:noProof/>
            <w:webHidden/>
          </w:rPr>
          <w:fldChar w:fldCharType="begin"/>
        </w:r>
        <w:r w:rsidR="00866446">
          <w:rPr>
            <w:noProof/>
            <w:webHidden/>
          </w:rPr>
          <w:instrText xml:space="preserve"> PAGEREF _Toc80666959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55EB188F" w14:textId="14097DB5" w:rsidR="00866446" w:rsidRDefault="00022F11">
      <w:pPr>
        <w:pStyle w:val="TableofFigures"/>
        <w:tabs>
          <w:tab w:val="right" w:leader="dot" w:pos="9016"/>
        </w:tabs>
        <w:rPr>
          <w:rFonts w:eastAsiaTheme="minorEastAsia"/>
          <w:noProof/>
          <w:lang w:eastAsia="en-GB"/>
        </w:rPr>
      </w:pPr>
      <w:hyperlink r:id="rId79" w:anchor="_Toc80666960" w:history="1">
        <w:r w:rsidR="00866446" w:rsidRPr="00967B27">
          <w:rPr>
            <w:rStyle w:val="Hyperlink"/>
            <w:noProof/>
          </w:rPr>
          <w:t>Figure 71.InceptionV3-Confusion matrix-learning rate 0.5</w:t>
        </w:r>
        <w:r w:rsidR="00866446">
          <w:rPr>
            <w:noProof/>
            <w:webHidden/>
          </w:rPr>
          <w:tab/>
        </w:r>
        <w:r w:rsidR="00866446">
          <w:rPr>
            <w:noProof/>
            <w:webHidden/>
          </w:rPr>
          <w:fldChar w:fldCharType="begin"/>
        </w:r>
        <w:r w:rsidR="00866446">
          <w:rPr>
            <w:noProof/>
            <w:webHidden/>
          </w:rPr>
          <w:instrText xml:space="preserve"> PAGEREF _Toc80666960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371A0735" w14:textId="6330C2DE" w:rsidR="00866446" w:rsidRDefault="00022F11">
      <w:pPr>
        <w:pStyle w:val="TableofFigures"/>
        <w:tabs>
          <w:tab w:val="right" w:leader="dot" w:pos="9016"/>
        </w:tabs>
        <w:rPr>
          <w:rFonts w:eastAsiaTheme="minorEastAsia"/>
          <w:noProof/>
          <w:lang w:eastAsia="en-GB"/>
        </w:rPr>
      </w:pPr>
      <w:hyperlink r:id="rId80" w:anchor="_Toc80666961" w:history="1">
        <w:r w:rsidR="00866446" w:rsidRPr="00967B27">
          <w:rPr>
            <w:rStyle w:val="Hyperlink"/>
            <w:noProof/>
          </w:rPr>
          <w:t>Figure 72.MobileNetV2-Confusion matrix-learning rate 0.5</w:t>
        </w:r>
        <w:r w:rsidR="00866446">
          <w:rPr>
            <w:noProof/>
            <w:webHidden/>
          </w:rPr>
          <w:tab/>
        </w:r>
        <w:r w:rsidR="00866446">
          <w:rPr>
            <w:noProof/>
            <w:webHidden/>
          </w:rPr>
          <w:fldChar w:fldCharType="begin"/>
        </w:r>
        <w:r w:rsidR="00866446">
          <w:rPr>
            <w:noProof/>
            <w:webHidden/>
          </w:rPr>
          <w:instrText xml:space="preserve"> PAGEREF _Toc80666961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7C934D3F" w14:textId="76ADAD57" w:rsidR="00866446" w:rsidRDefault="00022F11">
      <w:pPr>
        <w:pStyle w:val="TableofFigures"/>
        <w:tabs>
          <w:tab w:val="right" w:leader="dot" w:pos="9016"/>
        </w:tabs>
        <w:rPr>
          <w:rFonts w:eastAsiaTheme="minorEastAsia"/>
          <w:noProof/>
          <w:lang w:eastAsia="en-GB"/>
        </w:rPr>
      </w:pPr>
      <w:hyperlink r:id="rId81" w:anchor="_Toc80666962" w:history="1">
        <w:r w:rsidR="00866446" w:rsidRPr="00967B27">
          <w:rPr>
            <w:rStyle w:val="Hyperlink"/>
            <w:noProof/>
          </w:rPr>
          <w:t>Figure 73.VGG19-Confusion matrix-learning rate 0.5</w:t>
        </w:r>
        <w:r w:rsidR="00866446">
          <w:rPr>
            <w:noProof/>
            <w:webHidden/>
          </w:rPr>
          <w:tab/>
        </w:r>
        <w:r w:rsidR="00866446">
          <w:rPr>
            <w:noProof/>
            <w:webHidden/>
          </w:rPr>
          <w:fldChar w:fldCharType="begin"/>
        </w:r>
        <w:r w:rsidR="00866446">
          <w:rPr>
            <w:noProof/>
            <w:webHidden/>
          </w:rPr>
          <w:instrText xml:space="preserve"> PAGEREF _Toc80666962 \h </w:instrText>
        </w:r>
        <w:r w:rsidR="00866446">
          <w:rPr>
            <w:noProof/>
            <w:webHidden/>
          </w:rPr>
        </w:r>
        <w:r w:rsidR="00866446">
          <w:rPr>
            <w:noProof/>
            <w:webHidden/>
          </w:rPr>
          <w:fldChar w:fldCharType="separate"/>
        </w:r>
        <w:r w:rsidR="002A5205">
          <w:rPr>
            <w:noProof/>
            <w:webHidden/>
          </w:rPr>
          <w:t>51</w:t>
        </w:r>
        <w:r w:rsidR="00866446">
          <w:rPr>
            <w:noProof/>
            <w:webHidden/>
          </w:rPr>
          <w:fldChar w:fldCharType="end"/>
        </w:r>
      </w:hyperlink>
    </w:p>
    <w:p w14:paraId="3A0777A7" w14:textId="4943E56F" w:rsidR="00866446" w:rsidRDefault="00022F11">
      <w:pPr>
        <w:pStyle w:val="TableofFigures"/>
        <w:tabs>
          <w:tab w:val="right" w:leader="dot" w:pos="9016"/>
        </w:tabs>
        <w:rPr>
          <w:rFonts w:eastAsiaTheme="minorEastAsia"/>
          <w:noProof/>
          <w:lang w:eastAsia="en-GB"/>
        </w:rPr>
      </w:pPr>
      <w:hyperlink r:id="rId82" w:anchor="_Toc80666963" w:history="1">
        <w:r w:rsidR="00866446" w:rsidRPr="00967B27">
          <w:rPr>
            <w:rStyle w:val="Hyperlink"/>
            <w:noProof/>
          </w:rPr>
          <w:t>Figure 74.InceptionV3-Clasification report-learnigrate 0.5</w:t>
        </w:r>
        <w:r w:rsidR="00866446">
          <w:rPr>
            <w:noProof/>
            <w:webHidden/>
          </w:rPr>
          <w:tab/>
        </w:r>
        <w:r w:rsidR="00866446">
          <w:rPr>
            <w:noProof/>
            <w:webHidden/>
          </w:rPr>
          <w:fldChar w:fldCharType="begin"/>
        </w:r>
        <w:r w:rsidR="00866446">
          <w:rPr>
            <w:noProof/>
            <w:webHidden/>
          </w:rPr>
          <w:instrText xml:space="preserve"> PAGEREF _Toc80666963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4B860E9E" w14:textId="56F87146" w:rsidR="00866446" w:rsidRDefault="00022F11">
      <w:pPr>
        <w:pStyle w:val="TableofFigures"/>
        <w:tabs>
          <w:tab w:val="right" w:leader="dot" w:pos="9016"/>
        </w:tabs>
        <w:rPr>
          <w:rFonts w:eastAsiaTheme="minorEastAsia"/>
          <w:noProof/>
          <w:lang w:eastAsia="en-GB"/>
        </w:rPr>
      </w:pPr>
      <w:hyperlink r:id="rId83" w:anchor="_Toc80666964" w:history="1">
        <w:r w:rsidR="00866446" w:rsidRPr="00967B27">
          <w:rPr>
            <w:rStyle w:val="Hyperlink"/>
            <w:noProof/>
          </w:rPr>
          <w:t>Figure 75.MobileNetV2-Clasification report-learnig rate 0.5</w:t>
        </w:r>
        <w:r w:rsidR="00866446">
          <w:rPr>
            <w:noProof/>
            <w:webHidden/>
          </w:rPr>
          <w:tab/>
        </w:r>
        <w:r w:rsidR="00866446">
          <w:rPr>
            <w:noProof/>
            <w:webHidden/>
          </w:rPr>
          <w:fldChar w:fldCharType="begin"/>
        </w:r>
        <w:r w:rsidR="00866446">
          <w:rPr>
            <w:noProof/>
            <w:webHidden/>
          </w:rPr>
          <w:instrText xml:space="preserve"> PAGEREF _Toc80666964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70EBB224" w14:textId="6DABB4B8" w:rsidR="00866446" w:rsidRDefault="00022F11">
      <w:pPr>
        <w:pStyle w:val="TableofFigures"/>
        <w:tabs>
          <w:tab w:val="right" w:leader="dot" w:pos="9016"/>
        </w:tabs>
        <w:rPr>
          <w:rFonts w:eastAsiaTheme="minorEastAsia"/>
          <w:noProof/>
          <w:lang w:eastAsia="en-GB"/>
        </w:rPr>
      </w:pPr>
      <w:hyperlink r:id="rId84" w:anchor="_Toc80666965" w:history="1">
        <w:r w:rsidR="00866446" w:rsidRPr="00967B27">
          <w:rPr>
            <w:rStyle w:val="Hyperlink"/>
            <w:noProof/>
          </w:rPr>
          <w:t>Figure 76.ResNet101V2-Clasification report-learning rate 0.5</w:t>
        </w:r>
        <w:r w:rsidR="00866446">
          <w:rPr>
            <w:noProof/>
            <w:webHidden/>
          </w:rPr>
          <w:tab/>
        </w:r>
        <w:r w:rsidR="00866446">
          <w:rPr>
            <w:noProof/>
            <w:webHidden/>
          </w:rPr>
          <w:fldChar w:fldCharType="begin"/>
        </w:r>
        <w:r w:rsidR="00866446">
          <w:rPr>
            <w:noProof/>
            <w:webHidden/>
          </w:rPr>
          <w:instrText xml:space="preserve"> PAGEREF _Toc80666965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1D1DFAC1" w14:textId="26758599" w:rsidR="00866446" w:rsidRDefault="00022F11">
      <w:pPr>
        <w:pStyle w:val="TableofFigures"/>
        <w:tabs>
          <w:tab w:val="right" w:leader="dot" w:pos="9016"/>
        </w:tabs>
        <w:rPr>
          <w:rFonts w:eastAsiaTheme="minorEastAsia"/>
          <w:noProof/>
          <w:lang w:eastAsia="en-GB"/>
        </w:rPr>
      </w:pPr>
      <w:hyperlink r:id="rId85" w:anchor="_Toc80666966" w:history="1">
        <w:r w:rsidR="00866446" w:rsidRPr="00967B27">
          <w:rPr>
            <w:rStyle w:val="Hyperlink"/>
            <w:noProof/>
          </w:rPr>
          <w:t>Figure 77.VGG19-Clasification report-learning rate 0.5</w:t>
        </w:r>
        <w:r w:rsidR="00866446">
          <w:rPr>
            <w:noProof/>
            <w:webHidden/>
          </w:rPr>
          <w:tab/>
        </w:r>
        <w:r w:rsidR="00866446">
          <w:rPr>
            <w:noProof/>
            <w:webHidden/>
          </w:rPr>
          <w:fldChar w:fldCharType="begin"/>
        </w:r>
        <w:r w:rsidR="00866446">
          <w:rPr>
            <w:noProof/>
            <w:webHidden/>
          </w:rPr>
          <w:instrText xml:space="preserve"> PAGEREF _Toc80666966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22297257" w14:textId="7214F2D7" w:rsidR="00866446" w:rsidRDefault="00022F11">
      <w:pPr>
        <w:pStyle w:val="TableofFigures"/>
        <w:tabs>
          <w:tab w:val="right" w:leader="dot" w:pos="9016"/>
        </w:tabs>
        <w:rPr>
          <w:rFonts w:eastAsiaTheme="minorEastAsia"/>
          <w:noProof/>
          <w:lang w:eastAsia="en-GB"/>
        </w:rPr>
      </w:pPr>
      <w:hyperlink r:id="rId86" w:anchor="_Toc80666967" w:history="1">
        <w:r w:rsidR="00866446" w:rsidRPr="00967B27">
          <w:rPr>
            <w:rStyle w:val="Hyperlink"/>
            <w:noProof/>
          </w:rPr>
          <w:t>Figure 78.ResNet101V2-learning rate 0.01</w:t>
        </w:r>
        <w:r w:rsidR="00866446">
          <w:rPr>
            <w:noProof/>
            <w:webHidden/>
          </w:rPr>
          <w:tab/>
        </w:r>
        <w:r w:rsidR="00866446">
          <w:rPr>
            <w:noProof/>
            <w:webHidden/>
          </w:rPr>
          <w:fldChar w:fldCharType="begin"/>
        </w:r>
        <w:r w:rsidR="00866446">
          <w:rPr>
            <w:noProof/>
            <w:webHidden/>
          </w:rPr>
          <w:instrText xml:space="preserve"> PAGEREF _Toc80666967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2B143E3C" w14:textId="4898BAF2" w:rsidR="00866446" w:rsidRDefault="00022F11">
      <w:pPr>
        <w:pStyle w:val="TableofFigures"/>
        <w:tabs>
          <w:tab w:val="right" w:leader="dot" w:pos="9016"/>
        </w:tabs>
        <w:rPr>
          <w:rFonts w:eastAsiaTheme="minorEastAsia"/>
          <w:noProof/>
          <w:lang w:eastAsia="en-GB"/>
        </w:rPr>
      </w:pPr>
      <w:hyperlink r:id="rId87" w:anchor="_Toc80666968" w:history="1">
        <w:r w:rsidR="00866446" w:rsidRPr="00967B27">
          <w:rPr>
            <w:rStyle w:val="Hyperlink"/>
            <w:noProof/>
          </w:rPr>
          <w:t>Figure 79.VGG19-learning rate 0.01</w:t>
        </w:r>
        <w:r w:rsidR="00866446">
          <w:rPr>
            <w:noProof/>
            <w:webHidden/>
          </w:rPr>
          <w:tab/>
        </w:r>
        <w:r w:rsidR="00866446">
          <w:rPr>
            <w:noProof/>
            <w:webHidden/>
          </w:rPr>
          <w:fldChar w:fldCharType="begin"/>
        </w:r>
        <w:r w:rsidR="00866446">
          <w:rPr>
            <w:noProof/>
            <w:webHidden/>
          </w:rPr>
          <w:instrText xml:space="preserve"> PAGEREF _Toc80666968 \h </w:instrText>
        </w:r>
        <w:r w:rsidR="00866446">
          <w:rPr>
            <w:noProof/>
            <w:webHidden/>
          </w:rPr>
        </w:r>
        <w:r w:rsidR="00866446">
          <w:rPr>
            <w:noProof/>
            <w:webHidden/>
          </w:rPr>
          <w:fldChar w:fldCharType="separate"/>
        </w:r>
        <w:r w:rsidR="002A5205">
          <w:rPr>
            <w:noProof/>
            <w:webHidden/>
          </w:rPr>
          <w:t>52</w:t>
        </w:r>
        <w:r w:rsidR="00866446">
          <w:rPr>
            <w:noProof/>
            <w:webHidden/>
          </w:rPr>
          <w:fldChar w:fldCharType="end"/>
        </w:r>
      </w:hyperlink>
    </w:p>
    <w:p w14:paraId="42A45A57" w14:textId="4D3234CB" w:rsidR="00866446" w:rsidRDefault="00022F11">
      <w:pPr>
        <w:pStyle w:val="TableofFigures"/>
        <w:tabs>
          <w:tab w:val="right" w:leader="dot" w:pos="9016"/>
        </w:tabs>
        <w:rPr>
          <w:rFonts w:eastAsiaTheme="minorEastAsia"/>
          <w:noProof/>
          <w:lang w:eastAsia="en-GB"/>
        </w:rPr>
      </w:pPr>
      <w:hyperlink r:id="rId88" w:anchor="_Toc80666969" w:history="1">
        <w:r w:rsidR="00866446" w:rsidRPr="00967B27">
          <w:rPr>
            <w:rStyle w:val="Hyperlink"/>
            <w:noProof/>
          </w:rPr>
          <w:t>Figure 80.MobileNetV2-learning rate 0.01</w:t>
        </w:r>
        <w:r w:rsidR="00866446">
          <w:rPr>
            <w:noProof/>
            <w:webHidden/>
          </w:rPr>
          <w:tab/>
        </w:r>
        <w:r w:rsidR="00866446">
          <w:rPr>
            <w:noProof/>
            <w:webHidden/>
          </w:rPr>
          <w:fldChar w:fldCharType="begin"/>
        </w:r>
        <w:r w:rsidR="00866446">
          <w:rPr>
            <w:noProof/>
            <w:webHidden/>
          </w:rPr>
          <w:instrText xml:space="preserve"> PAGEREF _Toc80666969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362A8D94" w14:textId="60BCBC15" w:rsidR="00866446" w:rsidRDefault="00022F11">
      <w:pPr>
        <w:pStyle w:val="TableofFigures"/>
        <w:tabs>
          <w:tab w:val="right" w:leader="dot" w:pos="9016"/>
        </w:tabs>
        <w:rPr>
          <w:rFonts w:eastAsiaTheme="minorEastAsia"/>
          <w:noProof/>
          <w:lang w:eastAsia="en-GB"/>
        </w:rPr>
      </w:pPr>
      <w:hyperlink r:id="rId89" w:anchor="_Toc80666970" w:history="1">
        <w:r w:rsidR="00866446" w:rsidRPr="00967B27">
          <w:rPr>
            <w:rStyle w:val="Hyperlink"/>
            <w:noProof/>
          </w:rPr>
          <w:t>Figure 81.InceptionV3-learning rate 0.01</w:t>
        </w:r>
        <w:r w:rsidR="00866446">
          <w:rPr>
            <w:noProof/>
            <w:webHidden/>
          </w:rPr>
          <w:tab/>
        </w:r>
        <w:r w:rsidR="00866446">
          <w:rPr>
            <w:noProof/>
            <w:webHidden/>
          </w:rPr>
          <w:fldChar w:fldCharType="begin"/>
        </w:r>
        <w:r w:rsidR="00866446">
          <w:rPr>
            <w:noProof/>
            <w:webHidden/>
          </w:rPr>
          <w:instrText xml:space="preserve"> PAGEREF _Toc80666970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198635AB" w14:textId="61844C94" w:rsidR="00866446" w:rsidRDefault="00022F11">
      <w:pPr>
        <w:pStyle w:val="TableofFigures"/>
        <w:tabs>
          <w:tab w:val="right" w:leader="dot" w:pos="9016"/>
        </w:tabs>
        <w:rPr>
          <w:rFonts w:eastAsiaTheme="minorEastAsia"/>
          <w:noProof/>
          <w:lang w:eastAsia="en-GB"/>
        </w:rPr>
      </w:pPr>
      <w:hyperlink r:id="rId90" w:anchor="_Toc80666971" w:history="1">
        <w:r w:rsidR="00866446" w:rsidRPr="00967B27">
          <w:rPr>
            <w:rStyle w:val="Hyperlink"/>
            <w:noProof/>
          </w:rPr>
          <w:t>Figure 82.InceptionV3-Confusion matrix-learning rate 0.01</w:t>
        </w:r>
        <w:r w:rsidR="00866446">
          <w:rPr>
            <w:noProof/>
            <w:webHidden/>
          </w:rPr>
          <w:tab/>
        </w:r>
        <w:r w:rsidR="00866446">
          <w:rPr>
            <w:noProof/>
            <w:webHidden/>
          </w:rPr>
          <w:fldChar w:fldCharType="begin"/>
        </w:r>
        <w:r w:rsidR="00866446">
          <w:rPr>
            <w:noProof/>
            <w:webHidden/>
          </w:rPr>
          <w:instrText xml:space="preserve"> PAGEREF _Toc80666971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4CC59EDD" w14:textId="1EBD36A0" w:rsidR="00866446" w:rsidRDefault="00022F11">
      <w:pPr>
        <w:pStyle w:val="TableofFigures"/>
        <w:tabs>
          <w:tab w:val="right" w:leader="dot" w:pos="9016"/>
        </w:tabs>
        <w:rPr>
          <w:rFonts w:eastAsiaTheme="minorEastAsia"/>
          <w:noProof/>
          <w:lang w:eastAsia="en-GB"/>
        </w:rPr>
      </w:pPr>
      <w:hyperlink r:id="rId91" w:anchor="_Toc80666972" w:history="1">
        <w:r w:rsidR="00866446" w:rsidRPr="00967B27">
          <w:rPr>
            <w:rStyle w:val="Hyperlink"/>
            <w:noProof/>
          </w:rPr>
          <w:t>Figure 83.ResNet101V2-Confusion matrix-learning rate 0.01</w:t>
        </w:r>
        <w:r w:rsidR="00866446">
          <w:rPr>
            <w:noProof/>
            <w:webHidden/>
          </w:rPr>
          <w:tab/>
        </w:r>
        <w:r w:rsidR="00866446">
          <w:rPr>
            <w:noProof/>
            <w:webHidden/>
          </w:rPr>
          <w:fldChar w:fldCharType="begin"/>
        </w:r>
        <w:r w:rsidR="00866446">
          <w:rPr>
            <w:noProof/>
            <w:webHidden/>
          </w:rPr>
          <w:instrText xml:space="preserve"> PAGEREF _Toc80666972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546C5189" w14:textId="0763FB2E" w:rsidR="00866446" w:rsidRDefault="00022F11">
      <w:pPr>
        <w:pStyle w:val="TableofFigures"/>
        <w:tabs>
          <w:tab w:val="right" w:leader="dot" w:pos="9016"/>
        </w:tabs>
        <w:rPr>
          <w:rFonts w:eastAsiaTheme="minorEastAsia"/>
          <w:noProof/>
          <w:lang w:eastAsia="en-GB"/>
        </w:rPr>
      </w:pPr>
      <w:hyperlink r:id="rId92" w:anchor="_Toc80666973" w:history="1">
        <w:r w:rsidR="00866446" w:rsidRPr="00967B27">
          <w:rPr>
            <w:rStyle w:val="Hyperlink"/>
            <w:noProof/>
          </w:rPr>
          <w:t>Figure 84.VGG19-Confusion matrix-learning rate 0.01</w:t>
        </w:r>
        <w:r w:rsidR="00866446">
          <w:rPr>
            <w:noProof/>
            <w:webHidden/>
          </w:rPr>
          <w:tab/>
        </w:r>
        <w:r w:rsidR="00866446">
          <w:rPr>
            <w:noProof/>
            <w:webHidden/>
          </w:rPr>
          <w:fldChar w:fldCharType="begin"/>
        </w:r>
        <w:r w:rsidR="00866446">
          <w:rPr>
            <w:noProof/>
            <w:webHidden/>
          </w:rPr>
          <w:instrText xml:space="preserve"> PAGEREF _Toc80666973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5A80D906" w14:textId="3D68E469" w:rsidR="00866446" w:rsidRDefault="00022F11">
      <w:pPr>
        <w:pStyle w:val="TableofFigures"/>
        <w:tabs>
          <w:tab w:val="right" w:leader="dot" w:pos="9016"/>
        </w:tabs>
        <w:rPr>
          <w:rFonts w:eastAsiaTheme="minorEastAsia"/>
          <w:noProof/>
          <w:lang w:eastAsia="en-GB"/>
        </w:rPr>
      </w:pPr>
      <w:hyperlink r:id="rId93" w:anchor="_Toc80666974" w:history="1">
        <w:r w:rsidR="00866446" w:rsidRPr="00967B27">
          <w:rPr>
            <w:rStyle w:val="Hyperlink"/>
            <w:noProof/>
          </w:rPr>
          <w:t>Figure 85.MobileNetV2-Confusion matrix-0.01</w:t>
        </w:r>
        <w:r w:rsidR="00866446">
          <w:rPr>
            <w:noProof/>
            <w:webHidden/>
          </w:rPr>
          <w:tab/>
        </w:r>
        <w:r w:rsidR="00866446">
          <w:rPr>
            <w:noProof/>
            <w:webHidden/>
          </w:rPr>
          <w:fldChar w:fldCharType="begin"/>
        </w:r>
        <w:r w:rsidR="00866446">
          <w:rPr>
            <w:noProof/>
            <w:webHidden/>
          </w:rPr>
          <w:instrText xml:space="preserve"> PAGEREF _Toc80666974 \h </w:instrText>
        </w:r>
        <w:r w:rsidR="00866446">
          <w:rPr>
            <w:noProof/>
            <w:webHidden/>
          </w:rPr>
        </w:r>
        <w:r w:rsidR="00866446">
          <w:rPr>
            <w:noProof/>
            <w:webHidden/>
          </w:rPr>
          <w:fldChar w:fldCharType="separate"/>
        </w:r>
        <w:r w:rsidR="002A5205">
          <w:rPr>
            <w:noProof/>
            <w:webHidden/>
          </w:rPr>
          <w:t>53</w:t>
        </w:r>
        <w:r w:rsidR="00866446">
          <w:rPr>
            <w:noProof/>
            <w:webHidden/>
          </w:rPr>
          <w:fldChar w:fldCharType="end"/>
        </w:r>
      </w:hyperlink>
    </w:p>
    <w:p w14:paraId="1C12965F" w14:textId="75FD1EBE" w:rsidR="00866446" w:rsidRDefault="00022F11">
      <w:pPr>
        <w:pStyle w:val="TableofFigures"/>
        <w:tabs>
          <w:tab w:val="right" w:leader="dot" w:pos="9016"/>
        </w:tabs>
        <w:rPr>
          <w:rFonts w:eastAsiaTheme="minorEastAsia"/>
          <w:noProof/>
          <w:lang w:eastAsia="en-GB"/>
        </w:rPr>
      </w:pPr>
      <w:hyperlink r:id="rId94" w:anchor="_Toc80666975" w:history="1">
        <w:r w:rsidR="00866446" w:rsidRPr="00967B27">
          <w:rPr>
            <w:rStyle w:val="Hyperlink"/>
            <w:noProof/>
          </w:rPr>
          <w:t>Figure 86.InceptionV3-Clasification report-learning rate 0.01</w:t>
        </w:r>
        <w:r w:rsidR="00866446">
          <w:rPr>
            <w:noProof/>
            <w:webHidden/>
          </w:rPr>
          <w:tab/>
        </w:r>
        <w:r w:rsidR="00866446">
          <w:rPr>
            <w:noProof/>
            <w:webHidden/>
          </w:rPr>
          <w:fldChar w:fldCharType="begin"/>
        </w:r>
        <w:r w:rsidR="00866446">
          <w:rPr>
            <w:noProof/>
            <w:webHidden/>
          </w:rPr>
          <w:instrText xml:space="preserve"> PAGEREF _Toc80666975 \h </w:instrText>
        </w:r>
        <w:r w:rsidR="00866446">
          <w:rPr>
            <w:noProof/>
            <w:webHidden/>
          </w:rPr>
        </w:r>
        <w:r w:rsidR="00866446">
          <w:rPr>
            <w:noProof/>
            <w:webHidden/>
          </w:rPr>
          <w:fldChar w:fldCharType="separate"/>
        </w:r>
        <w:r w:rsidR="002A5205">
          <w:rPr>
            <w:noProof/>
            <w:webHidden/>
          </w:rPr>
          <w:t>54</w:t>
        </w:r>
        <w:r w:rsidR="00866446">
          <w:rPr>
            <w:noProof/>
            <w:webHidden/>
          </w:rPr>
          <w:fldChar w:fldCharType="end"/>
        </w:r>
      </w:hyperlink>
    </w:p>
    <w:p w14:paraId="101F702A" w14:textId="048F1660" w:rsidR="00866446" w:rsidRDefault="00022F11">
      <w:pPr>
        <w:pStyle w:val="TableofFigures"/>
        <w:tabs>
          <w:tab w:val="right" w:leader="dot" w:pos="9016"/>
        </w:tabs>
        <w:rPr>
          <w:rFonts w:eastAsiaTheme="minorEastAsia"/>
          <w:noProof/>
          <w:lang w:eastAsia="en-GB"/>
        </w:rPr>
      </w:pPr>
      <w:hyperlink r:id="rId95" w:anchor="_Toc80666976" w:history="1">
        <w:r w:rsidR="00866446" w:rsidRPr="00967B27">
          <w:rPr>
            <w:rStyle w:val="Hyperlink"/>
            <w:noProof/>
          </w:rPr>
          <w:t>Figure 87.VGG19-Clasification report-learning rate 0.01</w:t>
        </w:r>
        <w:r w:rsidR="00866446">
          <w:rPr>
            <w:noProof/>
            <w:webHidden/>
          </w:rPr>
          <w:tab/>
        </w:r>
        <w:r w:rsidR="00866446">
          <w:rPr>
            <w:noProof/>
            <w:webHidden/>
          </w:rPr>
          <w:fldChar w:fldCharType="begin"/>
        </w:r>
        <w:r w:rsidR="00866446">
          <w:rPr>
            <w:noProof/>
            <w:webHidden/>
          </w:rPr>
          <w:instrText xml:space="preserve"> PAGEREF _Toc80666976 \h </w:instrText>
        </w:r>
        <w:r w:rsidR="00866446">
          <w:rPr>
            <w:noProof/>
            <w:webHidden/>
          </w:rPr>
        </w:r>
        <w:r w:rsidR="00866446">
          <w:rPr>
            <w:noProof/>
            <w:webHidden/>
          </w:rPr>
          <w:fldChar w:fldCharType="separate"/>
        </w:r>
        <w:r w:rsidR="002A5205">
          <w:rPr>
            <w:noProof/>
            <w:webHidden/>
          </w:rPr>
          <w:t>54</w:t>
        </w:r>
        <w:r w:rsidR="00866446">
          <w:rPr>
            <w:noProof/>
            <w:webHidden/>
          </w:rPr>
          <w:fldChar w:fldCharType="end"/>
        </w:r>
      </w:hyperlink>
    </w:p>
    <w:p w14:paraId="211EB0D5" w14:textId="1A55B7AC" w:rsidR="00866446" w:rsidRDefault="00022F11">
      <w:pPr>
        <w:pStyle w:val="TableofFigures"/>
        <w:tabs>
          <w:tab w:val="right" w:leader="dot" w:pos="9016"/>
        </w:tabs>
        <w:rPr>
          <w:rFonts w:eastAsiaTheme="minorEastAsia"/>
          <w:noProof/>
          <w:lang w:eastAsia="en-GB"/>
        </w:rPr>
      </w:pPr>
      <w:hyperlink r:id="rId96" w:anchor="_Toc80666977" w:history="1">
        <w:r w:rsidR="00866446" w:rsidRPr="00967B27">
          <w:rPr>
            <w:rStyle w:val="Hyperlink"/>
            <w:noProof/>
          </w:rPr>
          <w:t>Figure 88.MobileNetV2-Clasification report-learning rate 0.01</w:t>
        </w:r>
        <w:r w:rsidR="00866446">
          <w:rPr>
            <w:noProof/>
            <w:webHidden/>
          </w:rPr>
          <w:tab/>
        </w:r>
        <w:r w:rsidR="00866446">
          <w:rPr>
            <w:noProof/>
            <w:webHidden/>
          </w:rPr>
          <w:fldChar w:fldCharType="begin"/>
        </w:r>
        <w:r w:rsidR="00866446">
          <w:rPr>
            <w:noProof/>
            <w:webHidden/>
          </w:rPr>
          <w:instrText xml:space="preserve"> PAGEREF _Toc80666977 \h </w:instrText>
        </w:r>
        <w:r w:rsidR="00866446">
          <w:rPr>
            <w:noProof/>
            <w:webHidden/>
          </w:rPr>
        </w:r>
        <w:r w:rsidR="00866446">
          <w:rPr>
            <w:noProof/>
            <w:webHidden/>
          </w:rPr>
          <w:fldChar w:fldCharType="separate"/>
        </w:r>
        <w:r w:rsidR="002A5205">
          <w:rPr>
            <w:noProof/>
            <w:webHidden/>
          </w:rPr>
          <w:t>54</w:t>
        </w:r>
        <w:r w:rsidR="00866446">
          <w:rPr>
            <w:noProof/>
            <w:webHidden/>
          </w:rPr>
          <w:fldChar w:fldCharType="end"/>
        </w:r>
      </w:hyperlink>
    </w:p>
    <w:p w14:paraId="3172B059" w14:textId="2ECB276A" w:rsidR="00866446" w:rsidRDefault="00022F11">
      <w:pPr>
        <w:pStyle w:val="TableofFigures"/>
        <w:tabs>
          <w:tab w:val="right" w:leader="dot" w:pos="9016"/>
        </w:tabs>
        <w:rPr>
          <w:rFonts w:eastAsiaTheme="minorEastAsia"/>
          <w:noProof/>
          <w:lang w:eastAsia="en-GB"/>
        </w:rPr>
      </w:pPr>
      <w:hyperlink r:id="rId97" w:anchor="_Toc80666978" w:history="1">
        <w:r w:rsidR="00866446" w:rsidRPr="00967B27">
          <w:rPr>
            <w:rStyle w:val="Hyperlink"/>
            <w:noProof/>
          </w:rPr>
          <w:t>Figure 89.ResNet101V2-Clasification report-learning rate 0.01</w:t>
        </w:r>
        <w:r w:rsidR="00866446">
          <w:rPr>
            <w:noProof/>
            <w:webHidden/>
          </w:rPr>
          <w:tab/>
        </w:r>
        <w:r w:rsidR="00866446">
          <w:rPr>
            <w:noProof/>
            <w:webHidden/>
          </w:rPr>
          <w:fldChar w:fldCharType="begin"/>
        </w:r>
        <w:r w:rsidR="00866446">
          <w:rPr>
            <w:noProof/>
            <w:webHidden/>
          </w:rPr>
          <w:instrText xml:space="preserve"> PAGEREF _Toc80666978 \h </w:instrText>
        </w:r>
        <w:r w:rsidR="00866446">
          <w:rPr>
            <w:noProof/>
            <w:webHidden/>
          </w:rPr>
        </w:r>
        <w:r w:rsidR="00866446">
          <w:rPr>
            <w:noProof/>
            <w:webHidden/>
          </w:rPr>
          <w:fldChar w:fldCharType="separate"/>
        </w:r>
        <w:r w:rsidR="002A5205">
          <w:rPr>
            <w:noProof/>
            <w:webHidden/>
          </w:rPr>
          <w:t>54</w:t>
        </w:r>
        <w:r w:rsidR="00866446">
          <w:rPr>
            <w:noProof/>
            <w:webHidden/>
          </w:rPr>
          <w:fldChar w:fldCharType="end"/>
        </w:r>
      </w:hyperlink>
    </w:p>
    <w:p w14:paraId="17E41F6D" w14:textId="07BCB5AB" w:rsidR="00866446" w:rsidRDefault="00022F11">
      <w:pPr>
        <w:pStyle w:val="TableofFigures"/>
        <w:tabs>
          <w:tab w:val="right" w:leader="dot" w:pos="9016"/>
        </w:tabs>
        <w:rPr>
          <w:rFonts w:eastAsiaTheme="minorEastAsia"/>
          <w:noProof/>
          <w:lang w:eastAsia="en-GB"/>
        </w:rPr>
      </w:pPr>
      <w:hyperlink w:anchor="_Toc80666979" w:history="1">
        <w:r w:rsidR="00866446" w:rsidRPr="00967B27">
          <w:rPr>
            <w:rStyle w:val="Hyperlink"/>
            <w:noProof/>
          </w:rPr>
          <w:t>Figure 90.Training results for each model in the fifth stage</w:t>
        </w:r>
        <w:r w:rsidR="00866446">
          <w:rPr>
            <w:noProof/>
            <w:webHidden/>
          </w:rPr>
          <w:tab/>
        </w:r>
        <w:r w:rsidR="00866446">
          <w:rPr>
            <w:noProof/>
            <w:webHidden/>
          </w:rPr>
          <w:fldChar w:fldCharType="begin"/>
        </w:r>
        <w:r w:rsidR="00866446">
          <w:rPr>
            <w:noProof/>
            <w:webHidden/>
          </w:rPr>
          <w:instrText xml:space="preserve"> PAGEREF _Toc80666979 \h </w:instrText>
        </w:r>
        <w:r w:rsidR="00866446">
          <w:rPr>
            <w:noProof/>
            <w:webHidden/>
          </w:rPr>
        </w:r>
        <w:r w:rsidR="00866446">
          <w:rPr>
            <w:noProof/>
            <w:webHidden/>
          </w:rPr>
          <w:fldChar w:fldCharType="separate"/>
        </w:r>
        <w:r w:rsidR="002A5205">
          <w:rPr>
            <w:noProof/>
            <w:webHidden/>
          </w:rPr>
          <w:t>55</w:t>
        </w:r>
        <w:r w:rsidR="00866446">
          <w:rPr>
            <w:noProof/>
            <w:webHidden/>
          </w:rPr>
          <w:fldChar w:fldCharType="end"/>
        </w:r>
      </w:hyperlink>
    </w:p>
    <w:p w14:paraId="25964AF4" w14:textId="16E55200" w:rsidR="00866446" w:rsidRDefault="00022F11">
      <w:pPr>
        <w:pStyle w:val="TableofFigures"/>
        <w:tabs>
          <w:tab w:val="right" w:leader="dot" w:pos="9016"/>
        </w:tabs>
        <w:rPr>
          <w:rFonts w:eastAsiaTheme="minorEastAsia"/>
          <w:noProof/>
          <w:lang w:eastAsia="en-GB"/>
        </w:rPr>
      </w:pPr>
      <w:hyperlink r:id="rId98" w:anchor="_Toc80666980" w:history="1">
        <w:r w:rsidR="00866446" w:rsidRPr="00967B27">
          <w:rPr>
            <w:rStyle w:val="Hyperlink"/>
            <w:noProof/>
          </w:rPr>
          <w:t>Figure 91.InceptionV3-fifth stage</w:t>
        </w:r>
        <w:r w:rsidR="00866446">
          <w:rPr>
            <w:noProof/>
            <w:webHidden/>
          </w:rPr>
          <w:tab/>
        </w:r>
        <w:r w:rsidR="00866446">
          <w:rPr>
            <w:noProof/>
            <w:webHidden/>
          </w:rPr>
          <w:fldChar w:fldCharType="begin"/>
        </w:r>
        <w:r w:rsidR="00866446">
          <w:rPr>
            <w:noProof/>
            <w:webHidden/>
          </w:rPr>
          <w:instrText xml:space="preserve"> PAGEREF _Toc80666980 \h </w:instrText>
        </w:r>
        <w:r w:rsidR="00866446">
          <w:rPr>
            <w:noProof/>
            <w:webHidden/>
          </w:rPr>
        </w:r>
        <w:r w:rsidR="00866446">
          <w:rPr>
            <w:noProof/>
            <w:webHidden/>
          </w:rPr>
          <w:fldChar w:fldCharType="separate"/>
        </w:r>
        <w:r w:rsidR="002A5205">
          <w:rPr>
            <w:noProof/>
            <w:webHidden/>
          </w:rPr>
          <w:t>55</w:t>
        </w:r>
        <w:r w:rsidR="00866446">
          <w:rPr>
            <w:noProof/>
            <w:webHidden/>
          </w:rPr>
          <w:fldChar w:fldCharType="end"/>
        </w:r>
      </w:hyperlink>
    </w:p>
    <w:p w14:paraId="11C62884" w14:textId="483E7379" w:rsidR="00866446" w:rsidRDefault="00022F11">
      <w:pPr>
        <w:pStyle w:val="TableofFigures"/>
        <w:tabs>
          <w:tab w:val="right" w:leader="dot" w:pos="9016"/>
        </w:tabs>
        <w:rPr>
          <w:rFonts w:eastAsiaTheme="minorEastAsia"/>
          <w:noProof/>
          <w:lang w:eastAsia="en-GB"/>
        </w:rPr>
      </w:pPr>
      <w:hyperlink r:id="rId99" w:anchor="_Toc80666981" w:history="1">
        <w:r w:rsidR="00866446" w:rsidRPr="00967B27">
          <w:rPr>
            <w:rStyle w:val="Hyperlink"/>
            <w:noProof/>
          </w:rPr>
          <w:t>Figure 92.MobileNetV2-fifth stage</w:t>
        </w:r>
        <w:r w:rsidR="00866446">
          <w:rPr>
            <w:noProof/>
            <w:webHidden/>
          </w:rPr>
          <w:tab/>
        </w:r>
        <w:r w:rsidR="00866446">
          <w:rPr>
            <w:noProof/>
            <w:webHidden/>
          </w:rPr>
          <w:fldChar w:fldCharType="begin"/>
        </w:r>
        <w:r w:rsidR="00866446">
          <w:rPr>
            <w:noProof/>
            <w:webHidden/>
          </w:rPr>
          <w:instrText xml:space="preserve"> PAGEREF _Toc80666981 \h </w:instrText>
        </w:r>
        <w:r w:rsidR="00866446">
          <w:rPr>
            <w:noProof/>
            <w:webHidden/>
          </w:rPr>
        </w:r>
        <w:r w:rsidR="00866446">
          <w:rPr>
            <w:noProof/>
            <w:webHidden/>
          </w:rPr>
          <w:fldChar w:fldCharType="separate"/>
        </w:r>
        <w:r w:rsidR="002A5205">
          <w:rPr>
            <w:noProof/>
            <w:webHidden/>
          </w:rPr>
          <w:t>55</w:t>
        </w:r>
        <w:r w:rsidR="00866446">
          <w:rPr>
            <w:noProof/>
            <w:webHidden/>
          </w:rPr>
          <w:fldChar w:fldCharType="end"/>
        </w:r>
      </w:hyperlink>
    </w:p>
    <w:p w14:paraId="7A0D1A6E" w14:textId="3033570F" w:rsidR="00866446" w:rsidRDefault="00022F11">
      <w:pPr>
        <w:pStyle w:val="TableofFigures"/>
        <w:tabs>
          <w:tab w:val="right" w:leader="dot" w:pos="9016"/>
        </w:tabs>
        <w:rPr>
          <w:rFonts w:eastAsiaTheme="minorEastAsia"/>
          <w:noProof/>
          <w:lang w:eastAsia="en-GB"/>
        </w:rPr>
      </w:pPr>
      <w:hyperlink r:id="rId100" w:anchor="_Toc80666982" w:history="1">
        <w:r w:rsidR="00866446" w:rsidRPr="00967B27">
          <w:rPr>
            <w:rStyle w:val="Hyperlink"/>
            <w:noProof/>
          </w:rPr>
          <w:t>Figure 93.ResNet101V2-fifth stage</w:t>
        </w:r>
        <w:r w:rsidR="00866446">
          <w:rPr>
            <w:noProof/>
            <w:webHidden/>
          </w:rPr>
          <w:tab/>
        </w:r>
        <w:r w:rsidR="00866446">
          <w:rPr>
            <w:noProof/>
            <w:webHidden/>
          </w:rPr>
          <w:fldChar w:fldCharType="begin"/>
        </w:r>
        <w:r w:rsidR="00866446">
          <w:rPr>
            <w:noProof/>
            <w:webHidden/>
          </w:rPr>
          <w:instrText xml:space="preserve"> PAGEREF _Toc80666982 \h </w:instrText>
        </w:r>
        <w:r w:rsidR="00866446">
          <w:rPr>
            <w:noProof/>
            <w:webHidden/>
          </w:rPr>
        </w:r>
        <w:r w:rsidR="00866446">
          <w:rPr>
            <w:noProof/>
            <w:webHidden/>
          </w:rPr>
          <w:fldChar w:fldCharType="separate"/>
        </w:r>
        <w:r w:rsidR="002A5205">
          <w:rPr>
            <w:noProof/>
            <w:webHidden/>
          </w:rPr>
          <w:t>55</w:t>
        </w:r>
        <w:r w:rsidR="00866446">
          <w:rPr>
            <w:noProof/>
            <w:webHidden/>
          </w:rPr>
          <w:fldChar w:fldCharType="end"/>
        </w:r>
      </w:hyperlink>
    </w:p>
    <w:p w14:paraId="63BBDCEE" w14:textId="5264B421" w:rsidR="00866446" w:rsidRDefault="00022F11">
      <w:pPr>
        <w:pStyle w:val="TableofFigures"/>
        <w:tabs>
          <w:tab w:val="right" w:leader="dot" w:pos="9016"/>
        </w:tabs>
        <w:rPr>
          <w:rFonts w:eastAsiaTheme="minorEastAsia"/>
          <w:noProof/>
          <w:lang w:eastAsia="en-GB"/>
        </w:rPr>
      </w:pPr>
      <w:hyperlink r:id="rId101" w:anchor="_Toc80666983" w:history="1">
        <w:r w:rsidR="00866446" w:rsidRPr="00967B27">
          <w:rPr>
            <w:rStyle w:val="Hyperlink"/>
            <w:noProof/>
          </w:rPr>
          <w:t>Figure 94.VGG19-fifth stage</w:t>
        </w:r>
        <w:r w:rsidR="00866446">
          <w:rPr>
            <w:noProof/>
            <w:webHidden/>
          </w:rPr>
          <w:tab/>
        </w:r>
        <w:r w:rsidR="00866446">
          <w:rPr>
            <w:noProof/>
            <w:webHidden/>
          </w:rPr>
          <w:fldChar w:fldCharType="begin"/>
        </w:r>
        <w:r w:rsidR="00866446">
          <w:rPr>
            <w:noProof/>
            <w:webHidden/>
          </w:rPr>
          <w:instrText xml:space="preserve"> PAGEREF _Toc80666983 \h </w:instrText>
        </w:r>
        <w:r w:rsidR="00866446">
          <w:rPr>
            <w:noProof/>
            <w:webHidden/>
          </w:rPr>
        </w:r>
        <w:r w:rsidR="00866446">
          <w:rPr>
            <w:noProof/>
            <w:webHidden/>
          </w:rPr>
          <w:fldChar w:fldCharType="separate"/>
        </w:r>
        <w:r w:rsidR="002A5205">
          <w:rPr>
            <w:noProof/>
            <w:webHidden/>
          </w:rPr>
          <w:t>55</w:t>
        </w:r>
        <w:r w:rsidR="00866446">
          <w:rPr>
            <w:noProof/>
            <w:webHidden/>
          </w:rPr>
          <w:fldChar w:fldCharType="end"/>
        </w:r>
      </w:hyperlink>
    </w:p>
    <w:p w14:paraId="391770C0" w14:textId="69EBB2FF" w:rsidR="00866446" w:rsidRDefault="00022F11">
      <w:pPr>
        <w:pStyle w:val="TableofFigures"/>
        <w:tabs>
          <w:tab w:val="right" w:leader="dot" w:pos="9016"/>
        </w:tabs>
        <w:rPr>
          <w:rFonts w:eastAsiaTheme="minorEastAsia"/>
          <w:noProof/>
          <w:lang w:eastAsia="en-GB"/>
        </w:rPr>
      </w:pPr>
      <w:hyperlink r:id="rId102" w:anchor="_Toc80666984" w:history="1">
        <w:r w:rsidR="00866446" w:rsidRPr="00967B27">
          <w:rPr>
            <w:rStyle w:val="Hyperlink"/>
            <w:noProof/>
          </w:rPr>
          <w:t>Figure 95.InceptionV3-Clsification report-fifth stage</w:t>
        </w:r>
        <w:r w:rsidR="00866446">
          <w:rPr>
            <w:noProof/>
            <w:webHidden/>
          </w:rPr>
          <w:tab/>
        </w:r>
        <w:r w:rsidR="00866446">
          <w:rPr>
            <w:noProof/>
            <w:webHidden/>
          </w:rPr>
          <w:fldChar w:fldCharType="begin"/>
        </w:r>
        <w:r w:rsidR="00866446">
          <w:rPr>
            <w:noProof/>
            <w:webHidden/>
          </w:rPr>
          <w:instrText xml:space="preserve"> PAGEREF _Toc80666984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534D4ADE" w14:textId="0FB1FBE3" w:rsidR="00866446" w:rsidRDefault="00022F11">
      <w:pPr>
        <w:pStyle w:val="TableofFigures"/>
        <w:tabs>
          <w:tab w:val="right" w:leader="dot" w:pos="9016"/>
        </w:tabs>
        <w:rPr>
          <w:rFonts w:eastAsiaTheme="minorEastAsia"/>
          <w:noProof/>
          <w:lang w:eastAsia="en-GB"/>
        </w:rPr>
      </w:pPr>
      <w:hyperlink r:id="rId103" w:anchor="_Toc80666985" w:history="1">
        <w:r w:rsidR="00866446" w:rsidRPr="00967B27">
          <w:rPr>
            <w:rStyle w:val="Hyperlink"/>
            <w:noProof/>
          </w:rPr>
          <w:t>Figure 96.MobileNetV2-Clasification report-fifth stage</w:t>
        </w:r>
        <w:r w:rsidR="00866446">
          <w:rPr>
            <w:noProof/>
            <w:webHidden/>
          </w:rPr>
          <w:tab/>
        </w:r>
        <w:r w:rsidR="00866446">
          <w:rPr>
            <w:noProof/>
            <w:webHidden/>
          </w:rPr>
          <w:fldChar w:fldCharType="begin"/>
        </w:r>
        <w:r w:rsidR="00866446">
          <w:rPr>
            <w:noProof/>
            <w:webHidden/>
          </w:rPr>
          <w:instrText xml:space="preserve"> PAGEREF _Toc80666985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573E0DAC" w14:textId="6888BB69" w:rsidR="00866446" w:rsidRDefault="00022F11">
      <w:pPr>
        <w:pStyle w:val="TableofFigures"/>
        <w:tabs>
          <w:tab w:val="right" w:leader="dot" w:pos="9016"/>
        </w:tabs>
        <w:rPr>
          <w:rFonts w:eastAsiaTheme="minorEastAsia"/>
          <w:noProof/>
          <w:lang w:eastAsia="en-GB"/>
        </w:rPr>
      </w:pPr>
      <w:hyperlink r:id="rId104" w:anchor="_Toc80666986" w:history="1">
        <w:r w:rsidR="00866446" w:rsidRPr="00967B27">
          <w:rPr>
            <w:rStyle w:val="Hyperlink"/>
            <w:noProof/>
          </w:rPr>
          <w:t>Figure 97.ResNet101V2-Clasification report-fifth stage</w:t>
        </w:r>
        <w:r w:rsidR="00866446">
          <w:rPr>
            <w:noProof/>
            <w:webHidden/>
          </w:rPr>
          <w:tab/>
        </w:r>
        <w:r w:rsidR="00866446">
          <w:rPr>
            <w:noProof/>
            <w:webHidden/>
          </w:rPr>
          <w:fldChar w:fldCharType="begin"/>
        </w:r>
        <w:r w:rsidR="00866446">
          <w:rPr>
            <w:noProof/>
            <w:webHidden/>
          </w:rPr>
          <w:instrText xml:space="preserve"> PAGEREF _Toc80666986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029F7653" w14:textId="3FE56925" w:rsidR="00866446" w:rsidRDefault="00022F11">
      <w:pPr>
        <w:pStyle w:val="TableofFigures"/>
        <w:tabs>
          <w:tab w:val="right" w:leader="dot" w:pos="9016"/>
        </w:tabs>
        <w:rPr>
          <w:rFonts w:eastAsiaTheme="minorEastAsia"/>
          <w:noProof/>
          <w:lang w:eastAsia="en-GB"/>
        </w:rPr>
      </w:pPr>
      <w:hyperlink r:id="rId105" w:anchor="_Toc80666987" w:history="1">
        <w:r w:rsidR="00866446" w:rsidRPr="00967B27">
          <w:rPr>
            <w:rStyle w:val="Hyperlink"/>
            <w:noProof/>
          </w:rPr>
          <w:t>Figure 98.VGG19-Clasification report-fifth stage</w:t>
        </w:r>
        <w:r w:rsidR="00866446">
          <w:rPr>
            <w:noProof/>
            <w:webHidden/>
          </w:rPr>
          <w:tab/>
        </w:r>
        <w:r w:rsidR="00866446">
          <w:rPr>
            <w:noProof/>
            <w:webHidden/>
          </w:rPr>
          <w:fldChar w:fldCharType="begin"/>
        </w:r>
        <w:r w:rsidR="00866446">
          <w:rPr>
            <w:noProof/>
            <w:webHidden/>
          </w:rPr>
          <w:instrText xml:space="preserve"> PAGEREF _Toc80666987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3A8B04C7" w14:textId="0E6866D0" w:rsidR="00866446" w:rsidRDefault="00022F11">
      <w:pPr>
        <w:pStyle w:val="TableofFigures"/>
        <w:tabs>
          <w:tab w:val="right" w:leader="dot" w:pos="9016"/>
        </w:tabs>
        <w:rPr>
          <w:rFonts w:eastAsiaTheme="minorEastAsia"/>
          <w:noProof/>
          <w:lang w:eastAsia="en-GB"/>
        </w:rPr>
      </w:pPr>
      <w:hyperlink r:id="rId106" w:anchor="_Toc80666988" w:history="1">
        <w:r w:rsidR="00866446" w:rsidRPr="00967B27">
          <w:rPr>
            <w:rStyle w:val="Hyperlink"/>
            <w:noProof/>
          </w:rPr>
          <w:t>Figure 99.InceptionV3-Confusion matrix-fifth stage</w:t>
        </w:r>
        <w:r w:rsidR="00866446">
          <w:rPr>
            <w:noProof/>
            <w:webHidden/>
          </w:rPr>
          <w:tab/>
        </w:r>
        <w:r w:rsidR="00866446">
          <w:rPr>
            <w:noProof/>
            <w:webHidden/>
          </w:rPr>
          <w:fldChar w:fldCharType="begin"/>
        </w:r>
        <w:r w:rsidR="00866446">
          <w:rPr>
            <w:noProof/>
            <w:webHidden/>
          </w:rPr>
          <w:instrText xml:space="preserve"> PAGEREF _Toc80666988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024309BC" w14:textId="799AF318" w:rsidR="00866446" w:rsidRDefault="00022F11">
      <w:pPr>
        <w:pStyle w:val="TableofFigures"/>
        <w:tabs>
          <w:tab w:val="right" w:leader="dot" w:pos="9016"/>
        </w:tabs>
        <w:rPr>
          <w:rFonts w:eastAsiaTheme="minorEastAsia"/>
          <w:noProof/>
          <w:lang w:eastAsia="en-GB"/>
        </w:rPr>
      </w:pPr>
      <w:hyperlink r:id="rId107" w:anchor="_Toc80666989" w:history="1">
        <w:r w:rsidR="00866446" w:rsidRPr="00967B27">
          <w:rPr>
            <w:rStyle w:val="Hyperlink"/>
            <w:noProof/>
          </w:rPr>
          <w:t>Figure 100.MobileNetV2-Confusion matrix-fifth stage</w:t>
        </w:r>
        <w:r w:rsidR="00866446">
          <w:rPr>
            <w:noProof/>
            <w:webHidden/>
          </w:rPr>
          <w:tab/>
        </w:r>
        <w:r w:rsidR="00866446">
          <w:rPr>
            <w:noProof/>
            <w:webHidden/>
          </w:rPr>
          <w:fldChar w:fldCharType="begin"/>
        </w:r>
        <w:r w:rsidR="00866446">
          <w:rPr>
            <w:noProof/>
            <w:webHidden/>
          </w:rPr>
          <w:instrText xml:space="preserve"> PAGEREF _Toc80666989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60D927B1" w14:textId="15865F16" w:rsidR="00866446" w:rsidRDefault="00022F11">
      <w:pPr>
        <w:pStyle w:val="TableofFigures"/>
        <w:tabs>
          <w:tab w:val="right" w:leader="dot" w:pos="9016"/>
        </w:tabs>
        <w:rPr>
          <w:rFonts w:eastAsiaTheme="minorEastAsia"/>
          <w:noProof/>
          <w:lang w:eastAsia="en-GB"/>
        </w:rPr>
      </w:pPr>
      <w:hyperlink r:id="rId108" w:anchor="_Toc80666990" w:history="1">
        <w:r w:rsidR="00866446" w:rsidRPr="00967B27">
          <w:rPr>
            <w:rStyle w:val="Hyperlink"/>
            <w:noProof/>
          </w:rPr>
          <w:t>Figure 101.ResNet101V2-Confusion matrix-fifth stage</w:t>
        </w:r>
        <w:r w:rsidR="00866446">
          <w:rPr>
            <w:noProof/>
            <w:webHidden/>
          </w:rPr>
          <w:tab/>
        </w:r>
        <w:r w:rsidR="00866446">
          <w:rPr>
            <w:noProof/>
            <w:webHidden/>
          </w:rPr>
          <w:fldChar w:fldCharType="begin"/>
        </w:r>
        <w:r w:rsidR="00866446">
          <w:rPr>
            <w:noProof/>
            <w:webHidden/>
          </w:rPr>
          <w:instrText xml:space="preserve"> PAGEREF _Toc80666990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05D4AC90" w14:textId="4BBF6384" w:rsidR="00866446" w:rsidRDefault="00022F11">
      <w:pPr>
        <w:pStyle w:val="TableofFigures"/>
        <w:tabs>
          <w:tab w:val="right" w:leader="dot" w:pos="9016"/>
        </w:tabs>
        <w:rPr>
          <w:rFonts w:eastAsiaTheme="minorEastAsia"/>
          <w:noProof/>
          <w:lang w:eastAsia="en-GB"/>
        </w:rPr>
      </w:pPr>
      <w:hyperlink r:id="rId109" w:anchor="_Toc80666991" w:history="1">
        <w:r w:rsidR="00866446" w:rsidRPr="00967B27">
          <w:rPr>
            <w:rStyle w:val="Hyperlink"/>
            <w:noProof/>
          </w:rPr>
          <w:t>Figure 102.VGG19-Confusion matrix-fifth stage</w:t>
        </w:r>
        <w:r w:rsidR="00866446">
          <w:rPr>
            <w:noProof/>
            <w:webHidden/>
          </w:rPr>
          <w:tab/>
        </w:r>
        <w:r w:rsidR="00866446">
          <w:rPr>
            <w:noProof/>
            <w:webHidden/>
          </w:rPr>
          <w:fldChar w:fldCharType="begin"/>
        </w:r>
        <w:r w:rsidR="00866446">
          <w:rPr>
            <w:noProof/>
            <w:webHidden/>
          </w:rPr>
          <w:instrText xml:space="preserve"> PAGEREF _Toc80666991 \h </w:instrText>
        </w:r>
        <w:r w:rsidR="00866446">
          <w:rPr>
            <w:noProof/>
            <w:webHidden/>
          </w:rPr>
        </w:r>
        <w:r w:rsidR="00866446">
          <w:rPr>
            <w:noProof/>
            <w:webHidden/>
          </w:rPr>
          <w:fldChar w:fldCharType="separate"/>
        </w:r>
        <w:r w:rsidR="002A5205">
          <w:rPr>
            <w:noProof/>
            <w:webHidden/>
          </w:rPr>
          <w:t>56</w:t>
        </w:r>
        <w:r w:rsidR="00866446">
          <w:rPr>
            <w:noProof/>
            <w:webHidden/>
          </w:rPr>
          <w:fldChar w:fldCharType="end"/>
        </w:r>
      </w:hyperlink>
    </w:p>
    <w:p w14:paraId="4AECD313" w14:textId="6F8C9DD2" w:rsidR="00866446" w:rsidRDefault="00022F11">
      <w:pPr>
        <w:pStyle w:val="TableofFigures"/>
        <w:tabs>
          <w:tab w:val="right" w:leader="dot" w:pos="9016"/>
        </w:tabs>
        <w:rPr>
          <w:rFonts w:eastAsiaTheme="minorEastAsia"/>
          <w:noProof/>
          <w:lang w:eastAsia="en-GB"/>
        </w:rPr>
      </w:pPr>
      <w:hyperlink r:id="rId110" w:anchor="_Toc80666992" w:history="1">
        <w:r w:rsidR="00866446" w:rsidRPr="00967B27">
          <w:rPr>
            <w:rStyle w:val="Hyperlink"/>
            <w:noProof/>
          </w:rPr>
          <w:t>Figure 103.Training results for each model in the sixth stage</w:t>
        </w:r>
        <w:r w:rsidR="00866446">
          <w:rPr>
            <w:noProof/>
            <w:webHidden/>
          </w:rPr>
          <w:tab/>
        </w:r>
        <w:r w:rsidR="00866446">
          <w:rPr>
            <w:noProof/>
            <w:webHidden/>
          </w:rPr>
          <w:fldChar w:fldCharType="begin"/>
        </w:r>
        <w:r w:rsidR="00866446">
          <w:rPr>
            <w:noProof/>
            <w:webHidden/>
          </w:rPr>
          <w:instrText xml:space="preserve"> PAGEREF _Toc80666992 \h </w:instrText>
        </w:r>
        <w:r w:rsidR="00866446">
          <w:rPr>
            <w:noProof/>
            <w:webHidden/>
          </w:rPr>
        </w:r>
        <w:r w:rsidR="00866446">
          <w:rPr>
            <w:noProof/>
            <w:webHidden/>
          </w:rPr>
          <w:fldChar w:fldCharType="separate"/>
        </w:r>
        <w:r w:rsidR="002A5205">
          <w:rPr>
            <w:noProof/>
            <w:webHidden/>
          </w:rPr>
          <w:t>57</w:t>
        </w:r>
        <w:r w:rsidR="00866446">
          <w:rPr>
            <w:noProof/>
            <w:webHidden/>
          </w:rPr>
          <w:fldChar w:fldCharType="end"/>
        </w:r>
      </w:hyperlink>
    </w:p>
    <w:p w14:paraId="7A6A53AB" w14:textId="1C3C7263" w:rsidR="00866446" w:rsidRDefault="00022F11">
      <w:pPr>
        <w:pStyle w:val="TableofFigures"/>
        <w:tabs>
          <w:tab w:val="right" w:leader="dot" w:pos="9016"/>
        </w:tabs>
        <w:rPr>
          <w:rFonts w:eastAsiaTheme="minorEastAsia"/>
          <w:noProof/>
          <w:lang w:eastAsia="en-GB"/>
        </w:rPr>
      </w:pPr>
      <w:hyperlink r:id="rId111" w:anchor="_Toc80666993" w:history="1">
        <w:r w:rsidR="00866446" w:rsidRPr="00967B27">
          <w:rPr>
            <w:rStyle w:val="Hyperlink"/>
            <w:noProof/>
          </w:rPr>
          <w:t>Figure 104.ResNet101V2-sixth stage</w:t>
        </w:r>
        <w:r w:rsidR="00866446">
          <w:rPr>
            <w:noProof/>
            <w:webHidden/>
          </w:rPr>
          <w:tab/>
        </w:r>
        <w:r w:rsidR="00866446">
          <w:rPr>
            <w:noProof/>
            <w:webHidden/>
          </w:rPr>
          <w:fldChar w:fldCharType="begin"/>
        </w:r>
        <w:r w:rsidR="00866446">
          <w:rPr>
            <w:noProof/>
            <w:webHidden/>
          </w:rPr>
          <w:instrText xml:space="preserve"> PAGEREF _Toc80666993 \h </w:instrText>
        </w:r>
        <w:r w:rsidR="00866446">
          <w:rPr>
            <w:noProof/>
            <w:webHidden/>
          </w:rPr>
        </w:r>
        <w:r w:rsidR="00866446">
          <w:rPr>
            <w:noProof/>
            <w:webHidden/>
          </w:rPr>
          <w:fldChar w:fldCharType="separate"/>
        </w:r>
        <w:r w:rsidR="002A5205">
          <w:rPr>
            <w:noProof/>
            <w:webHidden/>
          </w:rPr>
          <w:t>57</w:t>
        </w:r>
        <w:r w:rsidR="00866446">
          <w:rPr>
            <w:noProof/>
            <w:webHidden/>
          </w:rPr>
          <w:fldChar w:fldCharType="end"/>
        </w:r>
      </w:hyperlink>
    </w:p>
    <w:p w14:paraId="5C18CA2B" w14:textId="67868B85" w:rsidR="00866446" w:rsidRDefault="00022F11">
      <w:pPr>
        <w:pStyle w:val="TableofFigures"/>
        <w:tabs>
          <w:tab w:val="right" w:leader="dot" w:pos="9016"/>
        </w:tabs>
        <w:rPr>
          <w:rFonts w:eastAsiaTheme="minorEastAsia"/>
          <w:noProof/>
          <w:lang w:eastAsia="en-GB"/>
        </w:rPr>
      </w:pPr>
      <w:hyperlink r:id="rId112" w:anchor="_Toc80666994" w:history="1">
        <w:r w:rsidR="00866446" w:rsidRPr="00967B27">
          <w:rPr>
            <w:rStyle w:val="Hyperlink"/>
            <w:noProof/>
          </w:rPr>
          <w:t>Figure 105.VGG19-sixth stage</w:t>
        </w:r>
        <w:r w:rsidR="00866446">
          <w:rPr>
            <w:noProof/>
            <w:webHidden/>
          </w:rPr>
          <w:tab/>
        </w:r>
        <w:r w:rsidR="00866446">
          <w:rPr>
            <w:noProof/>
            <w:webHidden/>
          </w:rPr>
          <w:fldChar w:fldCharType="begin"/>
        </w:r>
        <w:r w:rsidR="00866446">
          <w:rPr>
            <w:noProof/>
            <w:webHidden/>
          </w:rPr>
          <w:instrText xml:space="preserve"> PAGEREF _Toc80666994 \h </w:instrText>
        </w:r>
        <w:r w:rsidR="00866446">
          <w:rPr>
            <w:noProof/>
            <w:webHidden/>
          </w:rPr>
        </w:r>
        <w:r w:rsidR="00866446">
          <w:rPr>
            <w:noProof/>
            <w:webHidden/>
          </w:rPr>
          <w:fldChar w:fldCharType="separate"/>
        </w:r>
        <w:r w:rsidR="002A5205">
          <w:rPr>
            <w:noProof/>
            <w:webHidden/>
          </w:rPr>
          <w:t>57</w:t>
        </w:r>
        <w:r w:rsidR="00866446">
          <w:rPr>
            <w:noProof/>
            <w:webHidden/>
          </w:rPr>
          <w:fldChar w:fldCharType="end"/>
        </w:r>
      </w:hyperlink>
    </w:p>
    <w:p w14:paraId="3E10C7FC" w14:textId="282F6136" w:rsidR="00866446" w:rsidRDefault="00022F11">
      <w:pPr>
        <w:pStyle w:val="TableofFigures"/>
        <w:tabs>
          <w:tab w:val="right" w:leader="dot" w:pos="9016"/>
        </w:tabs>
        <w:rPr>
          <w:rFonts w:eastAsiaTheme="minorEastAsia"/>
          <w:noProof/>
          <w:lang w:eastAsia="en-GB"/>
        </w:rPr>
      </w:pPr>
      <w:hyperlink r:id="rId113" w:anchor="_Toc80666995" w:history="1">
        <w:r w:rsidR="00866446" w:rsidRPr="00967B27">
          <w:rPr>
            <w:rStyle w:val="Hyperlink"/>
            <w:noProof/>
          </w:rPr>
          <w:t>Figure 106.InceptionV3-sixth stage</w:t>
        </w:r>
        <w:r w:rsidR="00866446">
          <w:rPr>
            <w:noProof/>
            <w:webHidden/>
          </w:rPr>
          <w:tab/>
        </w:r>
        <w:r w:rsidR="00866446">
          <w:rPr>
            <w:noProof/>
            <w:webHidden/>
          </w:rPr>
          <w:fldChar w:fldCharType="begin"/>
        </w:r>
        <w:r w:rsidR="00866446">
          <w:rPr>
            <w:noProof/>
            <w:webHidden/>
          </w:rPr>
          <w:instrText xml:space="preserve"> PAGEREF _Toc80666995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24D4EBC2" w14:textId="70D7D823" w:rsidR="00866446" w:rsidRDefault="00022F11">
      <w:pPr>
        <w:pStyle w:val="TableofFigures"/>
        <w:tabs>
          <w:tab w:val="right" w:leader="dot" w:pos="9016"/>
        </w:tabs>
        <w:rPr>
          <w:rFonts w:eastAsiaTheme="minorEastAsia"/>
          <w:noProof/>
          <w:lang w:eastAsia="en-GB"/>
        </w:rPr>
      </w:pPr>
      <w:hyperlink r:id="rId114" w:anchor="_Toc80666996" w:history="1">
        <w:r w:rsidR="00866446" w:rsidRPr="00967B27">
          <w:rPr>
            <w:rStyle w:val="Hyperlink"/>
            <w:noProof/>
          </w:rPr>
          <w:t>Figure 107.MobileNetV2-sixth stage</w:t>
        </w:r>
        <w:r w:rsidR="00866446">
          <w:rPr>
            <w:noProof/>
            <w:webHidden/>
          </w:rPr>
          <w:tab/>
        </w:r>
        <w:r w:rsidR="00866446">
          <w:rPr>
            <w:noProof/>
            <w:webHidden/>
          </w:rPr>
          <w:fldChar w:fldCharType="begin"/>
        </w:r>
        <w:r w:rsidR="00866446">
          <w:rPr>
            <w:noProof/>
            <w:webHidden/>
          </w:rPr>
          <w:instrText xml:space="preserve"> PAGEREF _Toc80666996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176549D2" w14:textId="3D40BD3B" w:rsidR="00866446" w:rsidRDefault="00022F11">
      <w:pPr>
        <w:pStyle w:val="TableofFigures"/>
        <w:tabs>
          <w:tab w:val="right" w:leader="dot" w:pos="9016"/>
        </w:tabs>
        <w:rPr>
          <w:rFonts w:eastAsiaTheme="minorEastAsia"/>
          <w:noProof/>
          <w:lang w:eastAsia="en-GB"/>
        </w:rPr>
      </w:pPr>
      <w:hyperlink r:id="rId115" w:anchor="_Toc80666997" w:history="1">
        <w:r w:rsidR="00866446" w:rsidRPr="00967B27">
          <w:rPr>
            <w:rStyle w:val="Hyperlink"/>
            <w:noProof/>
          </w:rPr>
          <w:t>Figure 108.ResNetV2-Confusion matrix-sixth stage</w:t>
        </w:r>
        <w:r w:rsidR="00866446">
          <w:rPr>
            <w:noProof/>
            <w:webHidden/>
          </w:rPr>
          <w:tab/>
        </w:r>
        <w:r w:rsidR="00866446">
          <w:rPr>
            <w:noProof/>
            <w:webHidden/>
          </w:rPr>
          <w:fldChar w:fldCharType="begin"/>
        </w:r>
        <w:r w:rsidR="00866446">
          <w:rPr>
            <w:noProof/>
            <w:webHidden/>
          </w:rPr>
          <w:instrText xml:space="preserve"> PAGEREF _Toc80666997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23CDB6B0" w14:textId="1099213C" w:rsidR="00866446" w:rsidRDefault="00022F11">
      <w:pPr>
        <w:pStyle w:val="TableofFigures"/>
        <w:tabs>
          <w:tab w:val="right" w:leader="dot" w:pos="9016"/>
        </w:tabs>
        <w:rPr>
          <w:rFonts w:eastAsiaTheme="minorEastAsia"/>
          <w:noProof/>
          <w:lang w:eastAsia="en-GB"/>
        </w:rPr>
      </w:pPr>
      <w:hyperlink r:id="rId116" w:anchor="_Toc80666998" w:history="1">
        <w:r w:rsidR="00866446" w:rsidRPr="00967B27">
          <w:rPr>
            <w:rStyle w:val="Hyperlink"/>
            <w:noProof/>
          </w:rPr>
          <w:t>Figure 109.VGG19-Confusion matrix-sixth stage</w:t>
        </w:r>
        <w:r w:rsidR="00866446">
          <w:rPr>
            <w:noProof/>
            <w:webHidden/>
          </w:rPr>
          <w:tab/>
        </w:r>
        <w:r w:rsidR="00866446">
          <w:rPr>
            <w:noProof/>
            <w:webHidden/>
          </w:rPr>
          <w:fldChar w:fldCharType="begin"/>
        </w:r>
        <w:r w:rsidR="00866446">
          <w:rPr>
            <w:noProof/>
            <w:webHidden/>
          </w:rPr>
          <w:instrText xml:space="preserve"> PAGEREF _Toc80666998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25E636A9" w14:textId="5F663EA2" w:rsidR="00866446" w:rsidRDefault="00022F11">
      <w:pPr>
        <w:pStyle w:val="TableofFigures"/>
        <w:tabs>
          <w:tab w:val="right" w:leader="dot" w:pos="9016"/>
        </w:tabs>
        <w:rPr>
          <w:rFonts w:eastAsiaTheme="minorEastAsia"/>
          <w:noProof/>
          <w:lang w:eastAsia="en-GB"/>
        </w:rPr>
      </w:pPr>
      <w:hyperlink r:id="rId117" w:anchor="_Toc80666999" w:history="1">
        <w:r w:rsidR="00866446" w:rsidRPr="00967B27">
          <w:rPr>
            <w:rStyle w:val="Hyperlink"/>
            <w:noProof/>
          </w:rPr>
          <w:t>Figure 110.IncptionV3-Confusion matrix-sixth stage</w:t>
        </w:r>
        <w:r w:rsidR="00866446">
          <w:rPr>
            <w:noProof/>
            <w:webHidden/>
          </w:rPr>
          <w:tab/>
        </w:r>
        <w:r w:rsidR="00866446">
          <w:rPr>
            <w:noProof/>
            <w:webHidden/>
          </w:rPr>
          <w:fldChar w:fldCharType="begin"/>
        </w:r>
        <w:r w:rsidR="00866446">
          <w:rPr>
            <w:noProof/>
            <w:webHidden/>
          </w:rPr>
          <w:instrText xml:space="preserve"> PAGEREF _Toc80666999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0BCBB821" w14:textId="22FCFD1C" w:rsidR="00866446" w:rsidRDefault="00022F11">
      <w:pPr>
        <w:pStyle w:val="TableofFigures"/>
        <w:tabs>
          <w:tab w:val="right" w:leader="dot" w:pos="9016"/>
        </w:tabs>
        <w:rPr>
          <w:rFonts w:eastAsiaTheme="minorEastAsia"/>
          <w:noProof/>
          <w:lang w:eastAsia="en-GB"/>
        </w:rPr>
      </w:pPr>
      <w:hyperlink r:id="rId118" w:anchor="_Toc80667000" w:history="1">
        <w:r w:rsidR="00866446" w:rsidRPr="00967B27">
          <w:rPr>
            <w:rStyle w:val="Hyperlink"/>
            <w:noProof/>
          </w:rPr>
          <w:t>Figure 111.MobileNetV2-Confusion matrix-sixth stage</w:t>
        </w:r>
        <w:r w:rsidR="00866446">
          <w:rPr>
            <w:noProof/>
            <w:webHidden/>
          </w:rPr>
          <w:tab/>
        </w:r>
        <w:r w:rsidR="00866446">
          <w:rPr>
            <w:noProof/>
            <w:webHidden/>
          </w:rPr>
          <w:fldChar w:fldCharType="begin"/>
        </w:r>
        <w:r w:rsidR="00866446">
          <w:rPr>
            <w:noProof/>
            <w:webHidden/>
          </w:rPr>
          <w:instrText xml:space="preserve"> PAGEREF _Toc80667000 \h </w:instrText>
        </w:r>
        <w:r w:rsidR="00866446">
          <w:rPr>
            <w:noProof/>
            <w:webHidden/>
          </w:rPr>
        </w:r>
        <w:r w:rsidR="00866446">
          <w:rPr>
            <w:noProof/>
            <w:webHidden/>
          </w:rPr>
          <w:fldChar w:fldCharType="separate"/>
        </w:r>
        <w:r w:rsidR="002A5205">
          <w:rPr>
            <w:noProof/>
            <w:webHidden/>
          </w:rPr>
          <w:t>58</w:t>
        </w:r>
        <w:r w:rsidR="00866446">
          <w:rPr>
            <w:noProof/>
            <w:webHidden/>
          </w:rPr>
          <w:fldChar w:fldCharType="end"/>
        </w:r>
      </w:hyperlink>
    </w:p>
    <w:p w14:paraId="21638F73" w14:textId="74F784DF" w:rsidR="00866446" w:rsidRDefault="00022F11">
      <w:pPr>
        <w:pStyle w:val="TableofFigures"/>
        <w:tabs>
          <w:tab w:val="right" w:leader="dot" w:pos="9016"/>
        </w:tabs>
        <w:rPr>
          <w:rFonts w:eastAsiaTheme="minorEastAsia"/>
          <w:noProof/>
          <w:lang w:eastAsia="en-GB"/>
        </w:rPr>
      </w:pPr>
      <w:hyperlink r:id="rId119" w:anchor="_Toc80667001" w:history="1">
        <w:r w:rsidR="00866446" w:rsidRPr="00967B27">
          <w:rPr>
            <w:rStyle w:val="Hyperlink"/>
            <w:noProof/>
          </w:rPr>
          <w:t>Figure 112.Inceptionv3-Clasification report-sixth stage</w:t>
        </w:r>
        <w:r w:rsidR="00866446">
          <w:rPr>
            <w:noProof/>
            <w:webHidden/>
          </w:rPr>
          <w:tab/>
        </w:r>
        <w:r w:rsidR="00866446">
          <w:rPr>
            <w:noProof/>
            <w:webHidden/>
          </w:rPr>
          <w:fldChar w:fldCharType="begin"/>
        </w:r>
        <w:r w:rsidR="00866446">
          <w:rPr>
            <w:noProof/>
            <w:webHidden/>
          </w:rPr>
          <w:instrText xml:space="preserve"> PAGEREF _Toc80667001 \h </w:instrText>
        </w:r>
        <w:r w:rsidR="00866446">
          <w:rPr>
            <w:noProof/>
            <w:webHidden/>
          </w:rPr>
        </w:r>
        <w:r w:rsidR="00866446">
          <w:rPr>
            <w:noProof/>
            <w:webHidden/>
          </w:rPr>
          <w:fldChar w:fldCharType="separate"/>
        </w:r>
        <w:r w:rsidR="002A5205">
          <w:rPr>
            <w:noProof/>
            <w:webHidden/>
          </w:rPr>
          <w:t>59</w:t>
        </w:r>
        <w:r w:rsidR="00866446">
          <w:rPr>
            <w:noProof/>
            <w:webHidden/>
          </w:rPr>
          <w:fldChar w:fldCharType="end"/>
        </w:r>
      </w:hyperlink>
    </w:p>
    <w:p w14:paraId="0382F0DE" w14:textId="6A3A79C8" w:rsidR="00866446" w:rsidRDefault="00022F11">
      <w:pPr>
        <w:pStyle w:val="TableofFigures"/>
        <w:tabs>
          <w:tab w:val="right" w:leader="dot" w:pos="9016"/>
        </w:tabs>
        <w:rPr>
          <w:rFonts w:eastAsiaTheme="minorEastAsia"/>
          <w:noProof/>
          <w:lang w:eastAsia="en-GB"/>
        </w:rPr>
      </w:pPr>
      <w:hyperlink r:id="rId120" w:anchor="_Toc80667002" w:history="1">
        <w:r w:rsidR="00866446" w:rsidRPr="00967B27">
          <w:rPr>
            <w:rStyle w:val="Hyperlink"/>
            <w:noProof/>
          </w:rPr>
          <w:t>Figure 113.MobileNetV2-Clasification report-sixth stage</w:t>
        </w:r>
        <w:r w:rsidR="00866446">
          <w:rPr>
            <w:noProof/>
            <w:webHidden/>
          </w:rPr>
          <w:tab/>
        </w:r>
        <w:r w:rsidR="00866446">
          <w:rPr>
            <w:noProof/>
            <w:webHidden/>
          </w:rPr>
          <w:fldChar w:fldCharType="begin"/>
        </w:r>
        <w:r w:rsidR="00866446">
          <w:rPr>
            <w:noProof/>
            <w:webHidden/>
          </w:rPr>
          <w:instrText xml:space="preserve"> PAGEREF _Toc80667002 \h </w:instrText>
        </w:r>
        <w:r w:rsidR="00866446">
          <w:rPr>
            <w:noProof/>
            <w:webHidden/>
          </w:rPr>
        </w:r>
        <w:r w:rsidR="00866446">
          <w:rPr>
            <w:noProof/>
            <w:webHidden/>
          </w:rPr>
          <w:fldChar w:fldCharType="separate"/>
        </w:r>
        <w:r w:rsidR="002A5205">
          <w:rPr>
            <w:noProof/>
            <w:webHidden/>
          </w:rPr>
          <w:t>59</w:t>
        </w:r>
        <w:r w:rsidR="00866446">
          <w:rPr>
            <w:noProof/>
            <w:webHidden/>
          </w:rPr>
          <w:fldChar w:fldCharType="end"/>
        </w:r>
      </w:hyperlink>
    </w:p>
    <w:p w14:paraId="515F3011" w14:textId="329BDC55" w:rsidR="00866446" w:rsidRDefault="00022F11">
      <w:pPr>
        <w:pStyle w:val="TableofFigures"/>
        <w:tabs>
          <w:tab w:val="right" w:leader="dot" w:pos="9016"/>
        </w:tabs>
        <w:rPr>
          <w:rFonts w:eastAsiaTheme="minorEastAsia"/>
          <w:noProof/>
          <w:lang w:eastAsia="en-GB"/>
        </w:rPr>
      </w:pPr>
      <w:hyperlink r:id="rId121" w:anchor="_Toc80667003" w:history="1">
        <w:r w:rsidR="00866446" w:rsidRPr="00967B27">
          <w:rPr>
            <w:rStyle w:val="Hyperlink"/>
            <w:noProof/>
          </w:rPr>
          <w:t>Figure 114.ResNet101V2-Clasification report-sixth stage</w:t>
        </w:r>
        <w:r w:rsidR="00866446">
          <w:rPr>
            <w:noProof/>
            <w:webHidden/>
          </w:rPr>
          <w:tab/>
        </w:r>
        <w:r w:rsidR="00866446">
          <w:rPr>
            <w:noProof/>
            <w:webHidden/>
          </w:rPr>
          <w:fldChar w:fldCharType="begin"/>
        </w:r>
        <w:r w:rsidR="00866446">
          <w:rPr>
            <w:noProof/>
            <w:webHidden/>
          </w:rPr>
          <w:instrText xml:space="preserve"> PAGEREF _Toc80667003 \h </w:instrText>
        </w:r>
        <w:r w:rsidR="00866446">
          <w:rPr>
            <w:noProof/>
            <w:webHidden/>
          </w:rPr>
        </w:r>
        <w:r w:rsidR="00866446">
          <w:rPr>
            <w:noProof/>
            <w:webHidden/>
          </w:rPr>
          <w:fldChar w:fldCharType="separate"/>
        </w:r>
        <w:r w:rsidR="002A5205">
          <w:rPr>
            <w:noProof/>
            <w:webHidden/>
          </w:rPr>
          <w:t>59</w:t>
        </w:r>
        <w:r w:rsidR="00866446">
          <w:rPr>
            <w:noProof/>
            <w:webHidden/>
          </w:rPr>
          <w:fldChar w:fldCharType="end"/>
        </w:r>
      </w:hyperlink>
    </w:p>
    <w:p w14:paraId="4BC3D797" w14:textId="2DDD688C" w:rsidR="00866446" w:rsidRDefault="00022F11">
      <w:pPr>
        <w:pStyle w:val="TableofFigures"/>
        <w:tabs>
          <w:tab w:val="right" w:leader="dot" w:pos="9016"/>
        </w:tabs>
        <w:rPr>
          <w:rFonts w:eastAsiaTheme="minorEastAsia"/>
          <w:noProof/>
          <w:lang w:eastAsia="en-GB"/>
        </w:rPr>
      </w:pPr>
      <w:hyperlink r:id="rId122" w:anchor="_Toc80667004" w:history="1">
        <w:r w:rsidR="00866446" w:rsidRPr="00967B27">
          <w:rPr>
            <w:rStyle w:val="Hyperlink"/>
            <w:noProof/>
          </w:rPr>
          <w:t>Figure 115.VGG19-Clasification report-sixth stage</w:t>
        </w:r>
        <w:r w:rsidR="00866446">
          <w:rPr>
            <w:noProof/>
            <w:webHidden/>
          </w:rPr>
          <w:tab/>
        </w:r>
        <w:r w:rsidR="00866446">
          <w:rPr>
            <w:noProof/>
            <w:webHidden/>
          </w:rPr>
          <w:fldChar w:fldCharType="begin"/>
        </w:r>
        <w:r w:rsidR="00866446">
          <w:rPr>
            <w:noProof/>
            <w:webHidden/>
          </w:rPr>
          <w:instrText xml:space="preserve"> PAGEREF _Toc80667004 \h </w:instrText>
        </w:r>
        <w:r w:rsidR="00866446">
          <w:rPr>
            <w:noProof/>
            <w:webHidden/>
          </w:rPr>
        </w:r>
        <w:r w:rsidR="00866446">
          <w:rPr>
            <w:noProof/>
            <w:webHidden/>
          </w:rPr>
          <w:fldChar w:fldCharType="separate"/>
        </w:r>
        <w:r w:rsidR="002A5205">
          <w:rPr>
            <w:noProof/>
            <w:webHidden/>
          </w:rPr>
          <w:t>59</w:t>
        </w:r>
        <w:r w:rsidR="00866446">
          <w:rPr>
            <w:noProof/>
            <w:webHidden/>
          </w:rPr>
          <w:fldChar w:fldCharType="end"/>
        </w:r>
      </w:hyperlink>
    </w:p>
    <w:p w14:paraId="33328669" w14:textId="0BF5B74C" w:rsidR="00866446" w:rsidRDefault="00022F11">
      <w:pPr>
        <w:pStyle w:val="TableofFigures"/>
        <w:tabs>
          <w:tab w:val="right" w:leader="dot" w:pos="9016"/>
        </w:tabs>
        <w:rPr>
          <w:rFonts w:eastAsiaTheme="minorEastAsia"/>
          <w:noProof/>
          <w:lang w:eastAsia="en-GB"/>
        </w:rPr>
      </w:pPr>
      <w:hyperlink r:id="rId123" w:anchor="_Toc80667005" w:history="1">
        <w:r w:rsidR="00866446" w:rsidRPr="00967B27">
          <w:rPr>
            <w:rStyle w:val="Hyperlink"/>
            <w:noProof/>
          </w:rPr>
          <w:t>Figure 116.Training results for each model in the seventh stage</w:t>
        </w:r>
        <w:r w:rsidR="00866446">
          <w:rPr>
            <w:noProof/>
            <w:webHidden/>
          </w:rPr>
          <w:tab/>
        </w:r>
        <w:r w:rsidR="00866446">
          <w:rPr>
            <w:noProof/>
            <w:webHidden/>
          </w:rPr>
          <w:fldChar w:fldCharType="begin"/>
        </w:r>
        <w:r w:rsidR="00866446">
          <w:rPr>
            <w:noProof/>
            <w:webHidden/>
          </w:rPr>
          <w:instrText xml:space="preserve"> PAGEREF _Toc80667005 \h </w:instrText>
        </w:r>
        <w:r w:rsidR="00866446">
          <w:rPr>
            <w:noProof/>
            <w:webHidden/>
          </w:rPr>
        </w:r>
        <w:r w:rsidR="00866446">
          <w:rPr>
            <w:noProof/>
            <w:webHidden/>
          </w:rPr>
          <w:fldChar w:fldCharType="separate"/>
        </w:r>
        <w:r w:rsidR="002A5205">
          <w:rPr>
            <w:noProof/>
            <w:webHidden/>
          </w:rPr>
          <w:t>60</w:t>
        </w:r>
        <w:r w:rsidR="00866446">
          <w:rPr>
            <w:noProof/>
            <w:webHidden/>
          </w:rPr>
          <w:fldChar w:fldCharType="end"/>
        </w:r>
      </w:hyperlink>
    </w:p>
    <w:p w14:paraId="345B39B8" w14:textId="5DF128C1" w:rsidR="00866446" w:rsidRDefault="00022F11">
      <w:pPr>
        <w:pStyle w:val="TableofFigures"/>
        <w:tabs>
          <w:tab w:val="right" w:leader="dot" w:pos="9016"/>
        </w:tabs>
        <w:rPr>
          <w:rFonts w:eastAsiaTheme="minorEastAsia"/>
          <w:noProof/>
          <w:lang w:eastAsia="en-GB"/>
        </w:rPr>
      </w:pPr>
      <w:hyperlink r:id="rId124" w:anchor="_Toc80667006" w:history="1">
        <w:r w:rsidR="00866446" w:rsidRPr="00967B27">
          <w:rPr>
            <w:rStyle w:val="Hyperlink"/>
            <w:noProof/>
          </w:rPr>
          <w:t>Figure 117.ResNet101V2-seventh stage</w:t>
        </w:r>
        <w:r w:rsidR="00866446">
          <w:rPr>
            <w:noProof/>
            <w:webHidden/>
          </w:rPr>
          <w:tab/>
        </w:r>
        <w:r w:rsidR="00866446">
          <w:rPr>
            <w:noProof/>
            <w:webHidden/>
          </w:rPr>
          <w:fldChar w:fldCharType="begin"/>
        </w:r>
        <w:r w:rsidR="00866446">
          <w:rPr>
            <w:noProof/>
            <w:webHidden/>
          </w:rPr>
          <w:instrText xml:space="preserve"> PAGEREF _Toc80667006 \h </w:instrText>
        </w:r>
        <w:r w:rsidR="00866446">
          <w:rPr>
            <w:noProof/>
            <w:webHidden/>
          </w:rPr>
        </w:r>
        <w:r w:rsidR="00866446">
          <w:rPr>
            <w:noProof/>
            <w:webHidden/>
          </w:rPr>
          <w:fldChar w:fldCharType="separate"/>
        </w:r>
        <w:r w:rsidR="002A5205">
          <w:rPr>
            <w:noProof/>
            <w:webHidden/>
          </w:rPr>
          <w:t>60</w:t>
        </w:r>
        <w:r w:rsidR="00866446">
          <w:rPr>
            <w:noProof/>
            <w:webHidden/>
          </w:rPr>
          <w:fldChar w:fldCharType="end"/>
        </w:r>
      </w:hyperlink>
    </w:p>
    <w:p w14:paraId="2AC21DF0" w14:textId="534E065C" w:rsidR="00866446" w:rsidRDefault="00022F11">
      <w:pPr>
        <w:pStyle w:val="TableofFigures"/>
        <w:tabs>
          <w:tab w:val="right" w:leader="dot" w:pos="9016"/>
        </w:tabs>
        <w:rPr>
          <w:rFonts w:eastAsiaTheme="minorEastAsia"/>
          <w:noProof/>
          <w:lang w:eastAsia="en-GB"/>
        </w:rPr>
      </w:pPr>
      <w:hyperlink r:id="rId125" w:anchor="_Toc80667007" w:history="1">
        <w:r w:rsidR="00866446" w:rsidRPr="00967B27">
          <w:rPr>
            <w:rStyle w:val="Hyperlink"/>
            <w:noProof/>
          </w:rPr>
          <w:t>Figure 118.VGG19-seventh stage</w:t>
        </w:r>
        <w:r w:rsidR="00866446">
          <w:rPr>
            <w:noProof/>
            <w:webHidden/>
          </w:rPr>
          <w:tab/>
        </w:r>
        <w:r w:rsidR="00866446">
          <w:rPr>
            <w:noProof/>
            <w:webHidden/>
          </w:rPr>
          <w:fldChar w:fldCharType="begin"/>
        </w:r>
        <w:r w:rsidR="00866446">
          <w:rPr>
            <w:noProof/>
            <w:webHidden/>
          </w:rPr>
          <w:instrText xml:space="preserve"> PAGEREF _Toc80667007 \h </w:instrText>
        </w:r>
        <w:r w:rsidR="00866446">
          <w:rPr>
            <w:noProof/>
            <w:webHidden/>
          </w:rPr>
        </w:r>
        <w:r w:rsidR="00866446">
          <w:rPr>
            <w:noProof/>
            <w:webHidden/>
          </w:rPr>
          <w:fldChar w:fldCharType="separate"/>
        </w:r>
        <w:r w:rsidR="002A5205">
          <w:rPr>
            <w:noProof/>
            <w:webHidden/>
          </w:rPr>
          <w:t>60</w:t>
        </w:r>
        <w:r w:rsidR="00866446">
          <w:rPr>
            <w:noProof/>
            <w:webHidden/>
          </w:rPr>
          <w:fldChar w:fldCharType="end"/>
        </w:r>
      </w:hyperlink>
    </w:p>
    <w:p w14:paraId="74034EB6" w14:textId="68052236" w:rsidR="00866446" w:rsidRDefault="00022F11">
      <w:pPr>
        <w:pStyle w:val="TableofFigures"/>
        <w:tabs>
          <w:tab w:val="right" w:leader="dot" w:pos="9016"/>
        </w:tabs>
        <w:rPr>
          <w:rFonts w:eastAsiaTheme="minorEastAsia"/>
          <w:noProof/>
          <w:lang w:eastAsia="en-GB"/>
        </w:rPr>
      </w:pPr>
      <w:hyperlink r:id="rId126" w:anchor="_Toc80667008" w:history="1">
        <w:r w:rsidR="00866446" w:rsidRPr="00967B27">
          <w:rPr>
            <w:rStyle w:val="Hyperlink"/>
            <w:noProof/>
          </w:rPr>
          <w:t>Figure 119.InceptionV3-seventh stage</w:t>
        </w:r>
        <w:r w:rsidR="00866446">
          <w:rPr>
            <w:noProof/>
            <w:webHidden/>
          </w:rPr>
          <w:tab/>
        </w:r>
        <w:r w:rsidR="00866446">
          <w:rPr>
            <w:noProof/>
            <w:webHidden/>
          </w:rPr>
          <w:fldChar w:fldCharType="begin"/>
        </w:r>
        <w:r w:rsidR="00866446">
          <w:rPr>
            <w:noProof/>
            <w:webHidden/>
          </w:rPr>
          <w:instrText xml:space="preserve"> PAGEREF _Toc80667008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3DEF83BE" w14:textId="6608667A" w:rsidR="00866446" w:rsidRDefault="00022F11">
      <w:pPr>
        <w:pStyle w:val="TableofFigures"/>
        <w:tabs>
          <w:tab w:val="right" w:leader="dot" w:pos="9016"/>
        </w:tabs>
        <w:rPr>
          <w:rFonts w:eastAsiaTheme="minorEastAsia"/>
          <w:noProof/>
          <w:lang w:eastAsia="en-GB"/>
        </w:rPr>
      </w:pPr>
      <w:hyperlink r:id="rId127" w:anchor="_Toc80667009" w:history="1">
        <w:r w:rsidR="00866446" w:rsidRPr="00967B27">
          <w:rPr>
            <w:rStyle w:val="Hyperlink"/>
            <w:noProof/>
          </w:rPr>
          <w:t>Figure 120.MobileNetV2-seventh stage</w:t>
        </w:r>
        <w:r w:rsidR="00866446">
          <w:rPr>
            <w:noProof/>
            <w:webHidden/>
          </w:rPr>
          <w:tab/>
        </w:r>
        <w:r w:rsidR="00866446">
          <w:rPr>
            <w:noProof/>
            <w:webHidden/>
          </w:rPr>
          <w:fldChar w:fldCharType="begin"/>
        </w:r>
        <w:r w:rsidR="00866446">
          <w:rPr>
            <w:noProof/>
            <w:webHidden/>
          </w:rPr>
          <w:instrText xml:space="preserve"> PAGEREF _Toc80667009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289DF1F5" w14:textId="0361EC60" w:rsidR="00866446" w:rsidRDefault="00022F11">
      <w:pPr>
        <w:pStyle w:val="TableofFigures"/>
        <w:tabs>
          <w:tab w:val="right" w:leader="dot" w:pos="9016"/>
        </w:tabs>
        <w:rPr>
          <w:rFonts w:eastAsiaTheme="minorEastAsia"/>
          <w:noProof/>
          <w:lang w:eastAsia="en-GB"/>
        </w:rPr>
      </w:pPr>
      <w:hyperlink r:id="rId128" w:anchor="_Toc80667010" w:history="1">
        <w:r w:rsidR="00866446" w:rsidRPr="00967B27">
          <w:rPr>
            <w:rStyle w:val="Hyperlink"/>
            <w:noProof/>
          </w:rPr>
          <w:t>Figure 121.InceptionV3-Confusion matrix-seventh stage</w:t>
        </w:r>
        <w:r w:rsidR="00866446">
          <w:rPr>
            <w:noProof/>
            <w:webHidden/>
          </w:rPr>
          <w:tab/>
        </w:r>
        <w:r w:rsidR="00866446">
          <w:rPr>
            <w:noProof/>
            <w:webHidden/>
          </w:rPr>
          <w:fldChar w:fldCharType="begin"/>
        </w:r>
        <w:r w:rsidR="00866446">
          <w:rPr>
            <w:noProof/>
            <w:webHidden/>
          </w:rPr>
          <w:instrText xml:space="preserve"> PAGEREF _Toc80667010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4E5806FD" w14:textId="7E4E2FA4" w:rsidR="00866446" w:rsidRDefault="00022F11">
      <w:pPr>
        <w:pStyle w:val="TableofFigures"/>
        <w:tabs>
          <w:tab w:val="right" w:leader="dot" w:pos="9016"/>
        </w:tabs>
        <w:rPr>
          <w:rFonts w:eastAsiaTheme="minorEastAsia"/>
          <w:noProof/>
          <w:lang w:eastAsia="en-GB"/>
        </w:rPr>
      </w:pPr>
      <w:hyperlink r:id="rId129" w:anchor="_Toc80667011" w:history="1">
        <w:r w:rsidR="00866446" w:rsidRPr="00967B27">
          <w:rPr>
            <w:rStyle w:val="Hyperlink"/>
            <w:noProof/>
          </w:rPr>
          <w:t>Figure 122.MobileNetV2-Confusion matrix-seventh stage</w:t>
        </w:r>
        <w:r w:rsidR="00866446">
          <w:rPr>
            <w:noProof/>
            <w:webHidden/>
          </w:rPr>
          <w:tab/>
        </w:r>
        <w:r w:rsidR="00866446">
          <w:rPr>
            <w:noProof/>
            <w:webHidden/>
          </w:rPr>
          <w:fldChar w:fldCharType="begin"/>
        </w:r>
        <w:r w:rsidR="00866446">
          <w:rPr>
            <w:noProof/>
            <w:webHidden/>
          </w:rPr>
          <w:instrText xml:space="preserve"> PAGEREF _Toc80667011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22110096" w14:textId="029642F0" w:rsidR="00866446" w:rsidRDefault="00022F11">
      <w:pPr>
        <w:pStyle w:val="TableofFigures"/>
        <w:tabs>
          <w:tab w:val="right" w:leader="dot" w:pos="9016"/>
        </w:tabs>
        <w:rPr>
          <w:rFonts w:eastAsiaTheme="minorEastAsia"/>
          <w:noProof/>
          <w:lang w:eastAsia="en-GB"/>
        </w:rPr>
      </w:pPr>
      <w:hyperlink r:id="rId130" w:anchor="_Toc80667012" w:history="1">
        <w:r w:rsidR="00866446" w:rsidRPr="00967B27">
          <w:rPr>
            <w:rStyle w:val="Hyperlink"/>
            <w:noProof/>
          </w:rPr>
          <w:t>Figure 123.ResNet101V2-Confusion matrix-seventh stage</w:t>
        </w:r>
        <w:r w:rsidR="00866446">
          <w:rPr>
            <w:noProof/>
            <w:webHidden/>
          </w:rPr>
          <w:tab/>
        </w:r>
        <w:r w:rsidR="00866446">
          <w:rPr>
            <w:noProof/>
            <w:webHidden/>
          </w:rPr>
          <w:fldChar w:fldCharType="begin"/>
        </w:r>
        <w:r w:rsidR="00866446">
          <w:rPr>
            <w:noProof/>
            <w:webHidden/>
          </w:rPr>
          <w:instrText xml:space="preserve"> PAGEREF _Toc80667012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01504AD2" w14:textId="6BB5290E" w:rsidR="00866446" w:rsidRDefault="00022F11">
      <w:pPr>
        <w:pStyle w:val="TableofFigures"/>
        <w:tabs>
          <w:tab w:val="right" w:leader="dot" w:pos="9016"/>
        </w:tabs>
        <w:rPr>
          <w:rFonts w:eastAsiaTheme="minorEastAsia"/>
          <w:noProof/>
          <w:lang w:eastAsia="en-GB"/>
        </w:rPr>
      </w:pPr>
      <w:hyperlink r:id="rId131" w:anchor="_Toc80667013" w:history="1">
        <w:r w:rsidR="00866446" w:rsidRPr="00967B27">
          <w:rPr>
            <w:rStyle w:val="Hyperlink"/>
            <w:noProof/>
          </w:rPr>
          <w:t>Figure 124.VGG19-Confusion matrix-seventh stage</w:t>
        </w:r>
        <w:r w:rsidR="00866446">
          <w:rPr>
            <w:noProof/>
            <w:webHidden/>
          </w:rPr>
          <w:tab/>
        </w:r>
        <w:r w:rsidR="00866446">
          <w:rPr>
            <w:noProof/>
            <w:webHidden/>
          </w:rPr>
          <w:fldChar w:fldCharType="begin"/>
        </w:r>
        <w:r w:rsidR="00866446">
          <w:rPr>
            <w:noProof/>
            <w:webHidden/>
          </w:rPr>
          <w:instrText xml:space="preserve"> PAGEREF _Toc80667013 \h </w:instrText>
        </w:r>
        <w:r w:rsidR="00866446">
          <w:rPr>
            <w:noProof/>
            <w:webHidden/>
          </w:rPr>
        </w:r>
        <w:r w:rsidR="00866446">
          <w:rPr>
            <w:noProof/>
            <w:webHidden/>
          </w:rPr>
          <w:fldChar w:fldCharType="separate"/>
        </w:r>
        <w:r w:rsidR="002A5205">
          <w:rPr>
            <w:noProof/>
            <w:webHidden/>
          </w:rPr>
          <w:t>61</w:t>
        </w:r>
        <w:r w:rsidR="00866446">
          <w:rPr>
            <w:noProof/>
            <w:webHidden/>
          </w:rPr>
          <w:fldChar w:fldCharType="end"/>
        </w:r>
      </w:hyperlink>
    </w:p>
    <w:p w14:paraId="005302FB" w14:textId="14D1EE60" w:rsidR="00866446" w:rsidRDefault="00022F11">
      <w:pPr>
        <w:pStyle w:val="TableofFigures"/>
        <w:tabs>
          <w:tab w:val="right" w:leader="dot" w:pos="9016"/>
        </w:tabs>
        <w:rPr>
          <w:rFonts w:eastAsiaTheme="minorEastAsia"/>
          <w:noProof/>
          <w:lang w:eastAsia="en-GB"/>
        </w:rPr>
      </w:pPr>
      <w:hyperlink r:id="rId132" w:anchor="_Toc80667014" w:history="1">
        <w:r w:rsidR="00866446" w:rsidRPr="00967B27">
          <w:rPr>
            <w:rStyle w:val="Hyperlink"/>
            <w:noProof/>
          </w:rPr>
          <w:t>Figure 125.MobileNetvV2-Clasification report-seventh stage</w:t>
        </w:r>
        <w:r w:rsidR="00866446">
          <w:rPr>
            <w:noProof/>
            <w:webHidden/>
          </w:rPr>
          <w:tab/>
        </w:r>
        <w:r w:rsidR="00866446">
          <w:rPr>
            <w:noProof/>
            <w:webHidden/>
          </w:rPr>
          <w:fldChar w:fldCharType="begin"/>
        </w:r>
        <w:r w:rsidR="00866446">
          <w:rPr>
            <w:noProof/>
            <w:webHidden/>
          </w:rPr>
          <w:instrText xml:space="preserve"> PAGEREF _Toc80667014 \h </w:instrText>
        </w:r>
        <w:r w:rsidR="00866446">
          <w:rPr>
            <w:noProof/>
            <w:webHidden/>
          </w:rPr>
        </w:r>
        <w:r w:rsidR="00866446">
          <w:rPr>
            <w:noProof/>
            <w:webHidden/>
          </w:rPr>
          <w:fldChar w:fldCharType="separate"/>
        </w:r>
        <w:r w:rsidR="002A5205">
          <w:rPr>
            <w:noProof/>
            <w:webHidden/>
          </w:rPr>
          <w:t>62</w:t>
        </w:r>
        <w:r w:rsidR="00866446">
          <w:rPr>
            <w:noProof/>
            <w:webHidden/>
          </w:rPr>
          <w:fldChar w:fldCharType="end"/>
        </w:r>
      </w:hyperlink>
    </w:p>
    <w:p w14:paraId="0BA5FC81" w14:textId="607D0D57" w:rsidR="00866446" w:rsidRDefault="00022F11">
      <w:pPr>
        <w:pStyle w:val="TableofFigures"/>
        <w:tabs>
          <w:tab w:val="right" w:leader="dot" w:pos="9016"/>
        </w:tabs>
        <w:rPr>
          <w:rFonts w:eastAsiaTheme="minorEastAsia"/>
          <w:noProof/>
          <w:lang w:eastAsia="en-GB"/>
        </w:rPr>
      </w:pPr>
      <w:hyperlink r:id="rId133" w:anchor="_Toc80667015" w:history="1">
        <w:r w:rsidR="00866446" w:rsidRPr="00967B27">
          <w:rPr>
            <w:rStyle w:val="Hyperlink"/>
            <w:noProof/>
          </w:rPr>
          <w:t>Figure 126.InceptionV3-Clasification report-seventh stage</w:t>
        </w:r>
        <w:r w:rsidR="00866446">
          <w:rPr>
            <w:noProof/>
            <w:webHidden/>
          </w:rPr>
          <w:tab/>
        </w:r>
        <w:r w:rsidR="00866446">
          <w:rPr>
            <w:noProof/>
            <w:webHidden/>
          </w:rPr>
          <w:fldChar w:fldCharType="begin"/>
        </w:r>
        <w:r w:rsidR="00866446">
          <w:rPr>
            <w:noProof/>
            <w:webHidden/>
          </w:rPr>
          <w:instrText xml:space="preserve"> PAGEREF _Toc80667015 \h </w:instrText>
        </w:r>
        <w:r w:rsidR="00866446">
          <w:rPr>
            <w:noProof/>
            <w:webHidden/>
          </w:rPr>
        </w:r>
        <w:r w:rsidR="00866446">
          <w:rPr>
            <w:noProof/>
            <w:webHidden/>
          </w:rPr>
          <w:fldChar w:fldCharType="separate"/>
        </w:r>
        <w:r w:rsidR="002A5205">
          <w:rPr>
            <w:noProof/>
            <w:webHidden/>
          </w:rPr>
          <w:t>62</w:t>
        </w:r>
        <w:r w:rsidR="00866446">
          <w:rPr>
            <w:noProof/>
            <w:webHidden/>
          </w:rPr>
          <w:fldChar w:fldCharType="end"/>
        </w:r>
      </w:hyperlink>
    </w:p>
    <w:p w14:paraId="79D48B01" w14:textId="15A314B2" w:rsidR="00866446" w:rsidRDefault="00022F11">
      <w:pPr>
        <w:pStyle w:val="TableofFigures"/>
        <w:tabs>
          <w:tab w:val="right" w:leader="dot" w:pos="9016"/>
        </w:tabs>
        <w:rPr>
          <w:rFonts w:eastAsiaTheme="minorEastAsia"/>
          <w:noProof/>
          <w:lang w:eastAsia="en-GB"/>
        </w:rPr>
      </w:pPr>
      <w:hyperlink r:id="rId134" w:anchor="_Toc80667016" w:history="1">
        <w:r w:rsidR="00866446" w:rsidRPr="00967B27">
          <w:rPr>
            <w:rStyle w:val="Hyperlink"/>
            <w:noProof/>
          </w:rPr>
          <w:t>Figure 127.ResNet101V2-Clasification report-seventh stage</w:t>
        </w:r>
        <w:r w:rsidR="00866446">
          <w:rPr>
            <w:noProof/>
            <w:webHidden/>
          </w:rPr>
          <w:tab/>
        </w:r>
        <w:r w:rsidR="00866446">
          <w:rPr>
            <w:noProof/>
            <w:webHidden/>
          </w:rPr>
          <w:fldChar w:fldCharType="begin"/>
        </w:r>
        <w:r w:rsidR="00866446">
          <w:rPr>
            <w:noProof/>
            <w:webHidden/>
          </w:rPr>
          <w:instrText xml:space="preserve"> PAGEREF _Toc80667016 \h </w:instrText>
        </w:r>
        <w:r w:rsidR="00866446">
          <w:rPr>
            <w:noProof/>
            <w:webHidden/>
          </w:rPr>
        </w:r>
        <w:r w:rsidR="00866446">
          <w:rPr>
            <w:noProof/>
            <w:webHidden/>
          </w:rPr>
          <w:fldChar w:fldCharType="separate"/>
        </w:r>
        <w:r w:rsidR="002A5205">
          <w:rPr>
            <w:noProof/>
            <w:webHidden/>
          </w:rPr>
          <w:t>62</w:t>
        </w:r>
        <w:r w:rsidR="00866446">
          <w:rPr>
            <w:noProof/>
            <w:webHidden/>
          </w:rPr>
          <w:fldChar w:fldCharType="end"/>
        </w:r>
      </w:hyperlink>
    </w:p>
    <w:p w14:paraId="69E5AB42" w14:textId="23B5F97B" w:rsidR="00866446" w:rsidRDefault="00022F11">
      <w:pPr>
        <w:pStyle w:val="TableofFigures"/>
        <w:tabs>
          <w:tab w:val="right" w:leader="dot" w:pos="9016"/>
        </w:tabs>
        <w:rPr>
          <w:rFonts w:eastAsiaTheme="minorEastAsia"/>
          <w:noProof/>
          <w:lang w:eastAsia="en-GB"/>
        </w:rPr>
      </w:pPr>
      <w:hyperlink r:id="rId135" w:anchor="_Toc80667017" w:history="1">
        <w:r w:rsidR="00866446" w:rsidRPr="00967B27">
          <w:rPr>
            <w:rStyle w:val="Hyperlink"/>
            <w:noProof/>
          </w:rPr>
          <w:t>Figure 128.VGG19-Clasification report-seventh stage</w:t>
        </w:r>
        <w:r w:rsidR="00866446">
          <w:rPr>
            <w:noProof/>
            <w:webHidden/>
          </w:rPr>
          <w:tab/>
        </w:r>
        <w:r w:rsidR="00866446">
          <w:rPr>
            <w:noProof/>
            <w:webHidden/>
          </w:rPr>
          <w:fldChar w:fldCharType="begin"/>
        </w:r>
        <w:r w:rsidR="00866446">
          <w:rPr>
            <w:noProof/>
            <w:webHidden/>
          </w:rPr>
          <w:instrText xml:space="preserve"> PAGEREF _Toc80667017 \h </w:instrText>
        </w:r>
        <w:r w:rsidR="00866446">
          <w:rPr>
            <w:noProof/>
            <w:webHidden/>
          </w:rPr>
        </w:r>
        <w:r w:rsidR="00866446">
          <w:rPr>
            <w:noProof/>
            <w:webHidden/>
          </w:rPr>
          <w:fldChar w:fldCharType="separate"/>
        </w:r>
        <w:r w:rsidR="002A5205">
          <w:rPr>
            <w:noProof/>
            <w:webHidden/>
          </w:rPr>
          <w:t>62</w:t>
        </w:r>
        <w:r w:rsidR="00866446">
          <w:rPr>
            <w:noProof/>
            <w:webHidden/>
          </w:rPr>
          <w:fldChar w:fldCharType="end"/>
        </w:r>
      </w:hyperlink>
    </w:p>
    <w:p w14:paraId="2AE7F398" w14:textId="3E7CED8F" w:rsidR="00866446" w:rsidRDefault="00022F11">
      <w:pPr>
        <w:pStyle w:val="TableofFigures"/>
        <w:tabs>
          <w:tab w:val="right" w:leader="dot" w:pos="9016"/>
        </w:tabs>
        <w:rPr>
          <w:rFonts w:eastAsiaTheme="minorEastAsia"/>
          <w:noProof/>
          <w:lang w:eastAsia="en-GB"/>
        </w:rPr>
      </w:pPr>
      <w:hyperlink r:id="rId136" w:anchor="_Toc80667018" w:history="1">
        <w:r w:rsidR="00866446" w:rsidRPr="00967B27">
          <w:rPr>
            <w:rStyle w:val="Hyperlink"/>
            <w:noProof/>
          </w:rPr>
          <w:t>Figure 129.Training results for ResNet101V2 in the eighth stage</w:t>
        </w:r>
        <w:r w:rsidR="00866446">
          <w:rPr>
            <w:noProof/>
            <w:webHidden/>
          </w:rPr>
          <w:tab/>
        </w:r>
        <w:r w:rsidR="00866446">
          <w:rPr>
            <w:noProof/>
            <w:webHidden/>
          </w:rPr>
          <w:fldChar w:fldCharType="begin"/>
        </w:r>
        <w:r w:rsidR="00866446">
          <w:rPr>
            <w:noProof/>
            <w:webHidden/>
          </w:rPr>
          <w:instrText xml:space="preserve"> PAGEREF _Toc80667018 \h </w:instrText>
        </w:r>
        <w:r w:rsidR="00866446">
          <w:rPr>
            <w:noProof/>
            <w:webHidden/>
          </w:rPr>
        </w:r>
        <w:r w:rsidR="00866446">
          <w:rPr>
            <w:noProof/>
            <w:webHidden/>
          </w:rPr>
          <w:fldChar w:fldCharType="separate"/>
        </w:r>
        <w:r w:rsidR="002A5205">
          <w:rPr>
            <w:noProof/>
            <w:webHidden/>
          </w:rPr>
          <w:t>63</w:t>
        </w:r>
        <w:r w:rsidR="00866446">
          <w:rPr>
            <w:noProof/>
            <w:webHidden/>
          </w:rPr>
          <w:fldChar w:fldCharType="end"/>
        </w:r>
      </w:hyperlink>
    </w:p>
    <w:p w14:paraId="1F78E849" w14:textId="2940EDB0" w:rsidR="00866446" w:rsidRDefault="00022F11">
      <w:pPr>
        <w:pStyle w:val="TableofFigures"/>
        <w:tabs>
          <w:tab w:val="right" w:leader="dot" w:pos="9016"/>
        </w:tabs>
        <w:rPr>
          <w:rFonts w:eastAsiaTheme="minorEastAsia"/>
          <w:noProof/>
          <w:lang w:eastAsia="en-GB"/>
        </w:rPr>
      </w:pPr>
      <w:hyperlink r:id="rId137" w:anchor="_Toc80667019" w:history="1">
        <w:r w:rsidR="00866446" w:rsidRPr="00967B27">
          <w:rPr>
            <w:rStyle w:val="Hyperlink"/>
            <w:noProof/>
          </w:rPr>
          <w:t>Figure 130.ResNet101V2-eighth stage</w:t>
        </w:r>
        <w:r w:rsidR="00866446">
          <w:rPr>
            <w:noProof/>
            <w:webHidden/>
          </w:rPr>
          <w:tab/>
        </w:r>
        <w:r w:rsidR="00866446">
          <w:rPr>
            <w:noProof/>
            <w:webHidden/>
          </w:rPr>
          <w:fldChar w:fldCharType="begin"/>
        </w:r>
        <w:r w:rsidR="00866446">
          <w:rPr>
            <w:noProof/>
            <w:webHidden/>
          </w:rPr>
          <w:instrText xml:space="preserve"> PAGEREF _Toc80667019 \h </w:instrText>
        </w:r>
        <w:r w:rsidR="00866446">
          <w:rPr>
            <w:noProof/>
            <w:webHidden/>
          </w:rPr>
        </w:r>
        <w:r w:rsidR="00866446">
          <w:rPr>
            <w:noProof/>
            <w:webHidden/>
          </w:rPr>
          <w:fldChar w:fldCharType="separate"/>
        </w:r>
        <w:r w:rsidR="002A5205">
          <w:rPr>
            <w:noProof/>
            <w:webHidden/>
          </w:rPr>
          <w:t>63</w:t>
        </w:r>
        <w:r w:rsidR="00866446">
          <w:rPr>
            <w:noProof/>
            <w:webHidden/>
          </w:rPr>
          <w:fldChar w:fldCharType="end"/>
        </w:r>
      </w:hyperlink>
    </w:p>
    <w:p w14:paraId="7C73F8BB" w14:textId="6F9A1C0F" w:rsidR="00866446" w:rsidRDefault="00022F11">
      <w:pPr>
        <w:pStyle w:val="TableofFigures"/>
        <w:tabs>
          <w:tab w:val="right" w:leader="dot" w:pos="9016"/>
        </w:tabs>
        <w:rPr>
          <w:rFonts w:eastAsiaTheme="minorEastAsia"/>
          <w:noProof/>
          <w:lang w:eastAsia="en-GB"/>
        </w:rPr>
      </w:pPr>
      <w:hyperlink r:id="rId138" w:anchor="_Toc80667020" w:history="1">
        <w:r w:rsidR="00866446" w:rsidRPr="00967B27">
          <w:rPr>
            <w:rStyle w:val="Hyperlink"/>
            <w:noProof/>
          </w:rPr>
          <w:t>Figure 131.ResNet101V2-Confusion matrix-eight stage</w:t>
        </w:r>
        <w:r w:rsidR="00866446">
          <w:rPr>
            <w:noProof/>
            <w:webHidden/>
          </w:rPr>
          <w:tab/>
        </w:r>
        <w:r w:rsidR="00866446">
          <w:rPr>
            <w:noProof/>
            <w:webHidden/>
          </w:rPr>
          <w:fldChar w:fldCharType="begin"/>
        </w:r>
        <w:r w:rsidR="00866446">
          <w:rPr>
            <w:noProof/>
            <w:webHidden/>
          </w:rPr>
          <w:instrText xml:space="preserve"> PAGEREF _Toc80667020 \h </w:instrText>
        </w:r>
        <w:r w:rsidR="00866446">
          <w:rPr>
            <w:noProof/>
            <w:webHidden/>
          </w:rPr>
        </w:r>
        <w:r w:rsidR="00866446">
          <w:rPr>
            <w:noProof/>
            <w:webHidden/>
          </w:rPr>
          <w:fldChar w:fldCharType="separate"/>
        </w:r>
        <w:r w:rsidR="002A5205">
          <w:rPr>
            <w:noProof/>
            <w:webHidden/>
          </w:rPr>
          <w:t>64</w:t>
        </w:r>
        <w:r w:rsidR="00866446">
          <w:rPr>
            <w:noProof/>
            <w:webHidden/>
          </w:rPr>
          <w:fldChar w:fldCharType="end"/>
        </w:r>
      </w:hyperlink>
    </w:p>
    <w:p w14:paraId="081A1154" w14:textId="7BF82B62" w:rsidR="00866446" w:rsidRDefault="00022F11">
      <w:pPr>
        <w:pStyle w:val="TableofFigures"/>
        <w:tabs>
          <w:tab w:val="right" w:leader="dot" w:pos="9016"/>
        </w:tabs>
        <w:rPr>
          <w:rFonts w:eastAsiaTheme="minorEastAsia"/>
          <w:noProof/>
          <w:lang w:eastAsia="en-GB"/>
        </w:rPr>
      </w:pPr>
      <w:hyperlink r:id="rId139" w:anchor="_Toc80667021" w:history="1">
        <w:r w:rsidR="00866446" w:rsidRPr="00967B27">
          <w:rPr>
            <w:rStyle w:val="Hyperlink"/>
            <w:noProof/>
          </w:rPr>
          <w:t>Figure 132.ResNet101V2-Clasifiation report-eighth stage</w:t>
        </w:r>
        <w:r w:rsidR="00866446">
          <w:rPr>
            <w:noProof/>
            <w:webHidden/>
          </w:rPr>
          <w:tab/>
        </w:r>
        <w:r w:rsidR="00866446">
          <w:rPr>
            <w:noProof/>
            <w:webHidden/>
          </w:rPr>
          <w:fldChar w:fldCharType="begin"/>
        </w:r>
        <w:r w:rsidR="00866446">
          <w:rPr>
            <w:noProof/>
            <w:webHidden/>
          </w:rPr>
          <w:instrText xml:space="preserve"> PAGEREF _Toc80667021 \h </w:instrText>
        </w:r>
        <w:r w:rsidR="00866446">
          <w:rPr>
            <w:noProof/>
            <w:webHidden/>
          </w:rPr>
        </w:r>
        <w:r w:rsidR="00866446">
          <w:rPr>
            <w:noProof/>
            <w:webHidden/>
          </w:rPr>
          <w:fldChar w:fldCharType="separate"/>
        </w:r>
        <w:r w:rsidR="002A5205">
          <w:rPr>
            <w:noProof/>
            <w:webHidden/>
          </w:rPr>
          <w:t>64</w:t>
        </w:r>
        <w:r w:rsidR="00866446">
          <w:rPr>
            <w:noProof/>
            <w:webHidden/>
          </w:rPr>
          <w:fldChar w:fldCharType="end"/>
        </w:r>
      </w:hyperlink>
    </w:p>
    <w:p w14:paraId="2FEB3A06" w14:textId="6B176C80" w:rsidR="004901DA" w:rsidRDefault="00090FBE" w:rsidP="00B874F2">
      <w:pPr>
        <w:pStyle w:val="Heading1"/>
      </w:pPr>
      <w:r>
        <w:fldChar w:fldCharType="end"/>
      </w:r>
      <w:bookmarkStart w:id="3" w:name="_Toc80891437"/>
      <w:r w:rsidR="004901DA" w:rsidRPr="007A0DDC">
        <w:rPr>
          <w:rStyle w:val="Heading1Char"/>
          <w:color w:val="0070C0"/>
        </w:rPr>
        <w:t>List of t</w:t>
      </w:r>
      <w:r w:rsidR="0086457F" w:rsidRPr="007A0DDC">
        <w:rPr>
          <w:rStyle w:val="Heading1Char"/>
          <w:color w:val="0070C0"/>
        </w:rPr>
        <w:t>ables</w:t>
      </w:r>
      <w:r w:rsidR="0086457F" w:rsidRPr="007A0DDC">
        <w:rPr>
          <w:color w:val="0070C0"/>
        </w:rPr>
        <w:t>:</w:t>
      </w:r>
      <w:bookmarkEnd w:id="3"/>
      <w:r w:rsidR="004901DA">
        <w:fldChar w:fldCharType="begin"/>
      </w:r>
      <w:r w:rsidR="004901DA">
        <w:instrText xml:space="preserve"> TOC \h \z \c "Table" </w:instrText>
      </w:r>
      <w:r w:rsidR="004901DA">
        <w:fldChar w:fldCharType="separate"/>
      </w:r>
    </w:p>
    <w:p w14:paraId="6E1DB984" w14:textId="40564C95" w:rsidR="004901DA" w:rsidRDefault="00022F11">
      <w:pPr>
        <w:pStyle w:val="TableofFigures"/>
        <w:tabs>
          <w:tab w:val="right" w:leader="dot" w:pos="9016"/>
        </w:tabs>
        <w:rPr>
          <w:rFonts w:eastAsiaTheme="minorEastAsia"/>
          <w:noProof/>
          <w:lang w:eastAsia="en-GB"/>
        </w:rPr>
      </w:pPr>
      <w:hyperlink w:anchor="_Toc80554526" w:history="1">
        <w:r w:rsidR="004901DA" w:rsidRPr="00095EEF">
          <w:rPr>
            <w:rStyle w:val="Hyperlink"/>
            <w:noProof/>
          </w:rPr>
          <w:t>Table 1.Facial emotion recognition datasets</w:t>
        </w:r>
        <w:r w:rsidR="004901DA">
          <w:rPr>
            <w:noProof/>
            <w:webHidden/>
          </w:rPr>
          <w:tab/>
        </w:r>
        <w:r w:rsidR="004901DA">
          <w:rPr>
            <w:noProof/>
            <w:webHidden/>
          </w:rPr>
          <w:fldChar w:fldCharType="begin"/>
        </w:r>
        <w:r w:rsidR="004901DA">
          <w:rPr>
            <w:noProof/>
            <w:webHidden/>
          </w:rPr>
          <w:instrText xml:space="preserve"> PAGEREF _Toc80554526 \h </w:instrText>
        </w:r>
        <w:r w:rsidR="004901DA">
          <w:rPr>
            <w:noProof/>
            <w:webHidden/>
          </w:rPr>
        </w:r>
        <w:r w:rsidR="004901DA">
          <w:rPr>
            <w:noProof/>
            <w:webHidden/>
          </w:rPr>
          <w:fldChar w:fldCharType="separate"/>
        </w:r>
        <w:r w:rsidR="002A5205">
          <w:rPr>
            <w:noProof/>
            <w:webHidden/>
          </w:rPr>
          <w:t>32</w:t>
        </w:r>
        <w:r w:rsidR="004901DA">
          <w:rPr>
            <w:noProof/>
            <w:webHidden/>
          </w:rPr>
          <w:fldChar w:fldCharType="end"/>
        </w:r>
      </w:hyperlink>
    </w:p>
    <w:p w14:paraId="0562E5C8" w14:textId="1D20654B" w:rsidR="004901DA" w:rsidRDefault="00022F11">
      <w:pPr>
        <w:pStyle w:val="TableofFigures"/>
        <w:tabs>
          <w:tab w:val="right" w:leader="dot" w:pos="9016"/>
        </w:tabs>
        <w:rPr>
          <w:rFonts w:eastAsiaTheme="minorEastAsia"/>
          <w:noProof/>
          <w:lang w:eastAsia="en-GB"/>
        </w:rPr>
      </w:pPr>
      <w:hyperlink w:anchor="_Toc80554527" w:history="1">
        <w:r w:rsidR="004901DA" w:rsidRPr="00095EEF">
          <w:rPr>
            <w:rStyle w:val="Hyperlink"/>
            <w:noProof/>
          </w:rPr>
          <w:t>Table 2.Number of samples in each class</w:t>
        </w:r>
        <w:r w:rsidR="004901DA">
          <w:rPr>
            <w:noProof/>
            <w:webHidden/>
          </w:rPr>
          <w:tab/>
        </w:r>
        <w:r w:rsidR="004901DA">
          <w:rPr>
            <w:noProof/>
            <w:webHidden/>
          </w:rPr>
          <w:fldChar w:fldCharType="begin"/>
        </w:r>
        <w:r w:rsidR="004901DA">
          <w:rPr>
            <w:noProof/>
            <w:webHidden/>
          </w:rPr>
          <w:instrText xml:space="preserve"> PAGEREF _Toc80554527 \h </w:instrText>
        </w:r>
        <w:r w:rsidR="004901DA">
          <w:rPr>
            <w:noProof/>
            <w:webHidden/>
          </w:rPr>
        </w:r>
        <w:r w:rsidR="004901DA">
          <w:rPr>
            <w:noProof/>
            <w:webHidden/>
          </w:rPr>
          <w:fldChar w:fldCharType="separate"/>
        </w:r>
        <w:r w:rsidR="002A5205">
          <w:rPr>
            <w:noProof/>
            <w:webHidden/>
          </w:rPr>
          <w:t>33</w:t>
        </w:r>
        <w:r w:rsidR="004901DA">
          <w:rPr>
            <w:noProof/>
            <w:webHidden/>
          </w:rPr>
          <w:fldChar w:fldCharType="end"/>
        </w:r>
      </w:hyperlink>
    </w:p>
    <w:p w14:paraId="3E15E1A1" w14:textId="28C7F659" w:rsidR="004901DA" w:rsidRDefault="00022F11">
      <w:pPr>
        <w:pStyle w:val="TableofFigures"/>
        <w:tabs>
          <w:tab w:val="right" w:leader="dot" w:pos="9016"/>
        </w:tabs>
        <w:rPr>
          <w:rFonts w:eastAsiaTheme="minorEastAsia"/>
          <w:noProof/>
          <w:lang w:eastAsia="en-GB"/>
        </w:rPr>
      </w:pPr>
      <w:hyperlink w:anchor="_Toc80554528" w:history="1">
        <w:r w:rsidR="004901DA" w:rsidRPr="00095EEF">
          <w:rPr>
            <w:rStyle w:val="Hyperlink"/>
            <w:noProof/>
          </w:rPr>
          <w:t>Table 3.ResNet101V2 architecture</w:t>
        </w:r>
        <w:r w:rsidR="004901DA">
          <w:rPr>
            <w:noProof/>
            <w:webHidden/>
          </w:rPr>
          <w:tab/>
        </w:r>
        <w:r w:rsidR="004901DA">
          <w:rPr>
            <w:noProof/>
            <w:webHidden/>
          </w:rPr>
          <w:fldChar w:fldCharType="begin"/>
        </w:r>
        <w:r w:rsidR="004901DA">
          <w:rPr>
            <w:noProof/>
            <w:webHidden/>
          </w:rPr>
          <w:instrText xml:space="preserve"> PAGEREF _Toc80554528 \h </w:instrText>
        </w:r>
        <w:r w:rsidR="004901DA">
          <w:rPr>
            <w:noProof/>
            <w:webHidden/>
          </w:rPr>
        </w:r>
        <w:r w:rsidR="004901DA">
          <w:rPr>
            <w:noProof/>
            <w:webHidden/>
          </w:rPr>
          <w:fldChar w:fldCharType="separate"/>
        </w:r>
        <w:r w:rsidR="002A5205">
          <w:rPr>
            <w:noProof/>
            <w:webHidden/>
          </w:rPr>
          <w:t>34</w:t>
        </w:r>
        <w:r w:rsidR="004901DA">
          <w:rPr>
            <w:noProof/>
            <w:webHidden/>
          </w:rPr>
          <w:fldChar w:fldCharType="end"/>
        </w:r>
      </w:hyperlink>
    </w:p>
    <w:p w14:paraId="687DAB43" w14:textId="0574C9BF" w:rsidR="004901DA" w:rsidRDefault="00022F11">
      <w:pPr>
        <w:pStyle w:val="TableofFigures"/>
        <w:tabs>
          <w:tab w:val="right" w:leader="dot" w:pos="9016"/>
        </w:tabs>
        <w:rPr>
          <w:rFonts w:eastAsiaTheme="minorEastAsia"/>
          <w:noProof/>
          <w:lang w:eastAsia="en-GB"/>
        </w:rPr>
      </w:pPr>
      <w:hyperlink w:anchor="_Toc80554529" w:history="1">
        <w:r w:rsidR="004901DA" w:rsidRPr="00095EEF">
          <w:rPr>
            <w:rStyle w:val="Hyperlink"/>
            <w:noProof/>
          </w:rPr>
          <w:t>Table 4.VGG19 architecture</w:t>
        </w:r>
        <w:r w:rsidR="004901DA">
          <w:rPr>
            <w:noProof/>
            <w:webHidden/>
          </w:rPr>
          <w:tab/>
        </w:r>
        <w:r w:rsidR="004901DA">
          <w:rPr>
            <w:noProof/>
            <w:webHidden/>
          </w:rPr>
          <w:fldChar w:fldCharType="begin"/>
        </w:r>
        <w:r w:rsidR="004901DA">
          <w:rPr>
            <w:noProof/>
            <w:webHidden/>
          </w:rPr>
          <w:instrText xml:space="preserve"> PAGEREF _Toc80554529 \h </w:instrText>
        </w:r>
        <w:r w:rsidR="004901DA">
          <w:rPr>
            <w:noProof/>
            <w:webHidden/>
          </w:rPr>
        </w:r>
        <w:r w:rsidR="004901DA">
          <w:rPr>
            <w:noProof/>
            <w:webHidden/>
          </w:rPr>
          <w:fldChar w:fldCharType="separate"/>
        </w:r>
        <w:r w:rsidR="002A5205">
          <w:rPr>
            <w:noProof/>
            <w:webHidden/>
          </w:rPr>
          <w:t>34</w:t>
        </w:r>
        <w:r w:rsidR="004901DA">
          <w:rPr>
            <w:noProof/>
            <w:webHidden/>
          </w:rPr>
          <w:fldChar w:fldCharType="end"/>
        </w:r>
      </w:hyperlink>
    </w:p>
    <w:p w14:paraId="38201802" w14:textId="158FF2A6" w:rsidR="004901DA" w:rsidRDefault="00022F11">
      <w:pPr>
        <w:pStyle w:val="TableofFigures"/>
        <w:tabs>
          <w:tab w:val="right" w:leader="dot" w:pos="9016"/>
        </w:tabs>
        <w:rPr>
          <w:rFonts w:eastAsiaTheme="minorEastAsia"/>
          <w:noProof/>
          <w:lang w:eastAsia="en-GB"/>
        </w:rPr>
      </w:pPr>
      <w:hyperlink w:anchor="_Toc80554530" w:history="1">
        <w:r w:rsidR="004901DA" w:rsidRPr="00095EEF">
          <w:rPr>
            <w:rStyle w:val="Hyperlink"/>
            <w:noProof/>
          </w:rPr>
          <w:t>Table 5.InceptionV3 architecture</w:t>
        </w:r>
        <w:r w:rsidR="004901DA">
          <w:rPr>
            <w:noProof/>
            <w:webHidden/>
          </w:rPr>
          <w:tab/>
        </w:r>
        <w:r w:rsidR="004901DA">
          <w:rPr>
            <w:noProof/>
            <w:webHidden/>
          </w:rPr>
          <w:fldChar w:fldCharType="begin"/>
        </w:r>
        <w:r w:rsidR="004901DA">
          <w:rPr>
            <w:noProof/>
            <w:webHidden/>
          </w:rPr>
          <w:instrText xml:space="preserve"> PAGEREF _Toc80554530 \h </w:instrText>
        </w:r>
        <w:r w:rsidR="004901DA">
          <w:rPr>
            <w:noProof/>
            <w:webHidden/>
          </w:rPr>
        </w:r>
        <w:r w:rsidR="004901DA">
          <w:rPr>
            <w:noProof/>
            <w:webHidden/>
          </w:rPr>
          <w:fldChar w:fldCharType="separate"/>
        </w:r>
        <w:r w:rsidR="002A5205">
          <w:rPr>
            <w:noProof/>
            <w:webHidden/>
          </w:rPr>
          <w:t>35</w:t>
        </w:r>
        <w:r w:rsidR="004901DA">
          <w:rPr>
            <w:noProof/>
            <w:webHidden/>
          </w:rPr>
          <w:fldChar w:fldCharType="end"/>
        </w:r>
      </w:hyperlink>
    </w:p>
    <w:p w14:paraId="4245E96E" w14:textId="4C2740C7" w:rsidR="004901DA" w:rsidRDefault="00022F11">
      <w:pPr>
        <w:pStyle w:val="TableofFigures"/>
        <w:tabs>
          <w:tab w:val="right" w:leader="dot" w:pos="9016"/>
        </w:tabs>
        <w:rPr>
          <w:rFonts w:eastAsiaTheme="minorEastAsia"/>
          <w:noProof/>
          <w:lang w:eastAsia="en-GB"/>
        </w:rPr>
      </w:pPr>
      <w:hyperlink w:anchor="_Toc80554531" w:history="1">
        <w:r w:rsidR="004901DA" w:rsidRPr="00095EEF">
          <w:rPr>
            <w:rStyle w:val="Hyperlink"/>
            <w:noProof/>
          </w:rPr>
          <w:t>Table 6.MobileNetV2 architecture</w:t>
        </w:r>
        <w:r w:rsidR="004901DA">
          <w:rPr>
            <w:noProof/>
            <w:webHidden/>
          </w:rPr>
          <w:tab/>
        </w:r>
        <w:r w:rsidR="004901DA">
          <w:rPr>
            <w:noProof/>
            <w:webHidden/>
          </w:rPr>
          <w:fldChar w:fldCharType="begin"/>
        </w:r>
        <w:r w:rsidR="004901DA">
          <w:rPr>
            <w:noProof/>
            <w:webHidden/>
          </w:rPr>
          <w:instrText xml:space="preserve"> PAGEREF _Toc80554531 \h </w:instrText>
        </w:r>
        <w:r w:rsidR="004901DA">
          <w:rPr>
            <w:noProof/>
            <w:webHidden/>
          </w:rPr>
        </w:r>
        <w:r w:rsidR="004901DA">
          <w:rPr>
            <w:noProof/>
            <w:webHidden/>
          </w:rPr>
          <w:fldChar w:fldCharType="separate"/>
        </w:r>
        <w:r w:rsidR="002A5205">
          <w:rPr>
            <w:noProof/>
            <w:webHidden/>
          </w:rPr>
          <w:t>36</w:t>
        </w:r>
        <w:r w:rsidR="004901DA">
          <w:rPr>
            <w:noProof/>
            <w:webHidden/>
          </w:rPr>
          <w:fldChar w:fldCharType="end"/>
        </w:r>
      </w:hyperlink>
    </w:p>
    <w:p w14:paraId="0F18FF99" w14:textId="55175B6B" w:rsidR="004901DA" w:rsidRDefault="00022F11">
      <w:pPr>
        <w:pStyle w:val="TableofFigures"/>
        <w:tabs>
          <w:tab w:val="right" w:leader="dot" w:pos="9016"/>
        </w:tabs>
        <w:rPr>
          <w:rFonts w:eastAsiaTheme="minorEastAsia"/>
          <w:noProof/>
          <w:lang w:eastAsia="en-GB"/>
        </w:rPr>
      </w:pPr>
      <w:hyperlink w:anchor="_Toc80554532" w:history="1">
        <w:r w:rsidR="004901DA" w:rsidRPr="00095EEF">
          <w:rPr>
            <w:rStyle w:val="Hyperlink"/>
            <w:noProof/>
          </w:rPr>
          <w:t>Table 7.Models comparison</w:t>
        </w:r>
        <w:r w:rsidR="004901DA">
          <w:rPr>
            <w:noProof/>
            <w:webHidden/>
          </w:rPr>
          <w:tab/>
        </w:r>
        <w:r w:rsidR="004901DA">
          <w:rPr>
            <w:noProof/>
            <w:webHidden/>
          </w:rPr>
          <w:fldChar w:fldCharType="begin"/>
        </w:r>
        <w:r w:rsidR="004901DA">
          <w:rPr>
            <w:noProof/>
            <w:webHidden/>
          </w:rPr>
          <w:instrText xml:space="preserve"> PAGEREF _Toc80554532 \h </w:instrText>
        </w:r>
        <w:r w:rsidR="004901DA">
          <w:rPr>
            <w:noProof/>
            <w:webHidden/>
          </w:rPr>
        </w:r>
        <w:r w:rsidR="004901DA">
          <w:rPr>
            <w:noProof/>
            <w:webHidden/>
          </w:rPr>
          <w:fldChar w:fldCharType="separate"/>
        </w:r>
        <w:r w:rsidR="002A5205">
          <w:rPr>
            <w:noProof/>
            <w:webHidden/>
          </w:rPr>
          <w:t>67</w:t>
        </w:r>
        <w:r w:rsidR="004901DA">
          <w:rPr>
            <w:noProof/>
            <w:webHidden/>
          </w:rPr>
          <w:fldChar w:fldCharType="end"/>
        </w:r>
      </w:hyperlink>
    </w:p>
    <w:p w14:paraId="621B12E5" w14:textId="4672747A" w:rsidR="00771BF5" w:rsidRDefault="004901DA">
      <w:pPr>
        <w:rPr>
          <w:rFonts w:asciiTheme="majorHAnsi" w:eastAsiaTheme="majorEastAsia" w:hAnsiTheme="majorHAnsi" w:cstheme="majorBidi"/>
          <w:color w:val="2F5496" w:themeColor="accent1" w:themeShade="BF"/>
          <w:sz w:val="32"/>
          <w:szCs w:val="32"/>
        </w:rPr>
      </w:pPr>
      <w:r>
        <w:lastRenderedPageBreak/>
        <w:fldChar w:fldCharType="end"/>
      </w:r>
    </w:p>
    <w:p w14:paraId="1ADAB5A3" w14:textId="107785AD" w:rsidR="00B903A5" w:rsidRPr="007A0DDC" w:rsidRDefault="00ED0910" w:rsidP="00B36396">
      <w:pPr>
        <w:pStyle w:val="Heading1"/>
        <w:jc w:val="center"/>
        <w:rPr>
          <w:color w:val="0070C0"/>
        </w:rPr>
      </w:pPr>
      <w:bookmarkStart w:id="4" w:name="_Toc80891438"/>
      <w:r>
        <w:rPr>
          <w:color w:val="0070C0"/>
        </w:rPr>
        <w:t>Introduction</w:t>
      </w:r>
      <w:bookmarkEnd w:id="4"/>
    </w:p>
    <w:p w14:paraId="7D0851B2" w14:textId="478C9C0F" w:rsidR="00324258" w:rsidRPr="007A0DDC" w:rsidRDefault="00324258" w:rsidP="00324258">
      <w:pPr>
        <w:pStyle w:val="Heading2"/>
        <w:rPr>
          <w:color w:val="0070C0"/>
        </w:rPr>
      </w:pPr>
      <w:bookmarkStart w:id="5" w:name="_Toc80891439"/>
      <w:r w:rsidRPr="007A0DDC">
        <w:rPr>
          <w:color w:val="0070C0"/>
        </w:rPr>
        <w:t>1.1. Motivation</w:t>
      </w:r>
      <w:bookmarkEnd w:id="5"/>
    </w:p>
    <w:p w14:paraId="7391B7E4" w14:textId="59AEFC06" w:rsidR="0029616F" w:rsidRDefault="00E72A04" w:rsidP="0029616F">
      <w:r>
        <w:tab/>
      </w:r>
      <w:r w:rsidR="0029616F">
        <w:t>Every human being has had the experience of expressing emotions as a form of communication in some manner. Individuals convey their emotions in a variety of ways, including via body language, tone of voice, and facial expression. (Routray</w:t>
      </w:r>
      <w:r w:rsidR="0049733D">
        <w:t xml:space="preserve"> </w:t>
      </w:r>
      <w:r w:rsidR="00BA42F8">
        <w:t>&amp;</w:t>
      </w:r>
      <w:r w:rsidR="00DD1A64">
        <w:t xml:space="preserve"> Happy, </w:t>
      </w:r>
      <w:r w:rsidR="0029616F">
        <w:t>2015).  (Majumder et al.</w:t>
      </w:r>
      <w:r w:rsidR="00E23FC3">
        <w:t>,</w:t>
      </w:r>
      <w:r w:rsidR="00DD1A64">
        <w:t xml:space="preserve"> 2018</w:t>
      </w:r>
      <w:r w:rsidR="0029616F">
        <w:t>) .</w:t>
      </w:r>
    </w:p>
    <w:p w14:paraId="106B140A" w14:textId="5A4CABCA" w:rsidR="00C60904" w:rsidRDefault="00C60904" w:rsidP="0029616F">
      <w:pPr>
        <w:ind w:firstLine="720"/>
      </w:pPr>
      <w:r w:rsidRPr="00C60904">
        <w:t>Academics and philosophers have long been fascinated by the recognition of facial expressions. In 1872, Charles Darwin suggested six universal emotions in 1872, which everyone everywhere can read and understand. (2011) (D. Matsumoto &amp;, H. S. Hwang, 2011). Numerous academics have disputed this claim, including Paul Ekman, Wallace Friesen, and Phoebe Ellsworth (D. Matsumoto &amp; H. S. , D., Hwang, H.S., 2011). Silvan Tomkins later recruited Paul Ekman and Carroll Izard to research Charles Darwin’'s hypothesis, and they discovered that people can express and understand the following emotions regardless of their location or culture: surprise, fear, disgust, anger, happiness, and sadness. (Routray</w:t>
      </w:r>
      <w:r w:rsidR="00BA42F8">
        <w:t xml:space="preserve"> &amp; </w:t>
      </w:r>
      <w:r w:rsidRPr="00C60904">
        <w:t>Happy</w:t>
      </w:r>
      <w:r w:rsidR="00BA42F8">
        <w:t>,</w:t>
      </w:r>
      <w:r w:rsidR="00BA42F8" w:rsidRPr="00BA42F8">
        <w:t xml:space="preserve"> </w:t>
      </w:r>
      <w:r w:rsidR="00BA42F8" w:rsidRPr="00C60904">
        <w:t>2015</w:t>
      </w:r>
      <w:r w:rsidRPr="00C60904">
        <w:t>;</w:t>
      </w:r>
      <w:r w:rsidR="00BA42F8">
        <w:t xml:space="preserve"> </w:t>
      </w:r>
      <w:r w:rsidRPr="00C60904">
        <w:t>Luettin &amp;, Fasel, 2019).</w:t>
      </w:r>
    </w:p>
    <w:p w14:paraId="691D151E" w14:textId="77777777" w:rsidR="00CF4786" w:rsidRDefault="00CF4786" w:rsidP="00CF4786">
      <w:pPr>
        <w:ind w:firstLine="720"/>
      </w:pPr>
      <w:r>
        <w:t>Ekman demonstrated that by analysing facial expressions, it is possible to infer patterns that can be used to anticipate behaviours or thoughts (P. Ekman &amp; F. Friesen, 1984). Today, technology advances have created new possibilities for detecting facial expressions which have a wide range of applications in artificial intelligence. In robotics, facial expressions are critical for human-computer interaction. For a robot to be capable of mimicking human behaviour, it must first self-learn to link inner emotions with facial movements (Zhang et al., 2013).</w:t>
      </w:r>
    </w:p>
    <w:p w14:paraId="7EDDE0B7" w14:textId="77777777" w:rsidR="00CF4786" w:rsidRDefault="00CF4786" w:rsidP="00CF4786">
      <w:pPr>
        <w:ind w:firstLine="720"/>
      </w:pPr>
      <w:r>
        <w:t>Teaching has changed significantly in recent years, and as a result of the pandemic, e-learning has surpassed traditional classroom teaching as the most popular form of instruction. While facial expression recognition (FER) technology may assist instructors in assessing students’ learning levels, it can also predict students’ enjoyment and understanding during a lecture session (Lansley, 2020; Gu &amp; Wang, 2018). Additionally, physicians have begun to utilise FER to treat mental and behavioural disorders (Samadiani et al., 2019). The technology may combine facial expression detection, body recognition, and speech tone identification to provide additional information to assist physicians in making judgments about the emotional and mental health of individuals diagnosed with autism, depression, or schizophrenia, among other conditions (Lansley, 2020; Gu &amp; Wang, 2018).</w:t>
      </w:r>
    </w:p>
    <w:p w14:paraId="79180854" w14:textId="77777777" w:rsidR="008F227E" w:rsidRDefault="00FE4A15" w:rsidP="008F227E">
      <w:pPr>
        <w:ind w:firstLine="720"/>
      </w:pPr>
      <w:r w:rsidRPr="00FE4A15">
        <w:t>Large businesses are increasing their sales by using FER. They capture people’s emotions of amazement when confronted with a novel item such as a phone or a car. They may use this approach to obtain an honest answer while presenting the design and specifications of the product and forecasting its profitability. Additionally, they want to develop a new way of recruiting trustworthy employees. This method involves recording potential employees’ answers to a questionnaire and then analysing the employees using facial expression detection (Gu &amp; Wang, 2018). Airports, the military, and security firms are also interested in researching the use of cameras and software to combine existing knowledge about facial emotion recognition and deception in order to detect suspicious movements indicative of drug trafficking, terrorist attacks, or any other type of crime that might occur in a large and busy space (Lansley, 2020; Wang et al., 2018).</w:t>
      </w:r>
      <w:r w:rsidR="0029616F">
        <w:t xml:space="preserve">This research's </w:t>
      </w:r>
      <w:r w:rsidR="005D11DF">
        <w:t>primary</w:t>
      </w:r>
      <w:r w:rsidR="0029616F">
        <w:t xml:space="preserve"> goal is to create a deep learning model for categorising face images according to their emotional state. </w:t>
      </w:r>
    </w:p>
    <w:p w14:paraId="07AC7F8C" w14:textId="5451B305" w:rsidR="008F227E" w:rsidRDefault="00796A06" w:rsidP="008F227E">
      <w:pPr>
        <w:ind w:firstLine="720"/>
      </w:pPr>
      <w:r w:rsidRPr="00796A06">
        <w:lastRenderedPageBreak/>
        <w:t>This research’s primary goal is to create a deep learning model for categorising face images according to their emotional state. Over the years, many researchers have tried to develop their own hypotheses about how emotions may be detected on the face. Apart from the actual code</w:t>
      </w:r>
      <w:r w:rsidR="0087358B">
        <w:t xml:space="preserve"> for facial emotion recognition</w:t>
      </w:r>
      <w:r w:rsidRPr="00796A06">
        <w:t xml:space="preserve">, further tests were conducted to ascertain the performance of models at different stages of development and how the best models fared compared to some similar programmes. The comparison involves classification, training, and testing processes. Various deep convolutional neural network (CNN) architectures were used, including pooling layers, convolutional layers, and fully connected layers. These designs have been refined to improve their suitability for the task of facial emotion recognition. </w:t>
      </w:r>
    </w:p>
    <w:p w14:paraId="53BBF71C" w14:textId="2A047295" w:rsidR="00B856BE" w:rsidRPr="008F227E" w:rsidRDefault="00B856BE" w:rsidP="008F227E">
      <w:pPr>
        <w:pStyle w:val="Heading2"/>
        <w:rPr>
          <w:color w:val="0070C0"/>
        </w:rPr>
      </w:pPr>
      <w:bookmarkStart w:id="6" w:name="_Toc80891440"/>
      <w:r w:rsidRPr="008F227E">
        <w:rPr>
          <w:color w:val="0070C0"/>
        </w:rPr>
        <w:t>1.2. Aims</w:t>
      </w:r>
      <w:bookmarkEnd w:id="6"/>
    </w:p>
    <w:p w14:paraId="23AD40D9" w14:textId="77777777" w:rsidR="000557F8" w:rsidRDefault="000557F8" w:rsidP="000557F8">
      <w:pPr>
        <w:pStyle w:val="ListParagraph"/>
        <w:numPr>
          <w:ilvl w:val="0"/>
          <w:numId w:val="22"/>
        </w:numPr>
      </w:pPr>
      <w:r w:rsidRPr="000557F8">
        <w:t>Create a deep learning software capable of autonomously interpreting the emotions displayed on a human face utilising a challenging dataset.</w:t>
      </w:r>
    </w:p>
    <w:p w14:paraId="36570F62" w14:textId="77777777" w:rsidR="000557F8" w:rsidRDefault="000557F8" w:rsidP="000557F8">
      <w:pPr>
        <w:pStyle w:val="ListParagraph"/>
        <w:numPr>
          <w:ilvl w:val="0"/>
          <w:numId w:val="22"/>
        </w:numPr>
      </w:pPr>
      <w:r w:rsidRPr="000557F8">
        <w:t>Optimise the program’s performance by using available resources to generate an accurate model.</w:t>
      </w:r>
    </w:p>
    <w:p w14:paraId="27156CBF" w14:textId="4FDB97B0" w:rsidR="000557F8" w:rsidRPr="000557F8" w:rsidRDefault="000557F8" w:rsidP="000557F8">
      <w:pPr>
        <w:pStyle w:val="ListParagraph"/>
        <w:numPr>
          <w:ilvl w:val="0"/>
          <w:numId w:val="22"/>
        </w:numPr>
      </w:pPr>
      <w:r w:rsidRPr="000557F8">
        <w:t>Compare the optimal version to other methods provided by a variety of researchers.</w:t>
      </w:r>
    </w:p>
    <w:p w14:paraId="560BFF02" w14:textId="58A861A6" w:rsidR="005413D4" w:rsidRPr="00C756B4" w:rsidRDefault="00250312" w:rsidP="00C756B4">
      <w:pPr>
        <w:pStyle w:val="Heading2"/>
        <w:rPr>
          <w:color w:val="0070C0"/>
        </w:rPr>
      </w:pPr>
      <w:bookmarkStart w:id="7" w:name="_Toc80891441"/>
      <w:r w:rsidRPr="007A0DDC">
        <w:rPr>
          <w:color w:val="0070C0"/>
        </w:rPr>
        <w:t>1.3. Objectives</w:t>
      </w:r>
      <w:bookmarkEnd w:id="7"/>
    </w:p>
    <w:p w14:paraId="581A7BFD" w14:textId="77777777" w:rsidR="005413D4" w:rsidRPr="005413D4" w:rsidRDefault="005413D4" w:rsidP="00856738">
      <w:pPr>
        <w:pStyle w:val="ListParagraph"/>
        <w:numPr>
          <w:ilvl w:val="0"/>
          <w:numId w:val="23"/>
        </w:numPr>
      </w:pPr>
      <w:r w:rsidRPr="005413D4">
        <w:t>Investigate suitable tools, techniques, and methods to complete the project</w:t>
      </w:r>
    </w:p>
    <w:p w14:paraId="0B137DFE" w14:textId="77777777" w:rsidR="005413D4" w:rsidRPr="005413D4" w:rsidRDefault="005413D4" w:rsidP="005413D4"/>
    <w:p w14:paraId="05D52E07" w14:textId="77777777" w:rsidR="005413D4" w:rsidRPr="005413D4" w:rsidRDefault="005413D4" w:rsidP="00856738">
      <w:pPr>
        <w:pStyle w:val="ListParagraph"/>
        <w:numPr>
          <w:ilvl w:val="0"/>
          <w:numId w:val="23"/>
        </w:numPr>
      </w:pPr>
      <w:r w:rsidRPr="005413D4">
        <w:t>Find the most suitable methods for building the program</w:t>
      </w:r>
    </w:p>
    <w:p w14:paraId="5E537139" w14:textId="77777777" w:rsidR="005413D4" w:rsidRPr="005413D4" w:rsidRDefault="005413D4" w:rsidP="00856738">
      <w:pPr>
        <w:pStyle w:val="ListParagraph"/>
        <w:numPr>
          <w:ilvl w:val="1"/>
          <w:numId w:val="23"/>
        </w:numPr>
      </w:pPr>
      <w:r w:rsidRPr="005413D4">
        <w:t>Find suitable pre-trained models</w:t>
      </w:r>
    </w:p>
    <w:p w14:paraId="422B77C4" w14:textId="77777777" w:rsidR="005413D4" w:rsidRPr="005413D4" w:rsidRDefault="005413D4" w:rsidP="00856738">
      <w:pPr>
        <w:pStyle w:val="ListParagraph"/>
        <w:numPr>
          <w:ilvl w:val="1"/>
          <w:numId w:val="23"/>
        </w:numPr>
      </w:pPr>
      <w:r w:rsidRPr="005413D4">
        <w:t>Find libraries and software needed to develop the algorithm</w:t>
      </w:r>
    </w:p>
    <w:p w14:paraId="189E6ECD" w14:textId="77777777" w:rsidR="005413D4" w:rsidRPr="005413D4" w:rsidRDefault="005413D4" w:rsidP="005413D4"/>
    <w:p w14:paraId="110D64B9" w14:textId="2928371D" w:rsidR="005413D4" w:rsidRDefault="005413D4" w:rsidP="00856738">
      <w:pPr>
        <w:pStyle w:val="ListParagraph"/>
        <w:numPr>
          <w:ilvl w:val="0"/>
          <w:numId w:val="23"/>
        </w:numPr>
      </w:pPr>
      <w:r w:rsidRPr="005413D4">
        <w:t>Train the program to detect and recognise facial emotion from the pictures</w:t>
      </w:r>
    </w:p>
    <w:p w14:paraId="06D72596" w14:textId="77777777" w:rsidR="00827C0C" w:rsidRPr="005413D4" w:rsidRDefault="00827C0C" w:rsidP="00827C0C">
      <w:pPr>
        <w:pStyle w:val="ListParagraph"/>
        <w:ind w:left="360"/>
      </w:pPr>
    </w:p>
    <w:p w14:paraId="49DDD42A" w14:textId="06C99B00" w:rsidR="005413D4" w:rsidRDefault="005413D4" w:rsidP="00856738">
      <w:pPr>
        <w:pStyle w:val="ListParagraph"/>
        <w:numPr>
          <w:ilvl w:val="0"/>
          <w:numId w:val="23"/>
        </w:numPr>
      </w:pPr>
      <w:r w:rsidRPr="005413D4">
        <w:t>Tune the parameters to increase the accuracy</w:t>
      </w:r>
    </w:p>
    <w:p w14:paraId="22F38964" w14:textId="77777777" w:rsidR="00827C0C" w:rsidRDefault="00827C0C" w:rsidP="00827C0C">
      <w:pPr>
        <w:pStyle w:val="ListParagraph"/>
      </w:pPr>
    </w:p>
    <w:p w14:paraId="7F4C089E" w14:textId="77777777" w:rsidR="00827C0C" w:rsidRPr="005413D4" w:rsidRDefault="00827C0C" w:rsidP="00827C0C">
      <w:pPr>
        <w:pStyle w:val="ListParagraph"/>
        <w:ind w:left="360"/>
      </w:pPr>
    </w:p>
    <w:p w14:paraId="5E21299F" w14:textId="77777777" w:rsidR="005413D4" w:rsidRPr="005413D4" w:rsidRDefault="005413D4" w:rsidP="00856738">
      <w:pPr>
        <w:pStyle w:val="ListParagraph"/>
        <w:numPr>
          <w:ilvl w:val="0"/>
          <w:numId w:val="23"/>
        </w:numPr>
      </w:pPr>
      <w:r w:rsidRPr="005413D4">
        <w:t>Evaluate the best model in parallel with the work done by other researchers</w:t>
      </w:r>
    </w:p>
    <w:p w14:paraId="394694D9" w14:textId="77777777" w:rsidR="005413D4" w:rsidRPr="005413D4" w:rsidRDefault="005413D4" w:rsidP="00827C0C">
      <w:pPr>
        <w:pStyle w:val="ListParagraph"/>
        <w:numPr>
          <w:ilvl w:val="1"/>
          <w:numId w:val="23"/>
        </w:numPr>
      </w:pPr>
      <w:r w:rsidRPr="005413D4">
        <w:t>Discuss the results and highlight the good practice</w:t>
      </w:r>
    </w:p>
    <w:p w14:paraId="63C92BBC" w14:textId="77777777" w:rsidR="005413D4" w:rsidRPr="005413D4" w:rsidRDefault="005413D4" w:rsidP="00827C0C">
      <w:pPr>
        <w:pStyle w:val="ListParagraph"/>
        <w:numPr>
          <w:ilvl w:val="1"/>
          <w:numId w:val="23"/>
        </w:numPr>
      </w:pPr>
      <w:r w:rsidRPr="005413D4">
        <w:t>Discuss the flows of the system</w:t>
      </w:r>
    </w:p>
    <w:p w14:paraId="577B5A76" w14:textId="7763071B" w:rsidR="00250312" w:rsidRPr="00DD3CCE" w:rsidRDefault="00730BD4" w:rsidP="00CD0C4D">
      <w:pPr>
        <w:pStyle w:val="Heading2"/>
        <w:rPr>
          <w:color w:val="0070C0"/>
        </w:rPr>
      </w:pPr>
      <w:bookmarkStart w:id="8" w:name="_Toc80891442"/>
      <w:r w:rsidRPr="007A0DDC">
        <w:rPr>
          <w:color w:val="0070C0"/>
        </w:rPr>
        <w:t xml:space="preserve">1.3. </w:t>
      </w:r>
      <w:r w:rsidR="00756C9D" w:rsidRPr="007A0DDC">
        <w:rPr>
          <w:color w:val="0070C0"/>
        </w:rPr>
        <w:t>Structure of the dissertation</w:t>
      </w:r>
      <w:bookmarkEnd w:id="8"/>
    </w:p>
    <w:p w14:paraId="21005B4F" w14:textId="77777777" w:rsidR="00DD3CCE" w:rsidRDefault="00CF2A45" w:rsidP="00DD3CCE">
      <w:pPr>
        <w:ind w:firstLine="720"/>
      </w:pPr>
      <w:r w:rsidRPr="00CF2A45">
        <w:t xml:space="preserve">Chapter 1 discusses the rationale and context for developing a facial emotion detection system. Additionally, it defines the dissertation’s goals and objectives as well as the dissertation’s organisation. </w:t>
      </w:r>
    </w:p>
    <w:p w14:paraId="2B06CCF7" w14:textId="77777777" w:rsidR="00DD3CCE" w:rsidRDefault="00CF2A45" w:rsidP="00DD3CCE">
      <w:pPr>
        <w:ind w:firstLine="720"/>
      </w:pPr>
      <w:r w:rsidRPr="00CF2A45">
        <w:t xml:space="preserve">Chapter 2 summarises several research articles describing the methods used by various research groups to develop an appropriate model for facial emotion detection. </w:t>
      </w:r>
    </w:p>
    <w:p w14:paraId="640BA731" w14:textId="77777777" w:rsidR="00DD3CCE" w:rsidRDefault="00CF2A45" w:rsidP="00DD3CCE">
      <w:pPr>
        <w:ind w:firstLine="720"/>
      </w:pPr>
      <w:r w:rsidRPr="00CF2A45">
        <w:t>Chapter 3 discusses the</w:t>
      </w:r>
      <w:r w:rsidR="00DD3CCE" w:rsidRPr="00DD3CCE">
        <w:t xml:space="preserve"> </w:t>
      </w:r>
      <w:r w:rsidR="00DD3CCE">
        <w:t>Deep Convolutional Neural Network’s (</w:t>
      </w:r>
      <w:r w:rsidR="00DD3CCE" w:rsidRPr="00D6335E">
        <w:t>DCNN</w:t>
      </w:r>
      <w:r w:rsidR="00DD3CCE">
        <w:t xml:space="preserve">) </w:t>
      </w:r>
      <w:r w:rsidRPr="00CF2A45">
        <w:t xml:space="preserve">features and components, how these components interact, and the critical values that must be considered while building this architecture. </w:t>
      </w:r>
    </w:p>
    <w:p w14:paraId="34686C44" w14:textId="77777777" w:rsidR="00DD3CCE" w:rsidRDefault="00CF2A45" w:rsidP="00DD3CCE">
      <w:pPr>
        <w:ind w:firstLine="720"/>
      </w:pPr>
      <w:r w:rsidRPr="00CF2A45">
        <w:t>Chapter 4 details the selection of the dataset, pre-trained models, tools, and libraries. Each of these components has been explained in depth to ensure that they are well understood.</w:t>
      </w:r>
    </w:p>
    <w:p w14:paraId="2B7C44CC" w14:textId="77777777" w:rsidR="00DD3CCE" w:rsidRDefault="00CF2A45" w:rsidP="00DD3CCE">
      <w:pPr>
        <w:ind w:firstLine="720"/>
      </w:pPr>
      <w:r w:rsidRPr="00CF2A45">
        <w:lastRenderedPageBreak/>
        <w:t xml:space="preserve"> Chapter 5 outlines the whole process of training and testing models. It explains the changes made at each step in response to the obtained findings and suggestions from other researchers in order to avoid the issue of underfitting or overfitting.</w:t>
      </w:r>
    </w:p>
    <w:p w14:paraId="070C6814" w14:textId="77777777" w:rsidR="00DD3CCE" w:rsidRDefault="00CF2A45" w:rsidP="00DD3CCE">
      <w:pPr>
        <w:ind w:firstLine="720"/>
      </w:pPr>
      <w:r w:rsidRPr="00CF2A45">
        <w:t xml:space="preserve"> Chapter 6 compares the final model to various techniques developed by academics using the same dataset. Additionally, it provides a summary of the accomplishments made throughout the project’s development. It also discusses the unanticipated difficulties faced and how they were resolved. </w:t>
      </w:r>
    </w:p>
    <w:p w14:paraId="7D9C7526" w14:textId="5968081F" w:rsidR="00CF2A45" w:rsidRDefault="00CF2A45" w:rsidP="00DD3CCE">
      <w:pPr>
        <w:ind w:firstLine="720"/>
      </w:pPr>
      <w:r w:rsidRPr="00CF2A45">
        <w:t>Finally, Chapter 7 is about the recommendations that can be made to improve the performance of the algorithm developed for facial emotion recognition. It also includes a summary of all the work done in this study and the results achieved.</w:t>
      </w:r>
    </w:p>
    <w:p w14:paraId="402CC733" w14:textId="03310131" w:rsidR="000E0AE5" w:rsidRPr="00172ABD" w:rsidRDefault="000E0AE5" w:rsidP="00B36396">
      <w:pPr>
        <w:pStyle w:val="Heading1"/>
        <w:jc w:val="center"/>
        <w:rPr>
          <w:color w:val="0070C0"/>
        </w:rPr>
      </w:pPr>
      <w:bookmarkStart w:id="9" w:name="_Toc80891443"/>
      <w:r w:rsidRPr="00172ABD">
        <w:rPr>
          <w:color w:val="0070C0"/>
        </w:rPr>
        <w:t>Analysis</w:t>
      </w:r>
      <w:bookmarkEnd w:id="9"/>
    </w:p>
    <w:p w14:paraId="6C94ECE6" w14:textId="6F67F05D" w:rsidR="007D63B7" w:rsidRPr="00172ABD" w:rsidRDefault="007D63B7" w:rsidP="006B72B6">
      <w:pPr>
        <w:pStyle w:val="Heading1"/>
        <w:rPr>
          <w:color w:val="0070C0"/>
        </w:rPr>
      </w:pPr>
      <w:bookmarkStart w:id="10" w:name="_Toc80891444"/>
      <w:r w:rsidRPr="00172ABD">
        <w:rPr>
          <w:color w:val="0070C0"/>
        </w:rPr>
        <w:t xml:space="preserve">Chapter 2. Related </w:t>
      </w:r>
      <w:r w:rsidR="001F0076">
        <w:rPr>
          <w:color w:val="0070C0"/>
        </w:rPr>
        <w:t>w</w:t>
      </w:r>
      <w:r w:rsidRPr="00172ABD">
        <w:rPr>
          <w:color w:val="0070C0"/>
        </w:rPr>
        <w:t>ork</w:t>
      </w:r>
      <w:bookmarkEnd w:id="10"/>
    </w:p>
    <w:p w14:paraId="5C8E135E" w14:textId="34AF840B" w:rsidR="001C2596" w:rsidRDefault="00DD5C95" w:rsidP="00DD5C95">
      <w:r>
        <w:tab/>
      </w:r>
      <w:r w:rsidR="001C2596" w:rsidRPr="001C2596">
        <w:t>Mollahosseini et al. (2016) suggest the use of deep CNNs for facial emotion recognition across a variety of publicly accessible datasets. The pictures from the dataset were resized to 48x48 pixels after facial landmarks were extracted from the data. The researchers then used the method of data augmentation. Two convolution-pooling layers were utilised in the architecture followed by two inception-type modules including convolutional layers of sizes 1x1, 3x3, and 5x5. They demonstrate the ability to utilise the network-in-network method, which enables increased local performance due to the locally applied convolution layers and reduces the overfitting issue.</w:t>
      </w:r>
    </w:p>
    <w:p w14:paraId="1DB517B5" w14:textId="3081A3F7" w:rsidR="00921D87" w:rsidRDefault="00544900" w:rsidP="00D746B5">
      <w:r>
        <w:tab/>
      </w:r>
      <w:r w:rsidR="00D746B5" w:rsidRPr="00D746B5">
        <w:t>(Lopes et al., 2010) investigated the effect of pre-processing data before training the network to improve emotion categorisation. Before CNN, data augmentation, rotation correction, cropping, downsampling with 32x32 pixels, and normalisation were performed. CNN consists of two convolution-pooling layers that terminate in two dense layers with 256 and 7 neurons, respectively. At the test stage, the best weight acquired throughout the training stage is utilised. Three publicly available datasets were used to assess this experience: CK+, JAFFE, and BU-3DFE. According to Lopes et al., using all of these pre-processing stages</w:t>
      </w:r>
      <w:r w:rsidR="00921D87">
        <w:t xml:space="preserve"> together</w:t>
      </w:r>
      <w:r w:rsidR="00D746B5" w:rsidRPr="00D746B5">
        <w:t xml:space="preserve"> is more successful than doing them individually. Additionally, Mohammadpour et al. (2017) have used these pre-processing methods. They suggest a new CNN for the detection of facial AUs. They have utilised two convolution layers for the network followed by a max-pooling layer for each and two fully connected layers to show the number of active AUs.</w:t>
      </w:r>
    </w:p>
    <w:p w14:paraId="1082480D" w14:textId="5CB0B80D" w:rsidR="00BE362E" w:rsidRDefault="00BE362E" w:rsidP="00D746B5">
      <w:r>
        <w:tab/>
      </w:r>
      <w:r w:rsidR="00E76803" w:rsidRPr="00E76803">
        <w:t>In 2018, Cai et al. proposed a new architecture CNN with sparse batch normalisation for the vanishing or explosion gradient issue. The characteristic of this network is that it employs two convolutional layers sequentially followed by max pooling and SBP and, to mitigate the overfitting issue, a dropout is used throughout three fully connected layers. For the face occlusion issue, Li et al. (2019) propose a novel CNN approach in which they first input data into a VGGNet network and then use the CNN technique utilising the attention mechanism ACNN. Three extensive databases were used to train and test this architecture: FED-RO, RAF-DB, and AffectNet.</w:t>
      </w:r>
    </w:p>
    <w:p w14:paraId="2CBC6490" w14:textId="77777777" w:rsidR="00854627" w:rsidRDefault="00DD3AB4" w:rsidP="00854627">
      <w:r>
        <w:tab/>
      </w:r>
      <w:r w:rsidR="00854627">
        <w:t xml:space="preserve">(Yolcu et al., 2019) developed a method for detecting a person’s fundamental facial features. To achieve their results, they used three CNNs with the same architecture, each of which detected a different face region, such as the brow, the eye, and the mouth. Cropping and identification of key-point facial features were conducted before the pictures were introduced into the CNN network. Using the iconic face developed in conjunction with the raw picture, the second kind of CNN was </w:t>
      </w:r>
      <w:r w:rsidR="00854627">
        <w:lastRenderedPageBreak/>
        <w:t>created to identify facial emotion. Researchers have shown that this approach outperforms the use of raw pictures or iconised faces alone in terms of accuracy.</w:t>
      </w:r>
    </w:p>
    <w:p w14:paraId="526AB377" w14:textId="77777777" w:rsidR="00854627" w:rsidRDefault="00854627" w:rsidP="00854627">
      <w:r>
        <w:t xml:space="preserve"> </w:t>
      </w:r>
      <w:r>
        <w:tab/>
        <w:t>(Agrawal and Mittal, 2019) researched the effect of change in CNN parameters on recognition rate using the FER2013 dataset, and the results are published online. First and foremost, all pictures are specified at 64x64 pixels which differ in size and the number of filters used. Includes the kind of optimiser used (Adam, stochastic gradient descent [SGD], Adadelta) on a basic CNN, which has two consecutive convolution layers. The second  layer serves as a max-pooling layer followed by a softmax function for classification on the final layer. The researchers developed two new CNN models with average accuracy of 65.23% and 65.77%, respectively. The distinctive feature of these architectures is that they do not include completely connected layers that drop out, and the same filter size is maintained throughout the network.</w:t>
      </w:r>
    </w:p>
    <w:p w14:paraId="6273BD30" w14:textId="77777777" w:rsidR="00854627" w:rsidRDefault="00854627" w:rsidP="00854627">
      <w:r>
        <w:tab/>
        <w:t>According to (Jain et al., 2019), a new deep CNN with two residual blocks each containing a four-convolution layer has been proposed. After the pre-processing phase, which allows the cropping and normalisation of the intensity of the pictures, this model is trained on the JAFFE and CK+ databases. Kim et al. (2020) investigated the variation in facial expressions associated with changes in emotional state. They suggested a spatial-temporal architect that is a mixture of CNN and LSTM to study facial expression variations. After learning the spatial characteristics of the facial expression in all the frames of the emotional state, a CNN was used to preserve the whole sequence of these spatial features. After that, an LSTM was used to maintain the entire sequence of these spatial features. Yu et al. (2018) have also contributed to this work and have proposed a novel architecture known as spatial-temporal convolutional features with nested LSTM. This architecture is based on three deep learning sub-networks: 3DCNN for extraction of spatial-temporal features, temporal T-LSTM to preserve the temporal dynamics, and the convolutional C-LSTM for modelling the multi-level features, among others.</w:t>
      </w:r>
    </w:p>
    <w:p w14:paraId="0D2DB5EE" w14:textId="77777777" w:rsidR="00854627" w:rsidRDefault="00854627" w:rsidP="00854627">
      <w:r>
        <w:tab/>
        <w:t>(Liang et al., 2020) suggested a deep convolutional BiLSTM architecture in which they create two DCNNs, one of which is designated for obtaining spatial features from facial expression sequences and the other for obtaining temporal features from facial expression sequences. These features are fused at the level of a vector with 256 sizes, and for classification into one of the six regular emotions, researchers used a BiLTSM network. When it came to the pre-processing step, they utilised the multitask cascade convolutional network for identifying faces, and then they used data augmentation to expand the dataset.</w:t>
      </w:r>
    </w:p>
    <w:p w14:paraId="2DA9169F" w14:textId="77777777" w:rsidR="00854627" w:rsidRDefault="00854627" w:rsidP="00854627">
      <w:r>
        <w:tab/>
        <w:t>(Schoneveld et al.,  2021) presented a novel deep learning-based method for audio-visual sentiment detection in this paper. This method uses current advancements in deep learning such as knowledge distillation and high-performance architectures. A model-level fusion approach is utilised to merge the deep feature representations of the auditory and photographic modalities. The temporal dynamics are then captured using a recurrent neural network. On the RECOLA dataset, the suggested method significantly surpasses state-of-the-art algorithms in predicting valence. Furthermore, using the AffectNet and Google facial expression comparison databases, the proposed visual facial expression feature extraction network surpasses state-of-the-art findings.</w:t>
      </w:r>
    </w:p>
    <w:p w14:paraId="4AD59D37" w14:textId="77777777" w:rsidR="00854627" w:rsidRDefault="00854627" w:rsidP="00854627">
      <w:r>
        <w:tab/>
        <w:t xml:space="preserve">While convolution padding aids in the collection of edge information, it also erodes the feature map. Convolution with many layers results in an output feature map called the albino feature, which significantly degrades the representation of the expression. To address these issues, (Shi et al., 2021) offer an innovative design called the amending representation module (ARM). ARM serves as a replacement for the pooling layer. In theory, it may be integrated into the back end of any network to address padding erosion. ARM effectively improves facial expression representation </w:t>
      </w:r>
      <w:r>
        <w:lastRenderedPageBreak/>
        <w:t>in two ways: by decreasing the weight of eroded features to compensate for the padding effect and by sharing affinity features across mini-batches to boost representation learning.</w:t>
      </w:r>
    </w:p>
    <w:p w14:paraId="7FFD1D72" w14:textId="77777777" w:rsidR="00854627" w:rsidRDefault="00854627" w:rsidP="00854627">
      <w:r>
        <w:tab/>
        <w:t>(Savchenko, 2021) examined the multi-task learning (MTL) capabilities of lightweight CNNs for face recognition and classification using cropped faces without borders. Savchenko emphasises the need to fine-tune these networks for facial expression prediction. Numerous models based on the MobileNet, EfficientNet, and ResNet designs are provided. They were shown experimentally to provide near-state-of-the-art results for age, gender, and race identification on the UTKFace dataset as well as emotion classification on the AffectNet dataset.</w:t>
      </w:r>
    </w:p>
    <w:p w14:paraId="2C5F8FC8" w14:textId="77777777" w:rsidR="00854627" w:rsidRDefault="00854627" w:rsidP="00854627">
      <w:r>
        <w:tab/>
        <w:t>(Vo et al.,2020) discussed automated FER on a single in-the-wild (ITW) picture. ITW pictures have significant posture, direction, and input resolution issues. This research solved the ITW FER problem using a pyramid with a super-resolution network design. Additionally, a previous distribution label smoothing loss function was added, which applies extra prior information about the confusion associated with each phrase in the FER task. Experiments on three of the most prominent ITW FER datasets demonstrated that their technique surpasses all existing approaches.</w:t>
      </w:r>
    </w:p>
    <w:p w14:paraId="691BBEC0" w14:textId="77777777" w:rsidR="00854627" w:rsidRDefault="00854627" w:rsidP="0090309E">
      <w:pPr>
        <w:ind w:firstLine="720"/>
      </w:pPr>
      <w:r>
        <w:t>(Pourmirzaei et al., 2021) examined the effect of ImageNet pre-training on FER at various augmentation degrees. As a consequence of the findings, it can be concluded that training from scratch achieves superior performance to ImageNet fine-tuning at higher augmentation levels. Following this, a framework for conventional SL was developed and termed hybrid learning. This framework combines self-supervised co-training with SL consistent with MTL. Self-supervised learning obtained additional information from input data, such as spatial information from faces, which aided the primary SL job. The feasibility of using this technique for FER issues has been explored using self-supervised pre-tasks such as jigsaw puzzles and in-painting. These two approaches aided the supervised head in lowering the error rate when various augmentations and low data regimes were used in the same training conditions. On AffectNet, the state of the art was achieved using two distinct hybrid learning techniques without different datasets. Additionally, the impact of hybrid learning was shown on two distinct facial recognition problems—head position estimation and gender identification—which resulted in an error rate reduction of up to 9% and 1%, respectively. Additionally, they observed that the hybrid learning techniques prevented the model from overfitting.</w:t>
      </w:r>
    </w:p>
    <w:p w14:paraId="6871B672" w14:textId="77777777" w:rsidR="00854627" w:rsidRDefault="00854627" w:rsidP="0090309E">
      <w:pPr>
        <w:ind w:firstLine="720"/>
      </w:pPr>
      <w:r>
        <w:t>(Schoneveld et al., 2021) provide a novel method of audio-visual emotion detection based on deep learning in this article. This method capitalises on recent advancements in deep learning, such as knowledge distillation and high-performance deep architectures. A model-level fusion approach is utilised to combine the deep feature representations of the auditory and visual modalities. To capture the temporal dynamics, a recurrent neural network is then utilised. On the RECOLA dataset, our suggested method significantly outperforms existing algorithms in predicting valence. Furthermore, the proposed network for extracting visual facial expression features surpasses state-of-the-art findings on the AffectNet and Google facial expression comparison datasets.</w:t>
      </w:r>
    </w:p>
    <w:p w14:paraId="6D71266D" w14:textId="77777777" w:rsidR="00854627" w:rsidRDefault="00854627" w:rsidP="0090309E">
      <w:pPr>
        <w:ind w:firstLine="720"/>
      </w:pPr>
      <w:r>
        <w:t xml:space="preserve">(Siqueira et al., 2020) present studies on ensembles with shared representations based on convolutional networks to show their data processing efficiency and scalability to large-scale facial expression datasets statistically and qualitatively. They demonstrate that by changing the branching level of the ensembles with shared representations, it is possible to significantly decrease redundancy and computational burden without sacrificing variety or generalisation power, which are critical for ensemble performance. Experiments on large-scale datasets indicate that ensembles with shared representations significantly reduce the remaining residual generalisation error on the </w:t>
      </w:r>
      <w:r>
        <w:lastRenderedPageBreak/>
        <w:t>AffectNet and FER+ datasets, achieve human-level performance, and outperform state-of-the-art methods for recognising facial expressions ITW that incorporate emotion and affect concepts.</w:t>
      </w:r>
    </w:p>
    <w:p w14:paraId="75CD3814" w14:textId="28DC1CD5" w:rsidR="00D957AC" w:rsidRPr="00DD5C95" w:rsidRDefault="00854627" w:rsidP="0090309E">
      <w:pPr>
        <w:ind w:firstLine="720"/>
      </w:pPr>
      <w:r>
        <w:t>The review conducted by (Ko, 2018) concentrated solely on studies that utilise facial pictures since visual expressions are one of the primary conduits of information in interpersonal communication. This article summarises decades of study in FER. It presents traditional FER methods followed by a description of typical FER system types and their primary algorithms. The authors next propose FER methods based on deep learning that use deep networks to enable end-to-end learning. Additionally, this study discusses a cutting-edge hybrid deep-learning method that employs a CNN for the spatial characteristics of an individual frame and a long short-term memory for the temporal characteristics of successive frames. The last section provides a brief overview of publicly accessible assessment criteria and a comparison to benchmark findings, which serve as a baseline for quantitative comparisons of facial emotion recognition research.</w:t>
      </w:r>
      <w:r w:rsidR="00553F60">
        <w:tab/>
      </w:r>
    </w:p>
    <w:p w14:paraId="2BC7AFC1" w14:textId="24D077E9" w:rsidR="00BC632D" w:rsidRPr="007A0DDC" w:rsidRDefault="006B72B6" w:rsidP="006B72B6">
      <w:pPr>
        <w:pStyle w:val="Heading1"/>
        <w:rPr>
          <w:color w:val="0070C0"/>
        </w:rPr>
      </w:pPr>
      <w:bookmarkStart w:id="11" w:name="_Toc80891445"/>
      <w:r w:rsidRPr="007A0DDC">
        <w:rPr>
          <w:color w:val="0070C0"/>
        </w:rPr>
        <w:t xml:space="preserve">Chapter </w:t>
      </w:r>
      <w:r w:rsidR="00880463" w:rsidRPr="007A0DDC">
        <w:rPr>
          <w:color w:val="0070C0"/>
        </w:rPr>
        <w:t>3</w:t>
      </w:r>
      <w:r w:rsidRPr="007A0DDC">
        <w:rPr>
          <w:color w:val="0070C0"/>
        </w:rPr>
        <w:t>. Literature review</w:t>
      </w:r>
      <w:bookmarkEnd w:id="11"/>
    </w:p>
    <w:p w14:paraId="7A857616" w14:textId="3B504516" w:rsidR="006B72B6" w:rsidRPr="007A0DDC" w:rsidRDefault="00880463" w:rsidP="006B72B6">
      <w:pPr>
        <w:pStyle w:val="Heading2"/>
        <w:rPr>
          <w:color w:val="0070C0"/>
        </w:rPr>
      </w:pPr>
      <w:bookmarkStart w:id="12" w:name="_Toc80891446"/>
      <w:r w:rsidRPr="007A0DDC">
        <w:rPr>
          <w:color w:val="0070C0"/>
        </w:rPr>
        <w:t>3</w:t>
      </w:r>
      <w:r w:rsidR="006B72B6" w:rsidRPr="007A0DDC">
        <w:rPr>
          <w:color w:val="0070C0"/>
        </w:rPr>
        <w:t xml:space="preserve">.1 General approach </w:t>
      </w:r>
      <w:r w:rsidR="00414CF5">
        <w:rPr>
          <w:color w:val="0070C0"/>
        </w:rPr>
        <w:t>to</w:t>
      </w:r>
      <w:r w:rsidR="006B72B6" w:rsidRPr="007A0DDC">
        <w:rPr>
          <w:color w:val="0070C0"/>
        </w:rPr>
        <w:t xml:space="preserve"> facial emotion recognition</w:t>
      </w:r>
      <w:bookmarkEnd w:id="12"/>
    </w:p>
    <w:p w14:paraId="4B442397" w14:textId="12968F26" w:rsidR="008D03FB" w:rsidRDefault="008D03FB" w:rsidP="008D03FB">
      <w:r>
        <w:tab/>
        <w:t xml:space="preserve">The development of </w:t>
      </w:r>
      <w:r w:rsidR="00D369F8">
        <w:t xml:space="preserve">the </w:t>
      </w:r>
      <w:r>
        <w:t>facial emotion recognition system generally consist</w:t>
      </w:r>
      <w:r w:rsidR="00D369F8">
        <w:t>s</w:t>
      </w:r>
      <w:r>
        <w:t xml:space="preserve"> of five different stages: </w:t>
      </w:r>
      <w:r w:rsidR="00D369F8">
        <w:t>image</w:t>
      </w:r>
      <w:r>
        <w:t xml:space="preserve"> acquisition, pre-processing, feature extraction, classification, and post-</w:t>
      </w:r>
      <w:r w:rsidR="00D369F8">
        <w:t>processing. (</w:t>
      </w:r>
      <w:r w:rsidR="00D369F8" w:rsidRPr="008D03FB">
        <w:t>Chibelushi</w:t>
      </w:r>
      <w:r w:rsidR="00EE0291">
        <w:t xml:space="preserve"> and</w:t>
      </w:r>
      <w:r w:rsidR="00D369F8" w:rsidRPr="008D03FB">
        <w:t xml:space="preserve"> Bourel</w:t>
      </w:r>
      <w:r>
        <w:t>,</w:t>
      </w:r>
      <w:r w:rsidRPr="008D03FB">
        <w:t>2016</w:t>
      </w:r>
      <w:r>
        <w:t>)</w:t>
      </w:r>
    </w:p>
    <w:p w14:paraId="0802A0F1" w14:textId="77777777" w:rsidR="008743BF" w:rsidRDefault="008D03FB" w:rsidP="008743BF">
      <w:pPr>
        <w:keepNext/>
      </w:pPr>
      <w:r>
        <w:rPr>
          <w:noProof/>
        </w:rPr>
        <w:drawing>
          <wp:inline distT="0" distB="0" distL="0" distR="0" wp14:anchorId="3D011ED1" wp14:editId="4FE441AC">
            <wp:extent cx="5486400" cy="8001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4A3915D0" w14:textId="3FFEB68D" w:rsidR="005F4ADF" w:rsidRDefault="008743BF" w:rsidP="008743BF">
      <w:pPr>
        <w:pStyle w:val="Caption"/>
        <w:jc w:val="center"/>
      </w:pPr>
      <w:bookmarkStart w:id="13" w:name="_Toc80666890"/>
      <w:r>
        <w:t xml:space="preserve">Figure </w:t>
      </w:r>
      <w:r w:rsidR="00022F11">
        <w:fldChar w:fldCharType="begin"/>
      </w:r>
      <w:r w:rsidR="00022F11">
        <w:instrText xml:space="preserve"> SEQ Figure \* ARABIC </w:instrText>
      </w:r>
      <w:r w:rsidR="00022F11">
        <w:fldChar w:fldCharType="separate"/>
      </w:r>
      <w:r w:rsidR="002A5205">
        <w:rPr>
          <w:noProof/>
        </w:rPr>
        <w:t>1</w:t>
      </w:r>
      <w:r w:rsidR="00022F11">
        <w:rPr>
          <w:noProof/>
        </w:rPr>
        <w:fldChar w:fldCharType="end"/>
      </w:r>
      <w:r>
        <w:t>.</w:t>
      </w:r>
      <w:r w:rsidR="00EE0291">
        <w:t>The f</w:t>
      </w:r>
      <w:r w:rsidRPr="00784D28">
        <w:t>acial emotion recognition process</w:t>
      </w:r>
      <w:bookmarkEnd w:id="13"/>
    </w:p>
    <w:p w14:paraId="7C916F5E" w14:textId="77777777" w:rsidR="00233B41" w:rsidRDefault="00D369F8" w:rsidP="00233B41">
      <w:pPr>
        <w:keepNext/>
      </w:pPr>
      <w:r>
        <w:tab/>
      </w:r>
      <w:r w:rsidR="00233B41">
        <w:t>Image acquisition refers to the process of locating pictures, which may be static photos or image sequences depicting faces from various angles. Both kinds of pictures may be two dimensional or three dimensional, but image sequences offer additional information by describing the temporal aspects of an expression (Chibelushi &amp; Bourel, 2016). There are some common issues regarding all the object recognition tasks, such as illumination, deformation, segmentation, viewpoints, and affordance. Illumination depends on the source of light, which can change the intensity of each pixel. Deformation can occur when an object is manually modified, such as a hand-written object that can be represented differently depending on each person. Segmentation problems are due to real-life pictures being cluttered with numerous objects, making the detection more complicated. The viewing angle can be seen from different perspectives, in which case learning methods cannot handle. Affordance describes the relationship between the object and its purpose. For example, an object can have different shapes and colours, but it has the same functionality (Prasad, 2012).</w:t>
      </w:r>
    </w:p>
    <w:p w14:paraId="726A59D6" w14:textId="77777777" w:rsidR="00233B41" w:rsidRDefault="00233B41" w:rsidP="00233B41">
      <w:pPr>
        <w:keepNext/>
      </w:pPr>
      <w:r>
        <w:tab/>
        <w:t xml:space="preserve">Pre-processing is used to address the problems previously stated. Geometric normalisation enables the modification of head translation, rotation, and scale. Additionally, picture segmentation may be enhanced by including other models such as a Gaussian mixture model of the skin or </w:t>
      </w:r>
      <w:r>
        <w:lastRenderedPageBreak/>
        <w:t>deformable models of the facial features. Furthermore, the illumination problem can be solved using different tools and techniques, such as histogram equalisation (Chibelushi &amp; Bourel, 2016).</w:t>
      </w:r>
    </w:p>
    <w:p w14:paraId="75056E22" w14:textId="77777777" w:rsidR="00233B41" w:rsidRDefault="00233B41" w:rsidP="00233B41">
      <w:pPr>
        <w:keepNext/>
      </w:pPr>
      <w:r>
        <w:tab/>
        <w:t>According to Lv, Feng, and Xu (2014), face detection is a critical job in such a challenge, and there are many methods for this: appearance-based approaches, template-based approaches, feature-based approaches, and local-global graph approaches.</w:t>
      </w:r>
    </w:p>
    <w:p w14:paraId="6C5F173E" w14:textId="77777777" w:rsidR="00233B41" w:rsidRDefault="00233B41" w:rsidP="007E71D4">
      <w:pPr>
        <w:pStyle w:val="ListParagraph"/>
        <w:keepNext/>
        <w:numPr>
          <w:ilvl w:val="0"/>
          <w:numId w:val="24"/>
        </w:numPr>
      </w:pPr>
      <w:r>
        <w:t>The appearance-based method involves training the classifier on patterns with and without faces, with the face being recognised as a whole. The advantage of this technique is that it can achieve excellent accuracy with just frontal pictures that are brightly lit and have a clean backdrop.</w:t>
      </w:r>
    </w:p>
    <w:p w14:paraId="170BA055" w14:textId="77777777" w:rsidR="00233B41" w:rsidRDefault="00233B41" w:rsidP="007E71D4">
      <w:pPr>
        <w:pStyle w:val="ListParagraph"/>
        <w:keepNext/>
        <w:numPr>
          <w:ilvl w:val="0"/>
          <w:numId w:val="24"/>
        </w:numPr>
      </w:pPr>
      <w:r>
        <w:t>To identify a face using the template-based method, a generalised face shape is created and linked with a picture. This job requires generalising various shapes, sizes, and poses, which may be challenging.</w:t>
      </w:r>
    </w:p>
    <w:p w14:paraId="3412ABA1" w14:textId="77777777" w:rsidR="00233B41" w:rsidRDefault="00233B41" w:rsidP="007E71D4">
      <w:pPr>
        <w:pStyle w:val="ListParagraph"/>
        <w:keepNext/>
        <w:numPr>
          <w:ilvl w:val="0"/>
          <w:numId w:val="24"/>
        </w:numPr>
      </w:pPr>
      <w:r>
        <w:t>The feature approach is based on detecting features that do not change over time. Therefore, it could be difficult to find this feature in an overloaded background with low light.</w:t>
      </w:r>
    </w:p>
    <w:p w14:paraId="4B4F15A8" w14:textId="77777777" w:rsidR="00233B41" w:rsidRDefault="00233B41" w:rsidP="007E71D4">
      <w:pPr>
        <w:pStyle w:val="ListParagraph"/>
        <w:keepNext/>
        <w:numPr>
          <w:ilvl w:val="0"/>
          <w:numId w:val="24"/>
        </w:numPr>
      </w:pPr>
      <w:r>
        <w:t>The local-global approach compares faces using a graph with nodes according to similarities in colour, translation, rotation, and scale. This can be difficult if the pictures are low quality and small.</w:t>
      </w:r>
    </w:p>
    <w:p w14:paraId="33FEA387" w14:textId="77777777" w:rsidR="00233B41" w:rsidRDefault="00233B41" w:rsidP="007E71D4">
      <w:pPr>
        <w:keepNext/>
        <w:ind w:firstLine="720"/>
      </w:pPr>
      <w:r>
        <w:t>The objective of the feature extraction step is to acquire stable and discriminative face characteristics from two viewpoints. The goal is to derive these characteristics using geometric feature-based or appearance-based techniques. If the geometric feature approach is employed, links between face regions in terms of position and form must be established, which has the drawback of requiring sophisticated and reliable detection methods. The appearance-based methods only apply overlapped filters on the face or over a section of the face. Scientists have been using principal component analysis, independent component analysis, and Gabor wavelets showing varying degrees of success (Chibelushi &amp; Bourel, 2016; Lv, Feng, &amp; Xu, 2014; Liu et al., 2014; Fasel &amp; Luettin, 2003.)</w:t>
      </w:r>
    </w:p>
    <w:p w14:paraId="4AD42F2F" w14:textId="77777777" w:rsidR="00233B41" w:rsidRDefault="00233B41" w:rsidP="007E71D4">
      <w:pPr>
        <w:keepNext/>
        <w:ind w:firstLine="720"/>
      </w:pPr>
      <w:r>
        <w:t>In the classification part, different classifiers can be used, such as Hidden Markov models, k-nearest neighbours, support vector machines (SVMs), et cetera. This shows to which class a picture belongs using action units or prototypic facial expressions (Chibelushi &amp; Bourel, 2016).</w:t>
      </w:r>
    </w:p>
    <w:p w14:paraId="16457030" w14:textId="4923004E" w:rsidR="0008060D" w:rsidRPr="00A249C3" w:rsidRDefault="00880463" w:rsidP="00A249C3">
      <w:pPr>
        <w:pStyle w:val="Heading2"/>
        <w:rPr>
          <w:color w:val="0070C0"/>
          <w:sz w:val="24"/>
          <w:szCs w:val="24"/>
        </w:rPr>
      </w:pPr>
      <w:bookmarkStart w:id="14" w:name="_Toc80891447"/>
      <w:r w:rsidRPr="00A249C3">
        <w:rPr>
          <w:color w:val="0070C0"/>
          <w:sz w:val="24"/>
          <w:szCs w:val="24"/>
        </w:rPr>
        <w:t>3</w:t>
      </w:r>
      <w:r w:rsidR="0008060D" w:rsidRPr="00A249C3">
        <w:rPr>
          <w:color w:val="0070C0"/>
          <w:sz w:val="24"/>
          <w:szCs w:val="24"/>
        </w:rPr>
        <w:t>.2 Classification</w:t>
      </w:r>
      <w:bookmarkEnd w:id="14"/>
    </w:p>
    <w:p w14:paraId="0E06EE77" w14:textId="71C0E68B" w:rsidR="0008060D" w:rsidRDefault="0008060D" w:rsidP="0008060D">
      <w:pPr>
        <w:rPr>
          <w:rFonts w:ascii="Open Sans" w:hAnsi="Open Sans" w:cs="Open Sans"/>
          <w:color w:val="000000"/>
          <w:sz w:val="20"/>
          <w:szCs w:val="20"/>
          <w:shd w:val="clear" w:color="auto" w:fill="FFFFFF"/>
        </w:rPr>
      </w:pPr>
      <w:r>
        <w:tab/>
      </w:r>
      <w:r w:rsidR="00BA62C9" w:rsidRPr="00BA62C9">
        <w:t>A model that classifies facial expressions requires two integral components: loss function and score function. The loss function helps estimate how close the prediction is to a true value, while the score function maps the data to class scores. Any model needs an optimisation that ensures a minimum loss function without affecting the score function’s parameters (Ufldl.stanford.edu, 2021; Cs231n.github.io, 2021).</w:t>
      </w:r>
    </w:p>
    <w:p w14:paraId="22601430" w14:textId="3C585C38" w:rsidR="003C3912" w:rsidRPr="007A0DDC" w:rsidRDefault="00763E84" w:rsidP="00204C29">
      <w:pPr>
        <w:pStyle w:val="Heading3"/>
        <w:rPr>
          <w:color w:val="0070C0"/>
        </w:rPr>
      </w:pPr>
      <w:bookmarkStart w:id="15" w:name="_Toc80891448"/>
      <w:r w:rsidRPr="007A0DDC">
        <w:rPr>
          <w:color w:val="0070C0"/>
        </w:rPr>
        <w:t>3</w:t>
      </w:r>
      <w:r w:rsidR="003C3912" w:rsidRPr="007A0DDC">
        <w:rPr>
          <w:color w:val="0070C0"/>
        </w:rPr>
        <w:t>.2.1</w:t>
      </w:r>
      <w:r w:rsidR="00A21A47" w:rsidRPr="007A0DDC">
        <w:rPr>
          <w:color w:val="0070C0"/>
        </w:rPr>
        <w:t xml:space="preserve"> Description of l</w:t>
      </w:r>
      <w:r w:rsidR="003C3912" w:rsidRPr="007A0DDC">
        <w:rPr>
          <w:color w:val="0070C0"/>
        </w:rPr>
        <w:t>inear classifiers</w:t>
      </w:r>
      <w:bookmarkEnd w:id="15"/>
    </w:p>
    <w:p w14:paraId="69239CEE" w14:textId="2337755A" w:rsidR="006B47CE" w:rsidRDefault="005B6D9E" w:rsidP="009151DF">
      <w:r>
        <w:tab/>
      </w:r>
      <w:r w:rsidR="00A06E01" w:rsidRPr="00A06E01">
        <w:t>Linear classifiers are functions that generate a linear mapping of the input data. These are constructed via the use of linear combinations of a set non-linear basis function. The equation describing the linear classifier is as follows (Bishop, 2006):</w:t>
      </w:r>
    </w:p>
    <w:p w14:paraId="3DF151CD" w14:textId="47A2C824" w:rsidR="009151DF" w:rsidRPr="00C03BB5" w:rsidRDefault="004D6870" w:rsidP="009151D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x,w</m:t>
              </m:r>
            </m:e>
          </m:d>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cs="Cambria Math"/>
                        </w:rPr>
                      </m:ctrlPr>
                    </m:sSubPr>
                    <m:e>
                      <m:r>
                        <m:rPr>
                          <m:sty m:val="p"/>
                        </m:rPr>
                        <w:rPr>
                          <w:rFonts w:ascii="Cambria Math" w:hAnsi="Cambria Math" w:cs="Cambria Math"/>
                        </w:rPr>
                        <m:t>ϕ</m:t>
                      </m:r>
                    </m:e>
                    <m:sub>
                      <m:r>
                        <w:rPr>
                          <w:rFonts w:ascii="Cambria Math" w:hAnsi="Cambria Math" w:cs="Cambria Math"/>
                        </w:rPr>
                        <m:t>j</m:t>
                      </m:r>
                    </m:sub>
                  </m:sSub>
                  <m:r>
                    <w:rPr>
                      <w:rFonts w:ascii="Cambria Math" w:hAnsi="Cambria Math"/>
                    </w:rPr>
                    <m:t>(x)</m:t>
                  </m:r>
                </m:e>
              </m:nary>
            </m:e>
          </m:d>
        </m:oMath>
      </m:oMathPara>
    </w:p>
    <w:p w14:paraId="4AE4E9C4" w14:textId="77777777" w:rsidR="00C03BB5" w:rsidRDefault="00C03BB5" w:rsidP="009151DF"/>
    <w:p w14:paraId="11294F3F" w14:textId="6775FD03" w:rsidR="003C3912" w:rsidRDefault="0091600E" w:rsidP="00990129">
      <w:pPr>
        <w:ind w:firstLine="720"/>
      </w:pPr>
      <w:r w:rsidRPr="0091600E">
        <w:lastRenderedPageBreak/>
        <w:t xml:space="preserve">where f(*) is the identity for the regression problems and the non-linear activation function for classification problems (Bishop, 2006). w is created by the weight of coefficients and biases, and </w:t>
      </w:r>
      <w:r w:rsidRPr="0091600E">
        <w:rPr>
          <w:rFonts w:ascii="Cambria Math" w:hAnsi="Cambria Math" w:cs="Cambria Math"/>
        </w:rPr>
        <w:t>𝜙𝑗</w:t>
      </w:r>
      <w:r w:rsidRPr="0091600E">
        <w:t>(</w:t>
      </w:r>
      <w:r w:rsidRPr="0091600E">
        <w:rPr>
          <w:rFonts w:ascii="Cambria Math" w:hAnsi="Cambria Math" w:cs="Cambria Math"/>
        </w:rPr>
        <w:t>𝒙</w:t>
      </w:r>
      <w:r w:rsidRPr="0091600E">
        <w:t>) is a non-linear function that depends on parameters. A linear classifier is simple to use and understand, but it has a substantial limitation that does not allow for the use of data in more than two classes</w:t>
      </w:r>
      <w:r w:rsidR="00990129">
        <w:t>.</w:t>
      </w:r>
    </w:p>
    <w:p w14:paraId="1C26B538" w14:textId="29C9B39A" w:rsidR="00990129" w:rsidRPr="007A0DDC" w:rsidRDefault="00763E84" w:rsidP="00204C29">
      <w:pPr>
        <w:pStyle w:val="Heading3"/>
        <w:rPr>
          <w:color w:val="0070C0"/>
        </w:rPr>
      </w:pPr>
      <w:bookmarkStart w:id="16" w:name="_Toc80891449"/>
      <w:r w:rsidRPr="007A0DDC">
        <w:rPr>
          <w:color w:val="0070C0"/>
        </w:rPr>
        <w:t>3</w:t>
      </w:r>
      <w:r w:rsidR="00990129" w:rsidRPr="007A0DDC">
        <w:rPr>
          <w:color w:val="0070C0"/>
        </w:rPr>
        <w:t>.2.2 Non</w:t>
      </w:r>
      <w:r w:rsidR="00891896" w:rsidRPr="007A0DDC">
        <w:rPr>
          <w:color w:val="0070C0"/>
        </w:rPr>
        <w:t>-</w:t>
      </w:r>
      <w:r w:rsidR="00990129" w:rsidRPr="007A0DDC">
        <w:rPr>
          <w:color w:val="0070C0"/>
        </w:rPr>
        <w:t>linear classifiers</w:t>
      </w:r>
      <w:bookmarkEnd w:id="16"/>
    </w:p>
    <w:p w14:paraId="2362B0D6" w14:textId="3EDCDCFD" w:rsidR="00990129" w:rsidRDefault="00990129" w:rsidP="003C3912">
      <w:r>
        <w:tab/>
      </w:r>
      <w:r w:rsidR="002E0B32">
        <w:t>To overcome the limitation of a linear classifier</w:t>
      </w:r>
      <w:r w:rsidR="00891896">
        <w:t>,</w:t>
      </w:r>
      <w:r w:rsidR="002E0B32">
        <w:t xml:space="preserve"> models such as neural networks were developed that can learn non</w:t>
      </w:r>
      <w:r w:rsidR="00891896">
        <w:t>-</w:t>
      </w:r>
      <w:r w:rsidR="002E0B32">
        <w:t>linear features.</w:t>
      </w:r>
    </w:p>
    <w:p w14:paraId="6DBA2B24" w14:textId="10F9742D" w:rsidR="002E0B32" w:rsidRPr="007A0DDC" w:rsidRDefault="00763E84" w:rsidP="002E0B32">
      <w:pPr>
        <w:pStyle w:val="Heading2"/>
        <w:rPr>
          <w:color w:val="0070C0"/>
        </w:rPr>
      </w:pPr>
      <w:bookmarkStart w:id="17" w:name="_Toc80891450"/>
      <w:r w:rsidRPr="007A0DDC">
        <w:rPr>
          <w:color w:val="0070C0"/>
        </w:rPr>
        <w:t>3</w:t>
      </w:r>
      <w:r w:rsidR="002E0B32" w:rsidRPr="007A0DDC">
        <w:rPr>
          <w:color w:val="0070C0"/>
        </w:rPr>
        <w:t>.</w:t>
      </w:r>
      <w:r w:rsidRPr="007A0DDC">
        <w:rPr>
          <w:color w:val="0070C0"/>
        </w:rPr>
        <w:t>3</w:t>
      </w:r>
      <w:r w:rsidR="002E0B32" w:rsidRPr="007A0DDC">
        <w:rPr>
          <w:color w:val="0070C0"/>
        </w:rPr>
        <w:t xml:space="preserve"> Neural networks</w:t>
      </w:r>
      <w:bookmarkEnd w:id="17"/>
    </w:p>
    <w:p w14:paraId="01BAF2D9" w14:textId="32D58639" w:rsidR="002E0B32" w:rsidRDefault="00C5076B" w:rsidP="00A84C60">
      <w:pPr>
        <w:rPr>
          <w:rFonts w:ascii="Cambria Math" w:hAnsi="Cambria Math" w:cs="Cambria Math"/>
        </w:rPr>
      </w:pPr>
      <w:r>
        <w:tab/>
      </w:r>
      <w:r w:rsidR="00A84C60" w:rsidRPr="00A84C60">
        <w:t>Neural networks were inspired by the human biological brain and allow computer programs to solve commune problems in the field of AI. A neural network is a collection of functional transformations conducted by computing units referred to as neurons. Neural networks employ a W vector with flexible parameters to control the input and the output set, which are mainly used to obtain a non-linear function since these specific networks operate with essential functions (Bishop, 2006; Cs231n.github.io, 2021). By comparison, the SVM with the same generalisation performance as the neural network model is less compact and challenging to evaluate (Bishop, 2006). Due to the high compactness of the model, the complexity of the function increases</w:t>
      </w:r>
      <w:r w:rsidR="006D48EE">
        <w:rPr>
          <w:rFonts w:ascii="Cambria Math" w:hAnsi="Cambria Math" w:cs="Cambria Math"/>
        </w:rPr>
        <w:t>.</w:t>
      </w:r>
    </w:p>
    <w:p w14:paraId="0BB76C06" w14:textId="021AC518" w:rsidR="00A135C1" w:rsidRPr="00162BCA" w:rsidRDefault="00763E84" w:rsidP="00204C29">
      <w:pPr>
        <w:pStyle w:val="Heading3"/>
        <w:rPr>
          <w:color w:val="0070C0"/>
        </w:rPr>
      </w:pPr>
      <w:bookmarkStart w:id="18" w:name="_Toc80891451"/>
      <w:r w:rsidRPr="00162BCA">
        <w:rPr>
          <w:color w:val="0070C0"/>
        </w:rPr>
        <w:t>3.3.1</w:t>
      </w:r>
      <w:r w:rsidR="00A135C1" w:rsidRPr="00162BCA">
        <w:rPr>
          <w:color w:val="0070C0"/>
        </w:rPr>
        <w:t xml:space="preserve"> Feed-forward neural network</w:t>
      </w:r>
      <w:bookmarkEnd w:id="18"/>
    </w:p>
    <w:p w14:paraId="205000A0" w14:textId="2711A29E" w:rsidR="00A135C1" w:rsidRDefault="00A135C1" w:rsidP="00B72EEA">
      <w:r>
        <w:tab/>
      </w:r>
      <w:r w:rsidR="00B72EEA" w:rsidRPr="00B72EEA">
        <w:t>A feed-forward neural network is an artificial neural network where the information goes only in one direction starting from the input nodes through the hidden nodes to the output nodes without forming any connection in a circle. The equation representing this neural network is as follows</w:t>
      </w:r>
      <w:r w:rsidR="00AF5A1B">
        <w:t>:</w:t>
      </w:r>
    </w:p>
    <w:p w14:paraId="1AD7A019" w14:textId="69F1EC16" w:rsidR="005442E7" w:rsidRDefault="00022F11" w:rsidP="003C3912">
      <m:oMathPara>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(1)</m:t>
                  </m:r>
                </m:sup>
              </m:sSubSup>
            </m:e>
          </m:nary>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j0</m:t>
              </m:r>
            </m:sub>
            <m:sup>
              <m:r>
                <w:rPr>
                  <w:rFonts w:ascii="Cambria Math" w:hAnsi="Cambria Math"/>
                </w:rPr>
                <m:t>(1)</m:t>
              </m:r>
            </m:sup>
          </m:sSubSup>
        </m:oMath>
      </m:oMathPara>
    </w:p>
    <w:p w14:paraId="5A387B31" w14:textId="2D6CD0F3" w:rsidR="00AF5A1B" w:rsidRDefault="00EA30BB" w:rsidP="00B573BE">
      <w:pPr>
        <w:rPr>
          <w:rFonts w:ascii="Cambria Math" w:hAnsi="Cambria Math" w:cs="Cambria Math"/>
        </w:rPr>
      </w:pPr>
      <w:r w:rsidRPr="00EA30BB">
        <w:t>This is made using M combinations of the input variables x</w:t>
      </w:r>
      <w:r w:rsidRPr="00CF3B58">
        <w:rPr>
          <w:vertAlign w:val="subscript"/>
        </w:rPr>
        <w:t>1</w:t>
      </w:r>
      <w:r w:rsidRPr="00EA30BB">
        <w:t>,x</w:t>
      </w:r>
      <w:r w:rsidRPr="00CF3B58">
        <w:rPr>
          <w:vertAlign w:val="subscript"/>
        </w:rPr>
        <w:t>2</w:t>
      </w:r>
      <w:r w:rsidRPr="00EA30BB">
        <w:t>…x</w:t>
      </w:r>
      <w:r w:rsidRPr="00CF3B58">
        <w:rPr>
          <w:vertAlign w:val="subscript"/>
        </w:rPr>
        <w:t>N</w:t>
      </w:r>
      <w:r w:rsidRPr="00EA30BB">
        <w:t xml:space="preserve"> where I = 1,…,M; w</w:t>
      </w:r>
      <w:r w:rsidRPr="00EA30BB">
        <w:rPr>
          <w:vertAlign w:val="subscript"/>
        </w:rPr>
        <w:t>j0</w:t>
      </w:r>
      <w:r w:rsidRPr="00EA30BB">
        <w:rPr>
          <w:vertAlign w:val="superscript"/>
        </w:rPr>
        <w:t>(1)</w:t>
      </w:r>
      <w:r w:rsidRPr="00EA30BB">
        <w:t xml:space="preserve"> points the bias, w</w:t>
      </w:r>
      <w:r w:rsidRPr="00EA30BB">
        <w:rPr>
          <w:vertAlign w:val="subscript"/>
        </w:rPr>
        <w:t>ji</w:t>
      </w:r>
      <w:r w:rsidRPr="00EA30BB">
        <w:rPr>
          <w:vertAlign w:val="superscript"/>
        </w:rPr>
        <w:t>(1)</w:t>
      </w:r>
      <w:r w:rsidRPr="00EA30BB">
        <w:t xml:space="preserve"> the weights, and a</w:t>
      </w:r>
      <w:r w:rsidRPr="00EA30BB">
        <w:rPr>
          <w:vertAlign w:val="subscript"/>
        </w:rPr>
        <w:t xml:space="preserve">j </w:t>
      </w:r>
      <w:r w:rsidRPr="00EA30BB">
        <w:t>the activation (Bishop, 2006). This activation is created by applying activation function h(*), which develops the following</w:t>
      </w:r>
      <w:r w:rsidR="008870E2">
        <w:rPr>
          <w:rFonts w:ascii="Cambria Math" w:hAnsi="Cambria Math" w:cs="Cambria Math"/>
        </w:rPr>
        <w:t xml:space="preserve">: </w:t>
      </w:r>
    </w:p>
    <w:p w14:paraId="17A5D982" w14:textId="3C22DC11" w:rsidR="000C373F" w:rsidRPr="008870E2" w:rsidRDefault="00022F11" w:rsidP="00B573BE">
      <m:oMathPara>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m:oMathPara>
    </w:p>
    <w:p w14:paraId="4ED01DB8" w14:textId="65D69216" w:rsidR="00342665" w:rsidRDefault="00605838" w:rsidP="00B573BE">
      <w:pPr>
        <w:ind w:firstLine="720"/>
      </w:pPr>
      <w:r>
        <w:t>To be able to learn non</w:t>
      </w:r>
      <w:r w:rsidR="00891896">
        <w:t>-</w:t>
      </w:r>
      <w:r>
        <w:t>linear combinations  from the original data</w:t>
      </w:r>
      <w:r w:rsidR="00ED398E">
        <w:t>,</w:t>
      </w:r>
      <w:r>
        <w:t xml:space="preserve"> the feature extraction procedure is performed by the output quantities of the function mentioned above</w:t>
      </w:r>
      <w:r w:rsidR="00ED398E">
        <w:t>,</w:t>
      </w:r>
      <w:r>
        <w:t xml:space="preserve"> which are called hidden units</w:t>
      </w:r>
      <w:r w:rsidR="00351246">
        <w:t xml:space="preserve"> or hidden neurons</w:t>
      </w:r>
      <w:r>
        <w:t xml:space="preserve">. </w:t>
      </w:r>
      <w:r w:rsidRPr="00605838">
        <w:t xml:space="preserve">This process is valuable for issues where the </w:t>
      </w:r>
      <w:r>
        <w:t>original</w:t>
      </w:r>
      <w:r w:rsidRPr="00605838">
        <w:t> input features are not exceptionally independently informative</w:t>
      </w:r>
      <w:r>
        <w:t>.</w:t>
      </w:r>
      <w:r w:rsidR="00F607EE" w:rsidRPr="00F607EE">
        <w:t xml:space="preserve"> </w:t>
      </w:r>
      <w:r w:rsidR="00F607EE">
        <w:t>(</w:t>
      </w:r>
      <w:r w:rsidR="00F607EE" w:rsidRPr="00605838">
        <w:t>Murphy, 2012</w:t>
      </w:r>
      <w:r w:rsidR="00F607EE">
        <w:t>)</w:t>
      </w:r>
      <w:r w:rsidR="00F607EE" w:rsidRPr="00605838">
        <w:t>.</w:t>
      </w:r>
    </w:p>
    <w:p w14:paraId="1CC79497" w14:textId="77777777" w:rsidR="00E76AA3" w:rsidRDefault="00E76AA3" w:rsidP="00E76AA3">
      <w:pPr>
        <w:ind w:firstLine="720"/>
      </w:pPr>
      <w:r>
        <w:t xml:space="preserve">The basis function correlates with the activation function, which in many cases is a sigmoidal function. These functions are known as the tanh function, rectified linear units function, and logistic sigmoid. As previously stated, these activation units define layers that are categorised as input, hidden, and output. For the output neurons placed in the last layer, the activation function is chosen depending on the data and the number of target variables (Bishop, 2006). For a binary classification problem, a logistic sigmoid is used. If the target number of classes is more than one, then a softmax function is used. As for regression problems, an identity function is chosen (Murphy, 2012; Bishop, 2006).  </w:t>
      </w:r>
    </w:p>
    <w:p w14:paraId="6D7FA7D7" w14:textId="4CA25DE1" w:rsidR="00B573BE" w:rsidRDefault="00E76AA3" w:rsidP="00E76AA3">
      <w:pPr>
        <w:ind w:firstLine="720"/>
        <w:rPr>
          <w:rFonts w:ascii="Cambria Math" w:hAnsi="Cambria Math" w:cs="Cambria Math"/>
        </w:rPr>
      </w:pPr>
      <w:r>
        <w:t>The output of each hidden layer combined produces the following output unit activation:</w:t>
      </w:r>
    </w:p>
    <w:p w14:paraId="59018778" w14:textId="284475F0" w:rsidR="00C73551" w:rsidRDefault="00022F11" w:rsidP="00B573BE">
      <w:pPr>
        <w:ind w:firstLine="720"/>
        <w:rPr>
          <w:rFonts w:ascii="Cambria Math" w:hAnsi="Cambria Math" w:cs="Cambria Math"/>
        </w:rPr>
      </w:pPr>
      <m:oMathPara>
        <m:oMath>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k</m:t>
              </m:r>
            </m:sub>
          </m:sSub>
          <m:r>
            <w:rPr>
              <w:rFonts w:ascii="Cambria Math" w:hAnsi="Cambria Math" w:cs="Cambria Math"/>
            </w:rPr>
            <m:t>=</m:t>
          </m:r>
          <m:nary>
            <m:naryPr>
              <m:chr m:val="∑"/>
              <m:limLoc m:val="undOvr"/>
              <m:ctrlPr>
                <w:rPr>
                  <w:rFonts w:ascii="Cambria Math" w:hAnsi="Cambria Math" w:cs="Cambria Math"/>
                  <w:i/>
                </w:rPr>
              </m:ctrlPr>
            </m:naryPr>
            <m:sub>
              <m:r>
                <w:rPr>
                  <w:rFonts w:ascii="Cambria Math" w:hAnsi="Cambria Math" w:cs="Cambria Math"/>
                </w:rPr>
                <m:t>j=1</m:t>
              </m:r>
            </m:sub>
            <m:sup>
              <m:r>
                <w:rPr>
                  <w:rFonts w:ascii="Cambria Math" w:hAnsi="Cambria Math" w:cs="Cambria Math"/>
                </w:rPr>
                <m:t>M</m:t>
              </m:r>
            </m:sup>
            <m:e>
              <m:sSubSup>
                <m:sSubSupPr>
                  <m:ctrlPr>
                    <w:rPr>
                      <w:rFonts w:ascii="Cambria Math" w:hAnsi="Cambria Math" w:cs="Cambria Math"/>
                      <w:i/>
                    </w:rPr>
                  </m:ctrlPr>
                </m:sSubSupPr>
                <m:e>
                  <m:r>
                    <w:rPr>
                      <w:rFonts w:ascii="Cambria Math" w:hAnsi="Cambria Math" w:cs="Cambria Math"/>
                    </w:rPr>
                    <m:t>w</m:t>
                  </m:r>
                </m:e>
                <m:sub>
                  <m:r>
                    <w:rPr>
                      <w:rFonts w:ascii="Cambria Math" w:hAnsi="Cambria Math" w:cs="Cambria Math"/>
                    </w:rPr>
                    <m:t>kj</m:t>
                  </m:r>
                </m:sub>
                <m:sup>
                  <m:r>
                    <w:rPr>
                      <w:rFonts w:ascii="Cambria Math" w:hAnsi="Cambria Math" w:cs="Cambria Math"/>
                    </w:rPr>
                    <m:t>(1)</m:t>
                  </m:r>
                </m:sup>
              </m:sSubSup>
            </m:e>
          </m:nary>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j</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w</m:t>
              </m:r>
            </m:e>
            <m:sub>
              <m:r>
                <w:rPr>
                  <w:rFonts w:ascii="Cambria Math" w:hAnsi="Cambria Math" w:cs="Cambria Math"/>
                </w:rPr>
                <m:t>k0</m:t>
              </m:r>
            </m:sub>
            <m:sup>
              <m:r>
                <w:rPr>
                  <w:rFonts w:ascii="Cambria Math" w:hAnsi="Cambria Math" w:cs="Cambria Math"/>
                </w:rPr>
                <m:t>(1)</m:t>
              </m:r>
            </m:sup>
          </m:sSubSup>
        </m:oMath>
      </m:oMathPara>
    </w:p>
    <w:p w14:paraId="719729D1" w14:textId="7332D920" w:rsidR="00B573BE" w:rsidRDefault="00001C73" w:rsidP="0008060D">
      <w:r>
        <w:t>Where k =1,…,</w:t>
      </w:r>
      <w:r w:rsidR="0066576C">
        <w:t xml:space="preserve"> </w:t>
      </w:r>
      <w:r>
        <w:t>N and N represents the overall number of outputs</w:t>
      </w:r>
      <w:r w:rsidR="002E46A6">
        <w:t>,</w:t>
      </w:r>
      <w:r>
        <w:t xml:space="preserve"> a</w:t>
      </w:r>
      <w:r>
        <w:rPr>
          <w:vertAlign w:val="subscript"/>
        </w:rPr>
        <w:t xml:space="preserve">k </w:t>
      </w:r>
      <w:r>
        <w:t xml:space="preserve"> is the output neuron activations</w:t>
      </w:r>
      <w:r w:rsidR="002E46A6">
        <w:t>,</w:t>
      </w:r>
      <w:r>
        <w:t xml:space="preserve"> w</w:t>
      </w:r>
      <w:r>
        <w:rPr>
          <w:vertAlign w:val="subscript"/>
        </w:rPr>
        <w:t>k0</w:t>
      </w:r>
      <w:r>
        <w:rPr>
          <w:vertAlign w:val="superscript"/>
        </w:rPr>
        <w:t xml:space="preserve">(1) </w:t>
      </w:r>
      <w:r>
        <w:t>are the parameters</w:t>
      </w:r>
      <w:r w:rsidR="0066576C">
        <w:t>,</w:t>
      </w:r>
      <w:r>
        <w:t xml:space="preserve"> and w</w:t>
      </w:r>
      <w:r>
        <w:rPr>
          <w:vertAlign w:val="subscript"/>
        </w:rPr>
        <w:t>kj</w:t>
      </w:r>
      <w:r>
        <w:rPr>
          <w:vertAlign w:val="superscript"/>
        </w:rPr>
        <w:t xml:space="preserve">(1) </w:t>
      </w:r>
      <w:r w:rsidR="009377E6">
        <w:t>are the weights.</w:t>
      </w:r>
    </w:p>
    <w:p w14:paraId="0F9B6176" w14:textId="03FE46DC" w:rsidR="009377E6" w:rsidRDefault="009377E6" w:rsidP="0008060D">
      <w:pPr>
        <w:rPr>
          <w:noProof/>
        </w:rPr>
      </w:pPr>
      <w:r>
        <w:t xml:space="preserve">The neural network function as a </w:t>
      </w:r>
      <w:r w:rsidR="002E46A6">
        <w:t>w</w:t>
      </w:r>
      <w:r>
        <w:t>hole can be represented by combining the previous equations as follo</w:t>
      </w:r>
      <w:r w:rsidR="002E46A6">
        <w:t>ws</w:t>
      </w:r>
      <w:r>
        <w:t>:</w:t>
      </w:r>
      <w:r w:rsidRPr="009377E6">
        <w:rPr>
          <w:noProof/>
        </w:rPr>
        <w:t xml:space="preserve"> </w:t>
      </w:r>
    </w:p>
    <w:p w14:paraId="786C89A3" w14:textId="77777777" w:rsidR="006B47CE" w:rsidRDefault="00022F11" w:rsidP="006B47CE">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w:rPr>
                  <w:rFonts w:ascii="Cambria Math" w:hAnsi="Cambria Math"/>
                </w:rPr>
                <m:t>x,w</m:t>
              </m:r>
            </m:e>
          </m:d>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(2)</m:t>
                      </m:r>
                    </m:sup>
                  </m:sSubSup>
                  <m:r>
                    <w:rPr>
                      <w:rFonts w:ascii="Cambria Math" w:hAnsi="Cambria Math"/>
                    </w:rPr>
                    <m:t>h</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(1)</m:t>
                              </m:r>
                            </m:sup>
                          </m:sSubSup>
                        </m:e>
                      </m:nary>
                      <m:sSub>
                        <m:sSubPr>
                          <m:ctrlPr>
                            <w:rPr>
                              <w:rFonts w:ascii="Cambria Math" w:hAnsi="Cambria Math"/>
                              <w:i/>
                            </w:rPr>
                          </m:ctrlPr>
                        </m:sSubPr>
                        <m:e>
                          <m:r>
                            <w:rPr>
                              <w:rFonts w:ascii="Cambria Math" w:hAnsi="Cambria Math"/>
                            </w:rPr>
                            <m:t>x</m:t>
                          </m:r>
                        </m:e>
                        <m:sub>
                          <m:r>
                            <w:rPr>
                              <w:rFonts w:ascii="Cambria Math" w:hAnsi="Cambria Math"/>
                            </w:rPr>
                            <m:t>i</m:t>
                          </m:r>
                        </m:sub>
                      </m:sSub>
                    </m:e>
                  </m:d>
                </m:e>
              </m:nary>
            </m:e>
          </m:d>
        </m:oMath>
      </m:oMathPara>
    </w:p>
    <w:p w14:paraId="71B11B2F" w14:textId="1792DE72" w:rsidR="002D696E" w:rsidRDefault="00692D25" w:rsidP="006B47CE">
      <w:r>
        <w:t xml:space="preserve">Where </w:t>
      </w:r>
      <w:r w:rsidR="00586153">
        <w:t>f and g are non</w:t>
      </w:r>
      <w:r w:rsidR="00891896">
        <w:t>-</w:t>
      </w:r>
      <w:r w:rsidR="00586153">
        <w:t>linear function</w:t>
      </w:r>
      <w:r w:rsidR="0066576C">
        <w:t>s</w:t>
      </w:r>
      <w:r w:rsidR="00586153">
        <w:t xml:space="preserve"> and w is the vector containing all the weight and parameters combined.</w:t>
      </w:r>
    </w:p>
    <w:p w14:paraId="7BC80B9A" w14:textId="2AB6C1AB" w:rsidR="00586153" w:rsidRDefault="001C6596" w:rsidP="007B4497">
      <w:pPr>
        <w:spacing w:before="240"/>
        <w:ind w:firstLine="720"/>
        <w:rPr>
          <w:rFonts w:ascii="Cambria Math" w:hAnsi="Cambria Math" w:cs="Cambria Math"/>
        </w:rPr>
      </w:pPr>
      <w:r w:rsidRPr="001C6596">
        <w:t>Creating a supervised neural network means creating an algorithm that can learn to build a model that represents relations between the input data and the goal variables. Therefore, the model becomes more accurate as the output values get closer to the target value. This is often connected to selecting the activation and error functions that correspond to the kind of issue being addressed. A multi-class cross-entropy error function is utilised in the case of the softmax classifier. As for binary classification, cross-entropy and logistic sigmoid errors are used. In the case of regression, sum of a square and linear outputs are the choice. These objective functions are used to evaluate the model by determining which weights have the lowest value (MacKay, 2003; Murphy, 2012; Bishop, 2006</w:t>
      </w:r>
      <w:r w:rsidR="007D1DA2">
        <w:t>)</w:t>
      </w:r>
      <w:r w:rsidR="007D1DA2">
        <w:rPr>
          <w:rFonts w:ascii="Cambria Math" w:hAnsi="Cambria Math" w:cs="Cambria Math"/>
        </w:rPr>
        <w:t xml:space="preserve">.  </w:t>
      </w:r>
    </w:p>
    <w:p w14:paraId="2DB6A1BC" w14:textId="0A41EFE8" w:rsidR="007D1DA2" w:rsidRPr="00882459" w:rsidRDefault="00763E84" w:rsidP="007D1DA2">
      <w:pPr>
        <w:pStyle w:val="Heading2"/>
        <w:rPr>
          <w:color w:val="0070C0"/>
        </w:rPr>
      </w:pPr>
      <w:bookmarkStart w:id="19" w:name="_Toc80891452"/>
      <w:r w:rsidRPr="00882459">
        <w:rPr>
          <w:color w:val="0070C0"/>
        </w:rPr>
        <w:t>3.</w:t>
      </w:r>
      <w:r w:rsidR="00613FC5" w:rsidRPr="00882459">
        <w:rPr>
          <w:color w:val="0070C0"/>
        </w:rPr>
        <w:t>4</w:t>
      </w:r>
      <w:r w:rsidR="003A15F6" w:rsidRPr="00882459">
        <w:rPr>
          <w:color w:val="0070C0"/>
        </w:rPr>
        <w:t>.</w:t>
      </w:r>
      <w:r w:rsidR="00613FC5" w:rsidRPr="00882459">
        <w:rPr>
          <w:color w:val="0070C0"/>
        </w:rPr>
        <w:t xml:space="preserve"> </w:t>
      </w:r>
      <w:r w:rsidR="007D1DA2" w:rsidRPr="00882459">
        <w:rPr>
          <w:color w:val="0070C0"/>
        </w:rPr>
        <w:t>Activation function</w:t>
      </w:r>
      <w:bookmarkEnd w:id="19"/>
    </w:p>
    <w:p w14:paraId="63B1C095" w14:textId="514D5E2B" w:rsidR="007D1DA2" w:rsidRDefault="00E25D7A" w:rsidP="0008060D">
      <w:pPr>
        <w:spacing w:before="240"/>
      </w:pPr>
      <w:r>
        <w:tab/>
      </w:r>
      <w:r w:rsidR="00F2187B" w:rsidRPr="00F2187B">
        <w:t>An activation function is a mathematical operation that defines the output of that unit given an input or a set of inputs. The most common activation functions are maxout, sigmoid, tanh, and ReLu</w:t>
      </w:r>
      <w:r w:rsidR="00AF56A6">
        <w:t>.</w:t>
      </w:r>
    </w:p>
    <w:p w14:paraId="36F1BB95" w14:textId="73D66118" w:rsidR="00A67799" w:rsidRPr="00BC28E2" w:rsidRDefault="003A15F6" w:rsidP="002E4949">
      <w:pPr>
        <w:pStyle w:val="Heading3"/>
        <w:rPr>
          <w:color w:val="0070C0"/>
        </w:rPr>
      </w:pPr>
      <w:bookmarkStart w:id="20" w:name="_Toc80891453"/>
      <w:r w:rsidRPr="00BC28E2">
        <w:rPr>
          <w:color w:val="0070C0"/>
        </w:rPr>
        <w:t>3.4.</w:t>
      </w:r>
      <w:r w:rsidR="00163A9A" w:rsidRPr="00BC28E2">
        <w:rPr>
          <w:color w:val="0070C0"/>
        </w:rPr>
        <w:t>1. Tanh</w:t>
      </w:r>
      <w:bookmarkEnd w:id="20"/>
    </w:p>
    <w:p w14:paraId="68E24C5D" w14:textId="471679B2" w:rsidR="00A62C9C" w:rsidRDefault="006762C1" w:rsidP="006762C1">
      <w:r>
        <w:t xml:space="preserve"> </w:t>
      </w:r>
      <w:r w:rsidR="00C04D3F" w:rsidRPr="00C04D3F">
        <w:t>In this activation function, the values vary between the range of [-1, 1], and its equation is as follows:</w:t>
      </w:r>
    </w:p>
    <w:p w14:paraId="32404539" w14:textId="3FFDE953" w:rsidR="00B82189" w:rsidRDefault="00022F11" w:rsidP="006762C1">
      <m:oMathPara>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FACE185" w14:textId="58AB9012" w:rsidR="00A62C9C" w:rsidRDefault="007B10FF" w:rsidP="006762C1">
      <w:r w:rsidRPr="007B10FF">
        <w:t>where e represents the Euler’s number and x is the input number. The problem is that it saturates the gradients</w:t>
      </w:r>
      <w:r w:rsidR="00A62C9C">
        <w:t>.</w:t>
      </w:r>
    </w:p>
    <w:p w14:paraId="24AC1D56" w14:textId="77777777" w:rsidR="00943F75" w:rsidRPr="006762C1" w:rsidRDefault="00943F75" w:rsidP="006762C1"/>
    <w:p w14:paraId="62608D4F" w14:textId="36C339E2" w:rsidR="00AF56A6" w:rsidRDefault="002E4949" w:rsidP="002E4949">
      <w:pPr>
        <w:pStyle w:val="Heading3"/>
      </w:pPr>
      <w:bookmarkStart w:id="21" w:name="_Toc80891454"/>
      <w:r w:rsidRPr="00882459">
        <w:rPr>
          <w:color w:val="0070C0"/>
        </w:rPr>
        <w:t>3.4.</w:t>
      </w:r>
      <w:r w:rsidR="00163A9A" w:rsidRPr="00882459">
        <w:rPr>
          <w:color w:val="0070C0"/>
        </w:rPr>
        <w:t>2. Sigmoid</w:t>
      </w:r>
      <w:bookmarkEnd w:id="21"/>
    </w:p>
    <w:p w14:paraId="59A61199" w14:textId="4162883A" w:rsidR="00AF56A6" w:rsidRDefault="00AF56A6" w:rsidP="00AF56A6">
      <w:r>
        <w:t xml:space="preserve"> </w:t>
      </w:r>
      <w:r>
        <w:tab/>
      </w:r>
      <w:r w:rsidR="00F1424E" w:rsidRPr="00F1424E">
        <w:t>The sigmoid function takes values between [0, 1] and has the following mathematical equation</w:t>
      </w:r>
      <w:r w:rsidR="00F1424E">
        <w:t>:</w:t>
      </w:r>
    </w:p>
    <w:p w14:paraId="2F4ED3AE" w14:textId="7519342D" w:rsidR="00871336" w:rsidRDefault="00871336" w:rsidP="00AF56A6">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2FD5ECFD" w14:textId="67D4A356" w:rsidR="004D19F9" w:rsidRDefault="00C72DF2" w:rsidP="006B72B6">
      <w:r w:rsidRPr="00C72DF2">
        <w:lastRenderedPageBreak/>
        <w:t xml:space="preserve">where e represents the Euler’s number and x is the input number. The disadvantages of using this kind of activation function are that it tends to vanish the gradient and the sigmoid outputs are not zero-centred ( Cs231n.github.io., </w:t>
      </w:r>
      <w:r w:rsidR="003A4A27">
        <w:t>2021</w:t>
      </w:r>
      <w:r w:rsidRPr="00C72DF2">
        <w:t>).</w:t>
      </w:r>
    </w:p>
    <w:p w14:paraId="2BC99B01" w14:textId="6982A8A7" w:rsidR="00177E1A" w:rsidRDefault="00692986" w:rsidP="00CB60CD">
      <w:pPr>
        <w:pStyle w:val="Heading3"/>
        <w:rPr>
          <w:color w:val="0070C0"/>
        </w:rPr>
      </w:pPr>
      <w:bookmarkStart w:id="22" w:name="_Toc80891455"/>
      <w:r w:rsidRPr="00882459">
        <w:rPr>
          <w:color w:val="0070C0"/>
        </w:rPr>
        <w:t>3.4.</w:t>
      </w:r>
      <w:r w:rsidR="00583221" w:rsidRPr="00882459">
        <w:rPr>
          <w:color w:val="0070C0"/>
        </w:rPr>
        <w:t>3. ReLU</w:t>
      </w:r>
      <w:r w:rsidR="00177E1A" w:rsidRPr="00882459">
        <w:rPr>
          <w:color w:val="0070C0"/>
        </w:rPr>
        <w:t xml:space="preserve"> and Leaky ReLU</w:t>
      </w:r>
      <w:bookmarkEnd w:id="22"/>
    </w:p>
    <w:p w14:paraId="391ABA35" w14:textId="77777777" w:rsidR="00CB60CD" w:rsidRPr="00CB60CD" w:rsidRDefault="00CB60CD" w:rsidP="00CB60CD"/>
    <w:p w14:paraId="27BA624F" w14:textId="06087645" w:rsidR="00A67799" w:rsidRDefault="00177E1A" w:rsidP="00D6382E">
      <w:pPr>
        <w:ind w:firstLine="720"/>
      </w:pPr>
      <w:r>
        <w:tab/>
      </w:r>
      <w:r w:rsidR="00EC0C43" w:rsidRPr="00EC0C43">
        <w:t>In</w:t>
      </w:r>
      <w:r w:rsidR="006529C2" w:rsidRPr="006529C2">
        <w:t xml:space="preserve"> contrast to the Sigmoid and Tanh activation functions, this one does not constrain the input to a range but restricts it to 0 (Poczos &amp; Singh, 2016; Cs231n.github.io., 2</w:t>
      </w:r>
      <w:r w:rsidR="00DB740C">
        <w:t>021</w:t>
      </w:r>
      <w:r w:rsidR="006529C2" w:rsidRPr="006529C2">
        <w:t>; Goodfellow et al., 2016). It also speeds up the gradient descendent optimisation algorithm and is much simpler to implement. The equation describing this activation function is as follows:</w:t>
      </w:r>
    </w:p>
    <w:p w14:paraId="280A7A21" w14:textId="7C465E75" w:rsidR="008D2A30" w:rsidRPr="00D6382E" w:rsidRDefault="004319CB" w:rsidP="00D6382E">
      <w:pPr>
        <w:ind w:firstLine="720"/>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r>
            <m:rPr>
              <m:sty m:val="p"/>
            </m:rPr>
            <w:rPr>
              <w:rFonts w:ascii="Cambria Math" w:hAnsi="Cambria Math"/>
              <w:sz w:val="20"/>
              <w:szCs w:val="20"/>
            </w:rPr>
            <m:t>max⁡</m:t>
          </m:r>
          <m:r>
            <w:rPr>
              <w:rFonts w:ascii="Cambria Math" w:hAnsi="Cambria Math"/>
              <w:sz w:val="20"/>
              <w:szCs w:val="20"/>
            </w:rPr>
            <m:t>(0,x)</m:t>
          </m:r>
        </m:oMath>
      </m:oMathPara>
    </w:p>
    <w:p w14:paraId="3AC3ACD9" w14:textId="7FF528A0" w:rsidR="00177E1A" w:rsidRDefault="006762C1" w:rsidP="00177E1A">
      <w:r>
        <w:tab/>
      </w:r>
      <w:r w:rsidR="00FB7D90" w:rsidRPr="00FB7D90">
        <w:t>The disadvantage with these activation functions is that the neurons within layers could become inactive at high learning rates. An alternative activation function called Leaky ReLU was developed to fix this issue. This equation is defined as follows</w:t>
      </w:r>
    </w:p>
    <w:p w14:paraId="5BACC6FE" w14:textId="5313DD0D" w:rsidR="00A67799" w:rsidRPr="00177E1A" w:rsidRDefault="00B21B07" w:rsidP="00177E1A">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d>
            <m:dPr>
              <m:ctrlPr>
                <w:rPr>
                  <w:rFonts w:ascii="Cambria Math" w:hAnsi="Cambria Math"/>
                  <w:i/>
                </w:rPr>
              </m:ctrlPr>
            </m:dPr>
            <m:e>
              <m:r>
                <w:rPr>
                  <w:rFonts w:ascii="Cambria Math" w:hAnsi="Cambria Math"/>
                </w:rPr>
                <m:t>x&lt;0</m:t>
              </m:r>
            </m:e>
          </m:d>
          <m:d>
            <m:dPr>
              <m:ctrlPr>
                <w:rPr>
                  <w:rFonts w:ascii="Cambria Math" w:hAnsi="Cambria Math"/>
                  <w:i/>
                </w:rPr>
              </m:ctrlPr>
            </m:dPr>
            <m:e>
              <m:r>
                <w:rPr>
                  <w:rFonts w:ascii="Cambria Math" w:hAnsi="Cambria Math"/>
                </w:rPr>
                <m:t>ax</m:t>
              </m:r>
            </m:e>
          </m:d>
          <m:r>
            <w:rPr>
              <w:rFonts w:ascii="Cambria Math" w:hAnsi="Cambria Math"/>
            </w:rPr>
            <m:t>+1(x≥0)(x)</m:t>
          </m:r>
        </m:oMath>
      </m:oMathPara>
    </w:p>
    <w:p w14:paraId="74F0E060" w14:textId="653CD536" w:rsidR="00A62C9C" w:rsidRPr="00882459" w:rsidRDefault="00692986" w:rsidP="000D539E">
      <w:pPr>
        <w:pStyle w:val="Heading3"/>
        <w:rPr>
          <w:color w:val="0070C0"/>
        </w:rPr>
      </w:pPr>
      <w:bookmarkStart w:id="23" w:name="_Toc80891456"/>
      <w:r w:rsidRPr="00882459">
        <w:rPr>
          <w:color w:val="0070C0"/>
        </w:rPr>
        <w:t>3.4.4.</w:t>
      </w:r>
      <w:r w:rsidR="00A62C9C" w:rsidRPr="00882459">
        <w:rPr>
          <w:color w:val="0070C0"/>
        </w:rPr>
        <w:t>Maxout</w:t>
      </w:r>
      <w:bookmarkEnd w:id="23"/>
    </w:p>
    <w:p w14:paraId="4E9C9A63" w14:textId="07AC43BB" w:rsidR="004C55EC" w:rsidRDefault="004C55EC" w:rsidP="004C55EC">
      <w:r>
        <w:tab/>
      </w:r>
      <w:r w:rsidR="00306B62" w:rsidRPr="00306B62">
        <w:t>This type of activation function is beneficial, especially for training with dropout, and able to train larger neural networks. It has all the advantages of the ReLU without its disadvantages (Goodfellow et al., 2013; Cs231n.github.io., 2021). The equation that defines this activation function is as follows:</w:t>
      </w:r>
    </w:p>
    <w:p w14:paraId="4F404CD9" w14:textId="003C166A" w:rsidR="0088475B" w:rsidRDefault="0088475B" w:rsidP="004C55E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func>
          <m:r>
            <w:rPr>
              <w:rFonts w:ascii="Cambria Math" w:hAnsi="Cambria Math"/>
            </w:rPr>
            <m:t>,j∈</m:t>
          </m:r>
          <m:d>
            <m:dPr>
              <m:begChr m:val="["/>
              <m:endChr m:val="]"/>
              <m:ctrlPr>
                <w:rPr>
                  <w:rFonts w:ascii="Cambria Math" w:hAnsi="Cambria Math"/>
                  <w:i/>
                </w:rPr>
              </m:ctrlPr>
            </m:dPr>
            <m:e>
              <m:r>
                <w:rPr>
                  <w:rFonts w:ascii="Cambria Math" w:hAnsi="Cambria Math"/>
                </w:rPr>
                <m:t>1,k</m:t>
              </m:r>
            </m:e>
          </m:d>
        </m:oMath>
      </m:oMathPara>
    </w:p>
    <w:p w14:paraId="6F9A8B63" w14:textId="61E2AE48" w:rsidR="00A64DAC" w:rsidRPr="004C55EC" w:rsidRDefault="00650B99" w:rsidP="004C55EC">
      <w:r>
        <w:t>The drawback of this activation function is that the number of parameters doubles in size</w:t>
      </w:r>
      <w:r w:rsidRPr="00A64DAC">
        <w:t xml:space="preserve"> (</w:t>
      </w:r>
      <w:r w:rsidRPr="0076054D">
        <w:t>Cs231n.github.io</w:t>
      </w:r>
      <w:r>
        <w:t xml:space="preserve">., </w:t>
      </w:r>
      <w:r w:rsidR="001804D0">
        <w:t>2021</w:t>
      </w:r>
      <w:r>
        <w:t>).</w:t>
      </w:r>
    </w:p>
    <w:p w14:paraId="6C85B0C6" w14:textId="3F83E672" w:rsidR="006B72B6" w:rsidRPr="00882459" w:rsidRDefault="00613FC5" w:rsidP="007A515B">
      <w:pPr>
        <w:pStyle w:val="Heading2"/>
        <w:rPr>
          <w:color w:val="0070C0"/>
        </w:rPr>
      </w:pPr>
      <w:bookmarkStart w:id="24" w:name="_Toc80891457"/>
      <w:r w:rsidRPr="00882459">
        <w:rPr>
          <w:color w:val="0070C0"/>
        </w:rPr>
        <w:t xml:space="preserve">3.5 </w:t>
      </w:r>
      <w:r w:rsidR="007A515B" w:rsidRPr="00882459">
        <w:rPr>
          <w:color w:val="0070C0"/>
        </w:rPr>
        <w:t xml:space="preserve">Gradient </w:t>
      </w:r>
      <w:r w:rsidR="00DD4646">
        <w:rPr>
          <w:color w:val="0070C0"/>
        </w:rPr>
        <w:t>d</w:t>
      </w:r>
      <w:r w:rsidR="007A515B" w:rsidRPr="00882459">
        <w:rPr>
          <w:color w:val="0070C0"/>
        </w:rPr>
        <w:t>escendent optimi</w:t>
      </w:r>
      <w:r w:rsidR="00B6774C" w:rsidRPr="00882459">
        <w:rPr>
          <w:color w:val="0070C0"/>
        </w:rPr>
        <w:t>s</w:t>
      </w:r>
      <w:r w:rsidR="007A515B" w:rsidRPr="00882459">
        <w:rPr>
          <w:color w:val="0070C0"/>
        </w:rPr>
        <w:t>ation</w:t>
      </w:r>
      <w:bookmarkEnd w:id="24"/>
    </w:p>
    <w:p w14:paraId="1A49FCC3" w14:textId="6ECB7999" w:rsidR="007A515B" w:rsidRDefault="007A515B" w:rsidP="007A515B">
      <w:r>
        <w:tab/>
      </w:r>
      <w:r w:rsidR="00D939CD" w:rsidRPr="00D939CD">
        <w:t>Gradient descendent optimisation is utilised during a neural network training phase to determine which vector w provides the minor value E(w). That lowest regard happens at a position in the weight space where the error function’s gradient vanishes:</w:t>
      </w:r>
    </w:p>
    <w:p w14:paraId="01FB8772" w14:textId="7A515B6B" w:rsidR="00200979" w:rsidRDefault="009E72EE" w:rsidP="007A515B">
      <m:oMathPara>
        <m:oMath>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w</m:t>
              </m:r>
            </m:e>
          </m:d>
          <m:r>
            <w:rPr>
              <w:rFonts w:ascii="Cambria Math" w:hAnsi="Cambria Math"/>
            </w:rPr>
            <m:t>=0</m:t>
          </m:r>
        </m:oMath>
      </m:oMathPara>
    </w:p>
    <w:p w14:paraId="54B2CA98" w14:textId="3FD6BEC1" w:rsidR="00A66CF3" w:rsidRDefault="007A515B" w:rsidP="006B72B6">
      <w:pPr>
        <w:rPr>
          <w:rFonts w:ascii="Cambria Math" w:hAnsi="Cambria Math" w:cs="Cambria Math"/>
        </w:rPr>
      </w:pPr>
      <w:r>
        <w:tab/>
      </w:r>
      <w:r w:rsidR="0070184D" w:rsidRPr="0070184D">
        <w:t>These points are called stationary points, and they are divided into minima, maxima, and saddle points. In some cases, many of these points may have the same value. For minima points, the equal points receive the name local minima. Moreover, the smallest number receives the name global minimum (Bishop, 2006).</w:t>
      </w:r>
    </w:p>
    <w:p w14:paraId="50EDD558" w14:textId="252C3D1A" w:rsidR="007B14C2" w:rsidRDefault="00A66CF3" w:rsidP="00212039">
      <w:pPr>
        <w:rPr>
          <w:rFonts w:ascii="Cambria Math" w:hAnsi="Cambria Math" w:cs="Cambria Math"/>
        </w:rPr>
      </w:pPr>
      <w:r>
        <w:rPr>
          <w:rFonts w:ascii="Cambria Math" w:hAnsi="Cambria Math" w:cs="Cambria Math"/>
        </w:rPr>
        <w:tab/>
      </w:r>
      <w:r w:rsidR="00212039" w:rsidRPr="00212039">
        <w:t xml:space="preserve">Bishop (2006) states that comparing multiple local minima can be enough to find a suitable solution, and it may not be necessary to obtain the global minimum. Most approaches entail choosing initial weight values and then iteratively travelling through the weight space in subsequent steps to locate the answer for </w:t>
      </w:r>
      <w:r w:rsidR="00212039" w:rsidRPr="00212039">
        <w:rPr>
          <w:rFonts w:ascii="Cambria Math" w:hAnsi="Cambria Math" w:cs="Cambria Math"/>
        </w:rPr>
        <w:t>∇𝐸</w:t>
      </w:r>
      <w:r w:rsidR="00212039" w:rsidRPr="00212039">
        <w:t>(</w:t>
      </w:r>
      <w:r w:rsidR="00212039" w:rsidRPr="00212039">
        <w:rPr>
          <w:rFonts w:ascii="Cambria Math" w:hAnsi="Cambria Math" w:cs="Cambria Math"/>
        </w:rPr>
        <w:t>𝒘</w:t>
      </w:r>
      <w:r w:rsidR="00212039" w:rsidRPr="00212039">
        <w:t>) = 0. The mathematical form is as follows</w:t>
      </w:r>
      <w:r w:rsidR="004D402C">
        <w:rPr>
          <w:rFonts w:ascii="Cambria Math" w:hAnsi="Cambria Math" w:cs="Cambria Math"/>
        </w:rPr>
        <w:t>:</w:t>
      </w:r>
    </w:p>
    <w:p w14:paraId="637DDEBD" w14:textId="37401ED1" w:rsidR="00EB7D52" w:rsidRDefault="00022F11" w:rsidP="006B72B6">
      <w:pPr>
        <w:rPr>
          <w:rFonts w:ascii="Cambria Math" w:hAnsi="Cambria Math" w:cs="Cambria Math"/>
        </w:rPr>
      </w:pPr>
      <m:oMathPara>
        <m:oMath>
          <m:sSup>
            <m:sSupPr>
              <m:ctrlPr>
                <w:rPr>
                  <w:rFonts w:ascii="Cambria Math" w:hAnsi="Cambria Math" w:cs="Cambria Math"/>
                  <w:i/>
                </w:rPr>
              </m:ctrlPr>
            </m:sSupPr>
            <m:e>
              <m:r>
                <w:rPr>
                  <w:rFonts w:ascii="Cambria Math" w:hAnsi="Cambria Math" w:cs="Cambria Math"/>
                </w:rPr>
                <m:t>w</m:t>
              </m:r>
            </m:e>
            <m:sup>
              <m:r>
                <w:rPr>
                  <w:rFonts w:ascii="Cambria Math" w:hAnsi="Cambria Math" w:cs="Cambria Math"/>
                </w:rPr>
                <m:t>(τ+1)</m:t>
              </m:r>
            </m:sup>
          </m:sSup>
          <m:r>
            <w:rPr>
              <w:rFonts w:ascii="Cambria Math" w:hAnsi="Cambria Math" w:cs="Cambria Math"/>
            </w:rPr>
            <m:t>=</m:t>
          </m:r>
          <m:sSup>
            <m:sSupPr>
              <m:ctrlPr>
                <w:rPr>
                  <w:rFonts w:ascii="Cambria Math" w:hAnsi="Cambria Math" w:cs="Cambria Math"/>
                  <w:i/>
                </w:rPr>
              </m:ctrlPr>
            </m:sSupPr>
            <m:e>
              <m:r>
                <w:rPr>
                  <w:rFonts w:ascii="Cambria Math" w:hAnsi="Cambria Math" w:cs="Cambria Math"/>
                </w:rPr>
                <m:t>w</m:t>
              </m:r>
            </m:e>
            <m:sup>
              <m:r>
                <w:rPr>
                  <w:rFonts w:ascii="Cambria Math" w:hAnsi="Cambria Math" w:cs="Cambria Math"/>
                </w:rPr>
                <m:t>τ</m:t>
              </m:r>
            </m:sup>
          </m:sSup>
          <m:r>
            <w:rPr>
              <w:rFonts w:ascii="Cambria Math" w:hAnsi="Cambria Math" w:cs="Cambria Math"/>
            </w:rPr>
            <m:t>+∆</m:t>
          </m:r>
          <m:sSup>
            <m:sSupPr>
              <m:ctrlPr>
                <w:rPr>
                  <w:rFonts w:ascii="Cambria Math" w:hAnsi="Cambria Math" w:cs="Cambria Math"/>
                  <w:i/>
                </w:rPr>
              </m:ctrlPr>
            </m:sSupPr>
            <m:e>
              <m:r>
                <w:rPr>
                  <w:rFonts w:ascii="Cambria Math" w:hAnsi="Cambria Math" w:cs="Cambria Math"/>
                </w:rPr>
                <m:t>w</m:t>
              </m:r>
            </m:e>
            <m:sup>
              <m:r>
                <w:rPr>
                  <w:rFonts w:ascii="Cambria Math" w:hAnsi="Cambria Math" w:cs="Cambria Math"/>
                </w:rPr>
                <m:t>τ</m:t>
              </m:r>
            </m:sup>
          </m:sSup>
        </m:oMath>
      </m:oMathPara>
    </w:p>
    <w:p w14:paraId="354132CA" w14:textId="34274B59" w:rsidR="00E81666" w:rsidRDefault="004321C1" w:rsidP="006B72B6">
      <w:pPr>
        <w:rPr>
          <w:rFonts w:ascii="Cambria Math" w:hAnsi="Cambria Math" w:cs="Cambria Math"/>
        </w:rPr>
      </w:pPr>
      <w:r>
        <w:t xml:space="preserve">Where </w:t>
      </w:r>
      <w:r>
        <w:rPr>
          <w:rFonts w:ascii="Cambria Math" w:hAnsi="Cambria Math" w:cs="Cambria Math"/>
        </w:rPr>
        <w:t>𝜏 is the iteration step</w:t>
      </w:r>
      <w:r w:rsidR="00210BC5">
        <w:rPr>
          <w:rFonts w:ascii="Cambria Math" w:hAnsi="Cambria Math" w:cs="Cambria Math"/>
        </w:rPr>
        <w:t>.</w:t>
      </w:r>
    </w:p>
    <w:p w14:paraId="5AB1CB20" w14:textId="650AB067" w:rsidR="00C976E7" w:rsidRDefault="00B74D13" w:rsidP="00256C0D">
      <w:pPr>
        <w:ind w:firstLine="720"/>
      </w:pPr>
      <w:r w:rsidRPr="00B74D13">
        <w:t xml:space="preserve">Gradient information can be used to conduct the changes. This data is utilised to enhance the speed with which the weight vector that generates a satisfactory solution is found. Batch, </w:t>
      </w:r>
      <w:r w:rsidRPr="00B74D13">
        <w:lastRenderedPageBreak/>
        <w:t>minibatch, and online methods are the three most common methods for this update. The batch technique processes the entire dataset at once, whereas the minibatch approach processes only a portion of it, and the online method processes one data point at a time</w:t>
      </w:r>
      <w:r w:rsidR="00256C0D" w:rsidRPr="00256C0D">
        <w:t>.</w:t>
      </w:r>
    </w:p>
    <w:p w14:paraId="5BEC5BEA" w14:textId="3E65FA63" w:rsidR="00E53775" w:rsidRDefault="00275A78" w:rsidP="00256C0D">
      <w:pPr>
        <w:ind w:firstLine="720"/>
      </w:pPr>
      <w:r w:rsidRPr="00275A78">
        <w:t>The strategy is known as gradient descent or steepest descent when the batch method is utilised, and its mathematical form is as follows</w:t>
      </w:r>
      <w:r w:rsidR="00004C98">
        <w:t>:</w:t>
      </w:r>
    </w:p>
    <w:p w14:paraId="529126FE" w14:textId="3907AE6B" w:rsidR="00826CE0" w:rsidRPr="00E4260E" w:rsidRDefault="00022F11" w:rsidP="00256C0D">
      <w:pPr>
        <w:ind w:firstLine="720"/>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-η</m:t>
          </m:r>
          <m:r>
            <m:rPr>
              <m:sty m:val="p"/>
            </m:rPr>
            <w:rPr>
              <w:rFonts w:ascii="Cambria Math" w:hAnsi="Cambria Math"/>
            </w:rPr>
            <m:t>∇</m:t>
          </m:r>
          <m:r>
            <w:rPr>
              <w:rFonts w:ascii="Cambria Math" w:hAnsi="Cambria Math"/>
            </w:rPr>
            <m:t>E(</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m:t>
          </m:r>
        </m:oMath>
      </m:oMathPara>
    </w:p>
    <w:p w14:paraId="76BAFE42" w14:textId="77777777" w:rsidR="00E4260E" w:rsidRDefault="00E4260E" w:rsidP="00256C0D">
      <w:pPr>
        <w:ind w:firstLine="720"/>
      </w:pPr>
    </w:p>
    <w:p w14:paraId="5C203C3D" w14:textId="77777777" w:rsidR="003D6A26" w:rsidRDefault="003D6A26" w:rsidP="00256C0D">
      <w:pPr>
        <w:ind w:firstLine="720"/>
      </w:pPr>
      <w:r w:rsidRPr="003D6A26">
        <w:t>Gradient descent is less resilient and faster for batch optimisation than conjugate gradient and quasi-Newton techniques. The benefit of these approaches over gradient descent is that the error function always decreases with each repetition. This only happens if the weight vector is not at a local or global minimum (Bishop, 2006; Burlutskiy et al.,2016). The methodology is known as mini-batch gradient descent when the mini-batch method is utilised. As previously stated, the distinction is that the mini-batch utilises N examples instead of the entire set in each iteration (Liu et al., 2019).</w:t>
      </w:r>
    </w:p>
    <w:p w14:paraId="3D04B22C" w14:textId="6EB174D6" w:rsidR="000A423E" w:rsidRDefault="000A423E" w:rsidP="00256C0D">
      <w:pPr>
        <w:ind w:firstLine="720"/>
      </w:pPr>
      <w:r w:rsidRPr="000A423E">
        <w:t xml:space="preserve"> </w:t>
      </w:r>
      <w:r w:rsidR="004A0EDC" w:rsidRPr="004A0EDC">
        <w:t>When the online approach is utilised, the last methodology is recognised as sequential gradient descent or SGD. This technique updates the weight vector with just one data point at a time either by cycling through the information in order or by randomly picking points with replacement (Bishop, 2006; Liu et al., 2019). The equation is defined as follows</w:t>
      </w:r>
      <w:r w:rsidR="00245B60">
        <w:t>:</w:t>
      </w:r>
    </w:p>
    <w:p w14:paraId="02AA2E1C" w14:textId="2E2B66B9" w:rsidR="00112918" w:rsidRDefault="00022F11" w:rsidP="00256C0D">
      <w:pPr>
        <w:ind w:firstLine="720"/>
      </w:pPr>
      <m:oMathPara>
        <m:oMath>
          <m:sSup>
            <m:sSupPr>
              <m:ctrlPr>
                <w:rPr>
                  <w:rFonts w:ascii="Cambria Math" w:hAnsi="Cambria Math"/>
                  <w:i/>
                </w:rPr>
              </m:ctrlPr>
            </m:sSupPr>
            <m:e>
              <m:r>
                <w:rPr>
                  <w:rFonts w:ascii="Cambria Math" w:hAnsi="Cambria Math"/>
                </w:rPr>
                <m:t>w</m:t>
              </m:r>
            </m:e>
            <m:sup>
              <m:r>
                <w:rPr>
                  <w:rFonts w:ascii="Cambria Math" w:hAnsi="Cambria Math"/>
                </w:rPr>
                <m:t>(τ+1)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-η</m:t>
          </m:r>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m:t>
          </m:r>
        </m:oMath>
      </m:oMathPara>
    </w:p>
    <w:p w14:paraId="0620B5B1" w14:textId="5A7534BA" w:rsidR="00534685" w:rsidRDefault="002E2DE8" w:rsidP="00256C0D">
      <w:pPr>
        <w:ind w:firstLine="720"/>
      </w:pPr>
      <w:r w:rsidRPr="002E2DE8">
        <w:t>Compared to batch and mini-batch gradient descent, SGD offers two significant advantages: SGD is more efficient in dealing with data redundancy and can avoid local minima</w:t>
      </w:r>
      <w:r w:rsidR="00056851" w:rsidRPr="00056851">
        <w:t>.</w:t>
      </w:r>
    </w:p>
    <w:p w14:paraId="378E5EB4" w14:textId="520488DA" w:rsidR="0092549D" w:rsidRPr="0078227E" w:rsidRDefault="00613FC5" w:rsidP="000D539E">
      <w:pPr>
        <w:pStyle w:val="Heading3"/>
        <w:rPr>
          <w:color w:val="0070C0"/>
        </w:rPr>
      </w:pPr>
      <w:bookmarkStart w:id="25" w:name="_Toc80891458"/>
      <w:r w:rsidRPr="0078227E">
        <w:rPr>
          <w:color w:val="0070C0"/>
        </w:rPr>
        <w:t xml:space="preserve">3.5.1 </w:t>
      </w:r>
      <w:r w:rsidR="0092549D" w:rsidRPr="0078227E">
        <w:rPr>
          <w:color w:val="0070C0"/>
        </w:rPr>
        <w:t xml:space="preserve">Gradient </w:t>
      </w:r>
      <w:r w:rsidR="00960DBB">
        <w:rPr>
          <w:color w:val="0070C0"/>
        </w:rPr>
        <w:t>d</w:t>
      </w:r>
      <w:r w:rsidR="0092549D" w:rsidRPr="0078227E">
        <w:rPr>
          <w:color w:val="0070C0"/>
        </w:rPr>
        <w:t>escendent optimi</w:t>
      </w:r>
      <w:r w:rsidR="00B6774C" w:rsidRPr="0078227E">
        <w:rPr>
          <w:color w:val="0070C0"/>
        </w:rPr>
        <w:t>s</w:t>
      </w:r>
      <w:r w:rsidR="0092549D" w:rsidRPr="0078227E">
        <w:rPr>
          <w:color w:val="0070C0"/>
        </w:rPr>
        <w:t>ation algorithms</w:t>
      </w:r>
      <w:bookmarkEnd w:id="25"/>
    </w:p>
    <w:p w14:paraId="43A46CDA" w14:textId="309960D4" w:rsidR="00E31D81" w:rsidRDefault="00E31D81" w:rsidP="00E31D81">
      <w:r>
        <w:tab/>
      </w:r>
      <w:r w:rsidR="00B4385F" w:rsidRPr="00B4385F">
        <w:t>To prevent being stuck in suboptimal places, gradient descent optimisation techniques were created. Momentum, Nesterov’s accelerated gradient, Adagrad, Adadelta, RMSprop, and Adam are among the most widely used methods to tackle this problem</w:t>
      </w:r>
      <w:r w:rsidRPr="00E31D81">
        <w:t>.</w:t>
      </w:r>
    </w:p>
    <w:p w14:paraId="15D5275A" w14:textId="2328808A" w:rsidR="007D68EF" w:rsidRDefault="008512E2" w:rsidP="008512E2">
      <w:pPr>
        <w:pStyle w:val="Heading4"/>
      </w:pPr>
      <w:r w:rsidRPr="0078227E">
        <w:rPr>
          <w:color w:val="0070C0"/>
        </w:rPr>
        <w:t xml:space="preserve">3.5.1.1 </w:t>
      </w:r>
      <w:r w:rsidR="007D68EF" w:rsidRPr="0078227E">
        <w:rPr>
          <w:color w:val="0070C0"/>
        </w:rPr>
        <w:t>Momentum</w:t>
      </w:r>
      <w:r w:rsidR="00D47A26">
        <w:tab/>
      </w:r>
    </w:p>
    <w:p w14:paraId="7FFFDDA1" w14:textId="79E4A3B9" w:rsidR="00794CC9" w:rsidRDefault="00D47A26" w:rsidP="00721DBC">
      <w:pPr>
        <w:ind w:firstLine="720"/>
      </w:pPr>
      <w:r w:rsidRPr="00D47A26">
        <w:t>T</w:t>
      </w:r>
      <w:r w:rsidR="00721DBC" w:rsidRPr="00721DBC">
        <w:t xml:space="preserve"> This approach aids gradient descent by decreasing the influence of ravines, which are regions where the surface bends more sharply in one dimension than the other and are prevalent around local minima (Ruder,2016). To mitigate this impact, the technique multiplies the current update by a portion of the previous update, which is expressed as follows</w:t>
      </w:r>
      <w:r w:rsidR="005F67EC">
        <w:t>:</w:t>
      </w:r>
      <w:r w:rsidR="00571DC3" w:rsidRPr="00571DC3">
        <w:rPr>
          <w:noProof/>
        </w:rPr>
        <w:t xml:space="preserve"> </w:t>
      </w:r>
    </w:p>
    <w:p w14:paraId="47053619" w14:textId="2C88C00B" w:rsidR="002330BB" w:rsidRPr="00D11305" w:rsidRDefault="00022F11" w:rsidP="00D47A26">
      <w:pPr>
        <w:ind w:firstLine="720"/>
        <w:rPr>
          <w:rFonts w:eastAsiaTheme="minorEastAsia"/>
        </w:rPr>
      </w:pPr>
      <m:oMathPara>
        <m:oMath>
          <m:sSup>
            <m:sSupPr>
              <m:ctrlPr>
                <w:rPr>
                  <w:rFonts w:ascii="Cambria Math" w:hAnsi="Cambria Math"/>
                  <w:i/>
                </w:rPr>
              </m:ctrlPr>
            </m:sSupPr>
            <m:e>
              <m:r>
                <w:rPr>
                  <w:rFonts w:ascii="Cambria Math" w:hAnsi="Cambria Math"/>
                </w:rPr>
                <m:t>ν</m:t>
              </m:r>
            </m:e>
            <m:sup>
              <m:r>
                <w:rPr>
                  <w:rFonts w:ascii="Cambria Math" w:hAnsi="Cambria Math"/>
                </w:rPr>
                <m:t>τ+1</m:t>
              </m:r>
            </m:sup>
          </m:sSup>
          <m:r>
            <w:rPr>
              <w:rFonts w:ascii="Cambria Math" w:hAnsi="Cambria Math"/>
            </w:rPr>
            <m:t>=μ</m:t>
          </m:r>
          <m:sSup>
            <m:sSupPr>
              <m:ctrlPr>
                <w:rPr>
                  <w:rFonts w:ascii="Cambria Math" w:hAnsi="Cambria Math"/>
                  <w:i/>
                </w:rPr>
              </m:ctrlPr>
            </m:sSupPr>
            <m:e>
              <m:r>
                <w:rPr>
                  <w:rFonts w:ascii="Cambria Math" w:hAnsi="Cambria Math"/>
                </w:rPr>
                <m:t>ν</m:t>
              </m:r>
            </m:e>
            <m:sup>
              <m:r>
                <w:rPr>
                  <w:rFonts w:ascii="Cambria Math" w:hAnsi="Cambria Math"/>
                </w:rPr>
                <m:t>τ</m:t>
              </m:r>
            </m:sup>
          </m:sSup>
          <m:r>
            <w:rPr>
              <w:rFonts w:ascii="Cambria Math" w:hAnsi="Cambria Math"/>
            </w:rPr>
            <m:t>-η</m:t>
          </m:r>
          <m:r>
            <m:rPr>
              <m:sty m:val="p"/>
            </m:rPr>
            <w:rPr>
              <w:rFonts w:ascii="Cambria Math" w:hAnsi="Cambria Math"/>
            </w:rPr>
            <m:t>∇</m:t>
          </m:r>
          <m:r>
            <w:rPr>
              <w:rFonts w:ascii="Cambria Math" w:hAnsi="Cambria Math"/>
            </w:rPr>
            <m:t>E(</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m:t>
          </m:r>
        </m:oMath>
      </m:oMathPara>
    </w:p>
    <w:p w14:paraId="153C33ED" w14:textId="20B77145" w:rsidR="00D11305" w:rsidRPr="00D47A26" w:rsidRDefault="00022F11" w:rsidP="00D47A26">
      <w:pPr>
        <w:ind w:firstLine="720"/>
      </w:pPr>
      <m:oMathPara>
        <m:oMath>
          <m:sSup>
            <m:sSupPr>
              <m:ctrlPr>
                <w:rPr>
                  <w:rFonts w:ascii="Cambria Math" w:hAnsi="Cambria Math"/>
                  <w:i/>
                </w:rPr>
              </m:ctrlPr>
            </m:sSupPr>
            <m:e>
              <m:r>
                <w:rPr>
                  <w:rFonts w:ascii="Cambria Math" w:hAnsi="Cambria Math"/>
                </w:rPr>
                <m:t>w</m:t>
              </m:r>
            </m:e>
            <m:sup>
              <m:r>
                <w:rPr>
                  <w:rFonts w:ascii="Cambria Math" w:hAnsi="Cambria Math"/>
                </w:rPr>
                <m:t>τ+1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r>
            <w:rPr>
              <w:rFonts w:ascii="Cambria Math" w:eastAsiaTheme="minorEastAsia" w:hAnsi="Cambria Math"/>
            </w:rPr>
            <m:t>+</m:t>
          </m:r>
          <m:sSup>
            <m:sSupPr>
              <m:ctrlPr>
                <w:rPr>
                  <w:rFonts w:ascii="Cambria Math" w:hAnsi="Cambria Math"/>
                  <w:i/>
                </w:rPr>
              </m:ctrlPr>
            </m:sSupPr>
            <m:e>
              <m:r>
                <w:rPr>
                  <w:rFonts w:ascii="Cambria Math" w:hAnsi="Cambria Math"/>
                </w:rPr>
                <m:t>ν</m:t>
              </m:r>
            </m:e>
            <m:sup>
              <m:r>
                <w:rPr>
                  <w:rFonts w:ascii="Cambria Math" w:hAnsi="Cambria Math"/>
                </w:rPr>
                <m:t>τ+1</m:t>
              </m:r>
            </m:sup>
          </m:sSup>
        </m:oMath>
      </m:oMathPara>
    </w:p>
    <w:p w14:paraId="282E51E5" w14:textId="77777777" w:rsidR="00005CE5" w:rsidRDefault="00C82939" w:rsidP="00407B10">
      <w:pPr>
        <w:ind w:firstLine="720"/>
      </w:pPr>
      <w:r w:rsidRPr="00C82939">
        <w:t xml:space="preserve">where momentum </w:t>
      </w:r>
      <w:r w:rsidRPr="00C82939">
        <w:rPr>
          <w:rFonts w:ascii="Cambria Math" w:hAnsi="Cambria Math" w:cs="Cambria Math"/>
        </w:rPr>
        <w:t>𝜇</w:t>
      </w:r>
      <w:r w:rsidRPr="00C82939">
        <w:t xml:space="preserve"> </w:t>
      </w:r>
      <w:r w:rsidRPr="00C82939">
        <w:rPr>
          <w:rFonts w:ascii="Cambria Math" w:hAnsi="Cambria Math" w:cs="Cambria Math"/>
        </w:rPr>
        <w:t>∈</w:t>
      </w:r>
      <w:r w:rsidRPr="00C82939">
        <w:t xml:space="preserve"> [0, 1] is the weight of the previous update and </w:t>
      </w:r>
      <w:r w:rsidRPr="00C82939">
        <w:rPr>
          <w:rFonts w:ascii="Cambria Math" w:hAnsi="Cambria Math" w:cs="Cambria Math"/>
        </w:rPr>
        <w:t>𝑣</w:t>
      </w:r>
      <w:r w:rsidRPr="00C82939">
        <w:t xml:space="preserve"> </w:t>
      </w:r>
      <w:r w:rsidRPr="00C82939">
        <w:rPr>
          <w:rFonts w:ascii="Cambria Math" w:hAnsi="Cambria Math" w:cs="Cambria Math"/>
        </w:rPr>
        <w:t>𝜏</w:t>
      </w:r>
      <w:r w:rsidRPr="00C82939">
        <w:t xml:space="preserve">+1 and </w:t>
      </w:r>
      <w:r w:rsidRPr="00C82939">
        <w:rPr>
          <w:rFonts w:ascii="Cambria Math" w:hAnsi="Cambria Math" w:cs="Cambria Math"/>
        </w:rPr>
        <w:t>𝑣</w:t>
      </w:r>
      <w:r w:rsidRPr="00C82939">
        <w:t xml:space="preserve"> </w:t>
      </w:r>
      <w:r w:rsidRPr="00C82939">
        <w:rPr>
          <w:rFonts w:ascii="Cambria Math" w:hAnsi="Cambria Math" w:cs="Cambria Math"/>
        </w:rPr>
        <w:t>𝜏</w:t>
      </w:r>
      <w:r w:rsidRPr="00C82939">
        <w:t xml:space="preserve"> are the current and previous iterations’ updated values, respectively. </w:t>
      </w:r>
    </w:p>
    <w:p w14:paraId="579ADDDB" w14:textId="7E5F46DC" w:rsidR="00407B10" w:rsidRDefault="00C82939" w:rsidP="00407B10">
      <w:pPr>
        <w:ind w:firstLine="720"/>
      </w:pPr>
      <w:r w:rsidRPr="00C82939">
        <w:t>When the updates travel in the same direction, the updated value grows, and when the updates move in opposite ways, the updated value drops. As a result, faster convergence and less oscillation are achieved (Ruder, 2016).</w:t>
      </w:r>
    </w:p>
    <w:p w14:paraId="7CEBC63A" w14:textId="571DD7D7" w:rsidR="00407B10" w:rsidRDefault="008512E2" w:rsidP="008512E2">
      <w:pPr>
        <w:pStyle w:val="Heading4"/>
      </w:pPr>
      <w:r w:rsidRPr="0078227E">
        <w:rPr>
          <w:color w:val="0070C0"/>
        </w:rPr>
        <w:t xml:space="preserve">3.5.1.2 </w:t>
      </w:r>
      <w:r w:rsidR="004D3814" w:rsidRPr="0078227E">
        <w:rPr>
          <w:color w:val="0070C0"/>
        </w:rPr>
        <w:t>Nesterov Accelerated Gradient</w:t>
      </w:r>
      <w:r w:rsidR="00407B10">
        <w:tab/>
      </w:r>
      <w:r w:rsidR="004A2905">
        <w:tab/>
      </w:r>
      <w:r w:rsidR="004A2905">
        <w:tab/>
      </w:r>
    </w:p>
    <w:p w14:paraId="6D2323B4" w14:textId="5300F7CA" w:rsidR="00407B10" w:rsidRDefault="00E677FE" w:rsidP="00472BA8">
      <w:pPr>
        <w:ind w:firstLine="720"/>
        <w:rPr>
          <w:noProof/>
        </w:rPr>
      </w:pPr>
      <w:r w:rsidRPr="00E677FE">
        <w:t xml:space="preserve">The Nesterov accelerated gradient technique is superior to the momentum technique because it considers the gradient’s potential value and performs a rectification before leaping to the value (Ruder, 2016; Cs231n.github.io., 2021). Because the “lookahead” gradient step regularly </w:t>
      </w:r>
      <w:r w:rsidRPr="00E677FE">
        <w:lastRenderedPageBreak/>
        <w:t>performs somewhat better than regular momentum in practice, the equation is expressed as follows</w:t>
      </w:r>
      <w:r w:rsidR="00547B3F">
        <w:t>:</w:t>
      </w:r>
      <w:r w:rsidR="00DD4336" w:rsidRPr="00DD4336">
        <w:rPr>
          <w:noProof/>
        </w:rPr>
        <w:t xml:space="preserve">  </w:t>
      </w:r>
    </w:p>
    <w:p w14:paraId="491D8702" w14:textId="532F0CD9" w:rsidR="0062309D" w:rsidRPr="000C3164" w:rsidRDefault="00022F11" w:rsidP="00472BA8">
      <w:pPr>
        <w:ind w:firstLine="720"/>
        <w:rPr>
          <w:rFonts w:eastAsiaTheme="minorEastAsia"/>
          <w:noProof/>
        </w:rPr>
      </w:pPr>
      <m:oMathPara>
        <m:oMath>
          <m:sSup>
            <m:sSupPr>
              <m:ctrlPr>
                <w:rPr>
                  <w:rFonts w:ascii="Cambria Math" w:hAnsi="Cambria Math"/>
                  <w:i/>
                </w:rPr>
              </m:ctrlPr>
            </m:sSupPr>
            <m:e>
              <m:r>
                <w:rPr>
                  <w:rFonts w:ascii="Cambria Math" w:hAnsi="Cambria Math"/>
                </w:rPr>
                <m:t>ν</m:t>
              </m:r>
            </m:e>
            <m:sup>
              <m:r>
                <w:rPr>
                  <w:rFonts w:ascii="Cambria Math" w:hAnsi="Cambria Math"/>
                </w:rPr>
                <m:t>τ+1</m:t>
              </m:r>
            </m:sup>
          </m:sSup>
          <m:r>
            <w:rPr>
              <w:rFonts w:ascii="Cambria Math" w:hAnsi="Cambria Math"/>
              <w:noProof/>
            </w:rPr>
            <m:t>=</m:t>
          </m:r>
          <m:r>
            <w:rPr>
              <w:rFonts w:ascii="Cambria Math" w:hAnsi="Cambria Math"/>
            </w:rPr>
            <m:t>μ</m:t>
          </m:r>
          <m:sSup>
            <m:sSupPr>
              <m:ctrlPr>
                <w:rPr>
                  <w:rFonts w:ascii="Cambria Math" w:hAnsi="Cambria Math"/>
                  <w:i/>
                </w:rPr>
              </m:ctrlPr>
            </m:sSupPr>
            <m:e>
              <m:r>
                <w:rPr>
                  <w:rFonts w:ascii="Cambria Math" w:hAnsi="Cambria Math"/>
                </w:rPr>
                <m:t>ν</m:t>
              </m:r>
            </m:e>
            <m:sup>
              <m:r>
                <w:rPr>
                  <w:rFonts w:ascii="Cambria Math" w:hAnsi="Cambria Math"/>
                </w:rPr>
                <m:t>τ</m:t>
              </m:r>
            </m:sup>
          </m:sSup>
          <m:r>
            <w:rPr>
              <w:rFonts w:ascii="Cambria Math" w:hAnsi="Cambria Math"/>
            </w:rPr>
            <m:t>-η</m:t>
          </m:r>
          <m:r>
            <m:rPr>
              <m:sty m:val="p"/>
            </m:rPr>
            <w:rPr>
              <w:rFonts w:ascii="Cambria Math" w:hAnsi="Cambria Math"/>
            </w:rPr>
            <m:t>∇</m:t>
          </m:r>
          <m:r>
            <w:rPr>
              <w:rFonts w:ascii="Cambria Math" w:hAnsi="Cambria Math"/>
            </w:rPr>
            <m:t>E(</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-μ</m:t>
          </m:r>
          <m:sSup>
            <m:sSupPr>
              <m:ctrlPr>
                <w:rPr>
                  <w:rFonts w:ascii="Cambria Math" w:hAnsi="Cambria Math"/>
                  <w:i/>
                </w:rPr>
              </m:ctrlPr>
            </m:sSupPr>
            <m:e>
              <m:r>
                <w:rPr>
                  <w:rFonts w:ascii="Cambria Math" w:hAnsi="Cambria Math"/>
                </w:rPr>
                <m:t>ν</m:t>
              </m:r>
            </m:e>
            <m:sup>
              <m:r>
                <w:rPr>
                  <w:rFonts w:ascii="Cambria Math" w:hAnsi="Cambria Math"/>
                </w:rPr>
                <m:t>τ</m:t>
              </m:r>
            </m:sup>
          </m:sSup>
          <m:r>
            <w:rPr>
              <w:rFonts w:ascii="Cambria Math" w:hAnsi="Cambria Math"/>
            </w:rPr>
            <m:t>)</m:t>
          </m:r>
        </m:oMath>
      </m:oMathPara>
    </w:p>
    <w:p w14:paraId="1E1AC07B" w14:textId="77777777" w:rsidR="001223B6" w:rsidRDefault="00022F11" w:rsidP="001223B6">
      <w:pPr>
        <w:ind w:firstLine="720"/>
      </w:pPr>
      <m:oMathPara>
        <m:oMath>
          <m:sSup>
            <m:sSupPr>
              <m:ctrlPr>
                <w:rPr>
                  <w:rFonts w:ascii="Cambria Math" w:hAnsi="Cambria Math"/>
                  <w:i/>
                </w:rPr>
              </m:ctrlPr>
            </m:sSupPr>
            <m:e>
              <m:r>
                <w:rPr>
                  <w:rFonts w:ascii="Cambria Math" w:hAnsi="Cambria Math"/>
                </w:rPr>
                <m:t>w</m:t>
              </m:r>
            </m:e>
            <m:sup>
              <m:r>
                <w:rPr>
                  <w:rFonts w:ascii="Cambria Math" w:hAnsi="Cambria Math"/>
                </w:rPr>
                <m:t>τ+1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r>
            <w:rPr>
              <w:rFonts w:ascii="Cambria Math" w:eastAsiaTheme="minorEastAsia" w:hAnsi="Cambria Math"/>
            </w:rPr>
            <m:t>+</m:t>
          </m:r>
          <m:sSup>
            <m:sSupPr>
              <m:ctrlPr>
                <w:rPr>
                  <w:rFonts w:ascii="Cambria Math" w:hAnsi="Cambria Math"/>
                  <w:i/>
                </w:rPr>
              </m:ctrlPr>
            </m:sSupPr>
            <m:e>
              <m:r>
                <w:rPr>
                  <w:rFonts w:ascii="Cambria Math" w:hAnsi="Cambria Math"/>
                </w:rPr>
                <m:t>ν</m:t>
              </m:r>
            </m:e>
            <m:sup>
              <m:r>
                <w:rPr>
                  <w:rFonts w:ascii="Cambria Math" w:hAnsi="Cambria Math"/>
                </w:rPr>
                <m:t>τ+1</m:t>
              </m:r>
            </m:sup>
          </m:sSup>
        </m:oMath>
      </m:oMathPara>
    </w:p>
    <w:p w14:paraId="63AEB71A" w14:textId="3A766ACE" w:rsidR="00C103D1" w:rsidRDefault="001223B6" w:rsidP="001223B6">
      <w:r>
        <w:t>w</w:t>
      </w:r>
      <w:r w:rsidR="00C103D1">
        <w:t xml:space="preserve">here </w:t>
      </w:r>
      <w:r w:rsidR="00C103D1" w:rsidRPr="00C103D1">
        <w:rPr>
          <w:rFonts w:ascii="Cambria Math" w:hAnsi="Cambria Math" w:cs="Cambria Math"/>
        </w:rPr>
        <w:t>∇𝐸</w:t>
      </w:r>
      <w:r w:rsidR="00C103D1">
        <w:t>(</w:t>
      </w:r>
      <w:r w:rsidR="00C103D1" w:rsidRPr="00C103D1">
        <w:rPr>
          <w:rFonts w:ascii="Cambria Math" w:hAnsi="Cambria Math" w:cs="Cambria Math"/>
        </w:rPr>
        <w:t>𝑤</w:t>
      </w:r>
      <w:r w:rsidR="00C103D1" w:rsidRPr="00213E00">
        <w:rPr>
          <w:rFonts w:ascii="Cambria Math" w:hAnsi="Cambria Math" w:cs="Cambria Math"/>
          <w:vertAlign w:val="superscript"/>
        </w:rPr>
        <w:t>𝜏</w:t>
      </w:r>
      <w:r w:rsidR="00C103D1">
        <w:t xml:space="preserve"> − </w:t>
      </w:r>
      <w:r w:rsidR="00C103D1" w:rsidRPr="00C103D1">
        <w:rPr>
          <w:rFonts w:ascii="Cambria Math" w:hAnsi="Cambria Math" w:cs="Cambria Math"/>
        </w:rPr>
        <w:t>𝜇𝑣</w:t>
      </w:r>
      <w:r w:rsidR="00C103D1" w:rsidRPr="00213E00">
        <w:rPr>
          <w:rFonts w:ascii="Cambria Math" w:hAnsi="Cambria Math" w:cs="Cambria Math"/>
          <w:vertAlign w:val="superscript"/>
        </w:rPr>
        <w:t>𝜏</w:t>
      </w:r>
      <w:r w:rsidR="00C103D1">
        <w:t xml:space="preserve"> ) is the “lookahead” gradient step.</w:t>
      </w:r>
    </w:p>
    <w:p w14:paraId="582BBE91" w14:textId="16B075D4" w:rsidR="004D0B45" w:rsidRPr="0078227E" w:rsidRDefault="009C374A" w:rsidP="009C374A">
      <w:pPr>
        <w:pStyle w:val="Heading4"/>
        <w:rPr>
          <w:color w:val="0070C0"/>
        </w:rPr>
      </w:pPr>
      <w:r w:rsidRPr="0078227E">
        <w:rPr>
          <w:color w:val="0070C0"/>
        </w:rPr>
        <w:t xml:space="preserve">3.5.1.3 </w:t>
      </w:r>
      <w:r w:rsidR="008C4A68" w:rsidRPr="0078227E">
        <w:rPr>
          <w:color w:val="0070C0"/>
        </w:rPr>
        <w:t>Adagrad</w:t>
      </w:r>
    </w:p>
    <w:p w14:paraId="7764475F" w14:textId="08BE88AF" w:rsidR="00D079EB" w:rsidRDefault="004D0B45" w:rsidP="00C103D1">
      <w:r>
        <w:rPr>
          <w:rFonts w:asciiTheme="majorHAnsi" w:eastAsiaTheme="majorEastAsia" w:hAnsiTheme="majorHAnsi" w:cstheme="majorBidi"/>
          <w:color w:val="2F5496" w:themeColor="accent1" w:themeShade="BF"/>
          <w:sz w:val="26"/>
          <w:szCs w:val="26"/>
        </w:rPr>
        <w:tab/>
      </w:r>
      <w:r w:rsidR="004D3B23" w:rsidRPr="004D3B23">
        <w:t>An adaptive learning rate approach changes each parameter’s dynamic learning rate by updating infrequent parameters more quickly and updating frequent parameters at a slower rate. The progress of uncommon and frequent parameters evens out over time, which is an excellent feature (Keras, 2021).</w:t>
      </w:r>
    </w:p>
    <w:p w14:paraId="6CBC7F0A" w14:textId="60927A68" w:rsidR="00DA21A1" w:rsidRDefault="00022F11" w:rsidP="00C103D1">
      <m:oMathPara>
        <m:oMath>
          <m:sSup>
            <m:sSupPr>
              <m:ctrlPr>
                <w:rPr>
                  <w:rFonts w:ascii="Cambria Math" w:hAnsi="Cambria Math"/>
                  <w:i/>
                </w:rPr>
              </m:ctrlPr>
            </m:sSupPr>
            <m:e>
              <m:r>
                <w:rPr>
                  <w:rFonts w:ascii="Cambria Math" w:hAnsi="Cambria Math"/>
                </w:rPr>
                <m:t>w</m:t>
              </m:r>
            </m:e>
            <m:sup>
              <m:r>
                <w:rPr>
                  <w:rFonts w:ascii="Cambria Math" w:hAnsi="Cambria Math"/>
                </w:rPr>
                <m:t>τ+1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τ</m:t>
              </m:r>
            </m:sup>
          </m:sSup>
          <m:r>
            <w:rPr>
              <w:rFonts w:ascii="Cambria Math" w:hAnsi="Cambria Math"/>
            </w:rPr>
            <m:t>-</m:t>
          </m:r>
          <m:f>
            <m:fPr>
              <m:ctrlPr>
                <w:rPr>
                  <w:rFonts w:ascii="Cambria Math" w:hAnsi="Cambria Math"/>
                  <w:i/>
                </w:rPr>
              </m:ctrlPr>
            </m:fPr>
            <m:num>
              <m:r>
                <w:rPr>
                  <w:rFonts w:ascii="Cambria Math" w:hAnsi="Cambria Math"/>
                </w:rPr>
                <m:t>η</m:t>
              </m:r>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t=1</m:t>
                      </m:r>
                    </m:sub>
                    <m:sup>
                      <m:r>
                        <w:rPr>
                          <w:rFonts w:ascii="Cambria Math" w:hAnsi="Cambria Math"/>
                        </w:rPr>
                        <m:t>η</m:t>
                      </m:r>
                    </m:sup>
                    <m:e>
                      <m:r>
                        <m:rPr>
                          <m:sty m:val="p"/>
                        </m:rPr>
                        <w:rPr>
                          <w:rFonts w:ascii="Cambria Math" w:hAnsi="Cambria Math"/>
                        </w:rPr>
                        <m:t>∇</m:t>
                      </m:r>
                      <m:r>
                        <w:rPr>
                          <w:rFonts w:ascii="Cambria Math" w:hAnsi="Cambria Math"/>
                        </w:rPr>
                        <m:t>E</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+ϵ</m:t>
                      </m:r>
                    </m:e>
                  </m:nary>
                </m:e>
              </m:rad>
            </m:den>
          </m:f>
        </m:oMath>
      </m:oMathPara>
    </w:p>
    <w:p w14:paraId="17ABE57F" w14:textId="6711DD26" w:rsidR="008C4A68" w:rsidRPr="008C4A68" w:rsidRDefault="00AD47CF" w:rsidP="00C103D1">
      <w:pPr>
        <w:rPr>
          <w:rFonts w:asciiTheme="majorHAnsi" w:eastAsiaTheme="majorEastAsia" w:hAnsiTheme="majorHAnsi" w:cstheme="majorBidi"/>
          <w:color w:val="2F5496" w:themeColor="accent1" w:themeShade="BF"/>
          <w:sz w:val="26"/>
          <w:szCs w:val="26"/>
        </w:rPr>
      </w:pPr>
      <w:r>
        <w:t xml:space="preserve">Where </w:t>
      </w:r>
      <w:r w:rsidRPr="00AD47CF">
        <w:rPr>
          <w:rFonts w:ascii="Cambria Math" w:hAnsi="Cambria Math" w:cs="Cambria Math"/>
        </w:rPr>
        <w:t>𝜖</w:t>
      </w:r>
      <w:r>
        <w:t xml:space="preserve"> is a smoothing term</w:t>
      </w:r>
      <w:r w:rsidR="008C4A68" w:rsidRPr="004D0B45">
        <w:tab/>
      </w:r>
    </w:p>
    <w:p w14:paraId="3E391299" w14:textId="0E599B7F" w:rsidR="00254D7F" w:rsidRDefault="00D67072" w:rsidP="00E31D81">
      <w:r>
        <w:tab/>
      </w:r>
      <w:r w:rsidRPr="00D67072">
        <w:t>Adagrad has the benefit of automatically adjusting the learning rate. As a result, the learning rate utili</w:t>
      </w:r>
      <w:r w:rsidR="00B6774C">
        <w:t>s</w:t>
      </w:r>
      <w:r w:rsidRPr="00D67072">
        <w:t xml:space="preserve">ed in implementation is typically 0.01. </w:t>
      </w:r>
      <w:r>
        <w:t>(</w:t>
      </w:r>
      <w:r w:rsidRPr="005949C8">
        <w:t>Ruder</w:t>
      </w:r>
      <w:r>
        <w:t>,2016)</w:t>
      </w:r>
      <w:r w:rsidR="005811EC">
        <w:t xml:space="preserve"> </w:t>
      </w:r>
      <w:r w:rsidR="005811EC" w:rsidRPr="005811EC">
        <w:t xml:space="preserve">There are a few disadvantages to Adagrad. The first disadvantage is that this approach is very dependent on the learning rate, which becomes low when the starting gradient is </w:t>
      </w:r>
      <w:r w:rsidR="005E43B6">
        <w:t>significant</w:t>
      </w:r>
      <w:r w:rsidR="005811EC" w:rsidRPr="005811EC">
        <w:t>. The second drawback is that the monotonic learning rate is excessively aggressive due to the L2 norm</w:t>
      </w:r>
      <w:r w:rsidR="00DB0C6D">
        <w:t>ali</w:t>
      </w:r>
      <w:r w:rsidR="00B6774C">
        <w:t>s</w:t>
      </w:r>
      <w:r w:rsidR="00DB0C6D">
        <w:t>ation</w:t>
      </w:r>
      <w:r w:rsidR="005811EC" w:rsidRPr="005811EC">
        <w:t xml:space="preserve"> of all prior parameters computed in the denominator.</w:t>
      </w:r>
      <w:r w:rsidR="005E43B6">
        <w:t xml:space="preserve"> </w:t>
      </w:r>
      <w:r w:rsidR="00252AAB">
        <w:t>(Zeiler,201</w:t>
      </w:r>
      <w:r w:rsidR="0006646D">
        <w:t>7</w:t>
      </w:r>
      <w:r w:rsidR="00252AAB">
        <w:t>)</w:t>
      </w:r>
      <w:r w:rsidR="0006646D">
        <w:t>,</w:t>
      </w:r>
      <w:r w:rsidR="0006646D" w:rsidRPr="0006646D">
        <w:t xml:space="preserve"> </w:t>
      </w:r>
      <w:r w:rsidR="0006646D">
        <w:t>(</w:t>
      </w:r>
      <w:r w:rsidR="0006646D" w:rsidRPr="005949C8">
        <w:t>Ruder</w:t>
      </w:r>
      <w:r w:rsidR="0006646D">
        <w:t>,2016), (Cs231n.github.io., 2021)</w:t>
      </w:r>
    </w:p>
    <w:p w14:paraId="04359C41" w14:textId="7B2503E7" w:rsidR="007D68EF" w:rsidRPr="00E31D81" w:rsidRDefault="007D68EF" w:rsidP="00E31D81"/>
    <w:p w14:paraId="49FD448F" w14:textId="58FFA517" w:rsidR="006D6AB1" w:rsidRPr="0078227E" w:rsidRDefault="009C374A" w:rsidP="009C374A">
      <w:pPr>
        <w:pStyle w:val="Heading4"/>
        <w:rPr>
          <w:color w:val="0070C0"/>
        </w:rPr>
      </w:pPr>
      <w:r w:rsidRPr="0078227E">
        <w:rPr>
          <w:color w:val="0070C0"/>
        </w:rPr>
        <w:t>3.5.1</w:t>
      </w:r>
      <w:r w:rsidR="007F4074" w:rsidRPr="0078227E">
        <w:rPr>
          <w:color w:val="0070C0"/>
        </w:rPr>
        <w:t xml:space="preserve">.4 </w:t>
      </w:r>
      <w:r w:rsidR="006D6AB1" w:rsidRPr="0078227E">
        <w:rPr>
          <w:color w:val="0070C0"/>
        </w:rPr>
        <w:t>Adadelta</w:t>
      </w:r>
    </w:p>
    <w:p w14:paraId="7A3627CD" w14:textId="1AD071BF" w:rsidR="00E1354B" w:rsidRDefault="00BF3454" w:rsidP="006D6AB1">
      <w:r>
        <w:rPr>
          <w:rFonts w:asciiTheme="majorHAnsi" w:eastAsiaTheme="majorEastAsia" w:hAnsiTheme="majorHAnsi" w:cstheme="majorBidi"/>
          <w:color w:val="2F5496" w:themeColor="accent1" w:themeShade="BF"/>
          <w:sz w:val="26"/>
          <w:szCs w:val="26"/>
        </w:rPr>
        <w:tab/>
      </w:r>
      <w:r w:rsidR="00C812CF" w:rsidRPr="00C812CF">
        <w:t xml:space="preserve">This technique is similar to Adagrad, but it attempts to minimise the forceful monotonic learning rate by limiting the number of collected previous gradients to a set number determined by a window of size </w:t>
      </w:r>
      <w:r w:rsidR="00C812CF" w:rsidRPr="00C812CF">
        <w:rPr>
          <w:rFonts w:ascii="Cambria Math" w:hAnsi="Cambria Math" w:cs="Cambria Math"/>
        </w:rPr>
        <w:t>𝜔</w:t>
      </w:r>
      <w:r w:rsidR="00C812CF" w:rsidRPr="00C812CF">
        <w:t xml:space="preserve">. Adadelta does not retain prior squared gradients inefficiently to define the number of gradients across a window. The technique instead uses a declining average of all </w:t>
      </w:r>
      <w:r w:rsidR="00C812CF" w:rsidRPr="00C812CF">
        <w:rPr>
          <w:rFonts w:ascii="Cambria Math" w:hAnsi="Cambria Math" w:cs="Cambria Math"/>
        </w:rPr>
        <w:t>𝜔</w:t>
      </w:r>
      <w:r w:rsidR="00C812CF" w:rsidRPr="00C812CF">
        <w:t xml:space="preserve"> previously squared gradients. The prior average and the current gradient are used to calculate this decaying running average (Keras, 2021). As a mathematical equation, it is defined as follows</w:t>
      </w:r>
      <w:r w:rsidR="008B3FD2">
        <w:t>:</w:t>
      </w:r>
    </w:p>
    <w:p w14:paraId="078CDC7A" w14:textId="61531A99" w:rsidR="00704C07" w:rsidRPr="00E1354B" w:rsidRDefault="00704C07" w:rsidP="006D6AB1">
      <w:pPr>
        <w:rPr>
          <w:rFonts w:asciiTheme="majorHAnsi" w:eastAsiaTheme="majorEastAsia" w:hAnsiTheme="majorHAnsi" w:cstheme="majorBidi"/>
          <w:sz w:val="26"/>
          <w:szCs w:val="26"/>
        </w:rPr>
      </w:pPr>
      <m:oMathPara>
        <m:oMath>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hAnsi="Cambria Math" w:cs="Cambria Math"/>
                    </w:rPr>
                    <m:t>ϕ</m:t>
                  </m:r>
                </m:e>
              </m:d>
            </m:e>
            <m:sub>
              <m:r>
                <w:rPr>
                  <w:rFonts w:ascii="Cambria Math" w:eastAsiaTheme="majorEastAsia" w:hAnsi="Cambria Math" w:cstheme="majorBidi"/>
                </w:rPr>
                <m:t>τ</m:t>
              </m:r>
            </m:sub>
          </m:sSub>
          <m:r>
            <w:rPr>
              <w:rFonts w:ascii="Cambria Math" w:eastAsiaTheme="majorEastAsia" w:hAnsi="Cambria Math" w:cstheme="majorBidi"/>
            </w:rPr>
            <m:t>=ρD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hAnsi="Cambria Math" w:cs="Cambria Math"/>
                    </w:rPr>
                    <m:t>ϕ</m:t>
                  </m:r>
                </m:e>
              </m:d>
            </m:e>
            <m:sub>
              <m:r>
                <w:rPr>
                  <w:rFonts w:ascii="Cambria Math" w:eastAsiaTheme="majorEastAsia" w:hAnsi="Cambria Math" w:cstheme="majorBidi"/>
                </w:rPr>
                <m:t>τ-1</m:t>
              </m:r>
            </m:sub>
          </m:sSub>
          <m:r>
            <w:rPr>
              <w:rFonts w:ascii="Cambria Math" w:eastAsiaTheme="majorEastAsia" w:hAnsi="Cambria Math" w:cstheme="majorBidi"/>
            </w:rPr>
            <m:t>+(1-ρ)</m:t>
          </m:r>
          <m:sSub>
            <m:sSubPr>
              <m:ctrlPr>
                <w:rPr>
                  <w:rFonts w:ascii="Cambria Math" w:eastAsiaTheme="majorEastAsia" w:hAnsi="Cambria Math" w:cstheme="majorBidi"/>
                  <w:i/>
                </w:rPr>
              </m:ctrlPr>
            </m:sSubPr>
            <m:e>
              <m:r>
                <m:rPr>
                  <m:sty m:val="p"/>
                </m:rPr>
                <w:rPr>
                  <w:rFonts w:ascii="Cambria Math" w:hAnsi="Cambria Math" w:cs="Cambria Math"/>
                </w:rPr>
                <m:t>ϕ</m:t>
              </m:r>
            </m:e>
            <m:sub>
              <m:r>
                <w:rPr>
                  <w:rFonts w:ascii="Cambria Math" w:eastAsiaTheme="majorEastAsia" w:hAnsi="Cambria Math" w:cstheme="majorBidi"/>
                </w:rPr>
                <m:t>τ</m:t>
              </m:r>
            </m:sub>
          </m:sSub>
        </m:oMath>
      </m:oMathPara>
    </w:p>
    <w:p w14:paraId="4C303A8B" w14:textId="315B7262" w:rsidR="00E1354B" w:rsidRPr="00FF49B4" w:rsidRDefault="00E1354B" w:rsidP="006D6AB1">
      <w:pPr>
        <w:rPr>
          <w:rFonts w:asciiTheme="majorHAnsi" w:eastAsiaTheme="majorEastAsia" w:hAnsiTheme="majorHAnsi" w:cstheme="majorBidi"/>
        </w:rPr>
      </w:pPr>
      <m:oMathPara>
        <m:oMath>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r>
            <w:rPr>
              <w:rFonts w:ascii="Cambria Math" w:eastAsiaTheme="majorEastAsia" w:hAnsi="Cambria Math" w:cstheme="majorBidi"/>
            </w:rPr>
            <m:t>=</m:t>
          </m:r>
          <m:f>
            <m:fPr>
              <m:ctrlPr>
                <w:rPr>
                  <w:rFonts w:ascii="Cambria Math" w:eastAsiaTheme="majorEastAsia" w:hAnsi="Cambria Math" w:cstheme="majorBidi"/>
                  <w:i/>
                </w:rPr>
              </m:ctrlPr>
            </m:fPr>
            <m:num>
              <m:rad>
                <m:radPr>
                  <m:degHide m:val="1"/>
                  <m:ctrlPr>
                    <w:rPr>
                      <w:rFonts w:ascii="Cambria Math" w:eastAsiaTheme="majorEastAsia" w:hAnsi="Cambria Math" w:cstheme="majorBidi"/>
                      <w:i/>
                    </w:rPr>
                  </m:ctrlPr>
                </m:radPr>
                <m:deg/>
                <m:e>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w:rPr>
                              <w:rFonts w:ascii="Cambria Math" w:eastAsiaTheme="majorEastAsia" w:hAnsi="Cambria Math" w:cstheme="majorBidi"/>
                            </w:rPr>
                            <m:t>∆w</m:t>
                          </m:r>
                        </m:e>
                      </m:d>
                    </m:e>
                    <m:sub>
                      <m:r>
                        <w:rPr>
                          <w:rFonts w:ascii="Cambria Math" w:eastAsiaTheme="majorEastAsia" w:hAnsi="Cambria Math" w:cstheme="majorBidi"/>
                        </w:rPr>
                        <m:t>τ-1</m:t>
                      </m:r>
                    </m:sub>
                  </m:sSub>
                  <m:r>
                    <w:rPr>
                      <w:rFonts w:ascii="Cambria Math" w:eastAsiaTheme="majorEastAsia" w:hAnsi="Cambria Math" w:cstheme="majorBidi"/>
                    </w:rPr>
                    <m:t>+ϵ</m:t>
                  </m:r>
                </m:e>
              </m:rad>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eastAsiaTheme="majorEastAsia" w:hAnsi="Cambria Math" w:cstheme="majorBidi"/>
                            </w:rPr>
                            <m:t>∇</m:t>
                          </m:r>
                          <m:r>
                            <w:rPr>
                              <w:rFonts w:ascii="Cambria Math" w:eastAsiaTheme="majorEastAsia" w:hAnsi="Cambria Math" w:cstheme="majorBidi"/>
                            </w:rPr>
                            <m:t>E</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e>
                              </m:d>
                            </m:e>
                            <m:sup>
                              <m:r>
                                <w:rPr>
                                  <w:rFonts w:ascii="Cambria Math" w:eastAsiaTheme="majorEastAsia" w:hAnsi="Cambria Math" w:cstheme="majorBidi"/>
                                </w:rPr>
                                <m:t>2</m:t>
                              </m:r>
                            </m:sup>
                          </m:sSup>
                        </m:e>
                      </m:d>
                    </m:e>
                    <m:sub>
                      <m:r>
                        <w:rPr>
                          <w:rFonts w:ascii="Cambria Math" w:eastAsiaTheme="majorEastAsia" w:hAnsi="Cambria Math" w:cstheme="majorBidi"/>
                        </w:rPr>
                        <m:t>τ</m:t>
                      </m:r>
                    </m:sub>
                  </m:sSub>
                  <m:r>
                    <w:rPr>
                      <w:rFonts w:ascii="Cambria Math" w:eastAsiaTheme="majorEastAsia" w:hAnsi="Cambria Math" w:cstheme="majorBidi"/>
                    </w:rPr>
                    <m:t>+E</m:t>
                  </m:r>
                </m:e>
              </m:rad>
            </m:den>
          </m:f>
          <m:r>
            <w:rPr>
              <w:rFonts w:ascii="Cambria Math" w:eastAsiaTheme="majorEastAsia" w:hAnsi="Cambria Math" w:cstheme="majorBidi"/>
            </w:rPr>
            <m:t>*</m:t>
          </m:r>
          <m:r>
            <m:rPr>
              <m:sty m:val="p"/>
            </m:rPr>
            <w:rPr>
              <w:rFonts w:ascii="Cambria Math" w:eastAsiaTheme="majorEastAsia" w:hAnsi="Cambria Math" w:cstheme="majorBidi"/>
            </w:rPr>
            <m:t>∇</m:t>
          </m:r>
          <m:r>
            <w:rPr>
              <w:rFonts w:ascii="Cambria Math" w:eastAsiaTheme="majorEastAsia" w:hAnsi="Cambria Math" w:cstheme="majorBidi"/>
            </w:rPr>
            <m:t>E</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e>
          </m:d>
        </m:oMath>
      </m:oMathPara>
    </w:p>
    <w:p w14:paraId="1C3FEC66" w14:textId="765C8673" w:rsidR="00626C2A" w:rsidRPr="0028197D" w:rsidRDefault="00022F11" w:rsidP="0028197D">
      <w:pPr>
        <w:ind w:firstLine="720"/>
      </w:pPr>
      <m:oMathPara>
        <m:oMath>
          <m:sSup>
            <m:sSupPr>
              <m:ctrlPr>
                <w:rPr>
                  <w:rFonts w:ascii="Cambria Math" w:hAnsi="Cambria Math"/>
                  <w:i/>
                </w:rPr>
              </m:ctrlPr>
            </m:sSupPr>
            <m:e>
              <m:r>
                <w:rPr>
                  <w:rFonts w:ascii="Cambria Math" w:hAnsi="Cambria Math"/>
                </w:rPr>
                <m:t>w</m:t>
              </m:r>
            </m:e>
            <m:sup>
              <m:r>
                <w:rPr>
                  <w:rFonts w:ascii="Cambria Math" w:hAnsi="Cambria Math"/>
                </w:rPr>
                <m:t>τ+1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r>
            <w:rPr>
              <w:rFonts w:ascii="Cambria Math" w:eastAsiaTheme="minorEastAsia" w:hAnsi="Cambria Math"/>
            </w:rPr>
            <m:t>-</m:t>
          </m:r>
          <m:sSup>
            <m:sSupPr>
              <m:ctrlPr>
                <w:rPr>
                  <w:rFonts w:ascii="Cambria Math" w:hAnsi="Cambria Math"/>
                  <w:i/>
                </w:rPr>
              </m:ctrlPr>
            </m:sSupPr>
            <m:e>
              <m:r>
                <w:rPr>
                  <w:rFonts w:ascii="Cambria Math" w:hAnsi="Cambria Math"/>
                </w:rPr>
                <m:t>∆w</m:t>
              </m:r>
            </m:e>
            <m:sup>
              <m:r>
                <w:rPr>
                  <w:rFonts w:ascii="Cambria Math" w:hAnsi="Cambria Math"/>
                </w:rPr>
                <m:t>τ</m:t>
              </m:r>
            </m:sup>
          </m:sSup>
        </m:oMath>
      </m:oMathPara>
    </w:p>
    <w:p w14:paraId="12CDE605" w14:textId="36D7C81E" w:rsidR="001A036E" w:rsidRDefault="001A036E" w:rsidP="00F10209">
      <w:r w:rsidRPr="001A036E">
        <w:t xml:space="preserve">where </w:t>
      </w:r>
      <w:r w:rsidRPr="001A036E">
        <w:rPr>
          <w:rFonts w:ascii="Cambria Math" w:hAnsi="Cambria Math" w:cs="Cambria Math"/>
        </w:rPr>
        <w:t>𝐷</w:t>
      </w:r>
      <w:r w:rsidRPr="001A036E">
        <w:t>[ϕ]</w:t>
      </w:r>
      <w:r w:rsidRPr="001A036E">
        <w:rPr>
          <w:rFonts w:ascii="Cambria Math" w:hAnsi="Cambria Math" w:cs="Cambria Math"/>
          <w:vertAlign w:val="subscript"/>
        </w:rPr>
        <w:t>𝜏</w:t>
      </w:r>
      <w:r w:rsidRPr="001A036E">
        <w:t xml:space="preserve"> </w:t>
      </w:r>
      <w:r>
        <w:t xml:space="preserve"> </w:t>
      </w:r>
      <w:r w:rsidRPr="001A036E">
        <w:t xml:space="preserve">is the running average at iteration </w:t>
      </w:r>
      <w:r w:rsidRPr="001A036E">
        <w:rPr>
          <w:rFonts w:ascii="Cambria Math" w:hAnsi="Cambria Math" w:cs="Cambria Math"/>
        </w:rPr>
        <w:t>𝜏</w:t>
      </w:r>
      <w:r w:rsidRPr="001A036E">
        <w:t xml:space="preserve">, </w:t>
      </w:r>
      <w:r w:rsidRPr="001A036E">
        <w:rPr>
          <w:rFonts w:ascii="Cambria Math" w:hAnsi="Cambria Math" w:cs="Cambria Math"/>
        </w:rPr>
        <w:t>𝜌</w:t>
      </w:r>
      <w:r w:rsidRPr="001A036E">
        <w:t xml:space="preserve"> is a constant that controls the decay of the previous parameter updates, and Δ</w:t>
      </w:r>
      <w:r w:rsidRPr="001A036E">
        <w:rPr>
          <w:rFonts w:ascii="Cambria Math" w:hAnsi="Cambria Math" w:cs="Cambria Math"/>
        </w:rPr>
        <w:t>𝑤</w:t>
      </w:r>
      <w:r w:rsidRPr="001A036E">
        <w:t xml:space="preserve"> refers to the previous weight update.</w:t>
      </w:r>
    </w:p>
    <w:p w14:paraId="41F763B3" w14:textId="489FCE58" w:rsidR="00E94A99" w:rsidRDefault="00E94A99" w:rsidP="00F10209">
      <w:r>
        <w:tab/>
      </w:r>
      <w:r w:rsidR="000411DE" w:rsidRPr="000411DE">
        <w:t>Adadelta has the benefit of addressing Adagrad’s shortcomings. Furthermore, it eliminates the need to modify the hyper-parameters despite a wide range of input data formats, hidden unit numbers, and non-linearities. Adadelta is therefore a stable learning rate approach (Ruder, 2016).</w:t>
      </w:r>
    </w:p>
    <w:p w14:paraId="63E9AF39" w14:textId="261D3665" w:rsidR="007E624C" w:rsidRPr="00622903" w:rsidRDefault="007F4074" w:rsidP="007F4074">
      <w:pPr>
        <w:pStyle w:val="Heading4"/>
        <w:rPr>
          <w:color w:val="0070C0"/>
        </w:rPr>
      </w:pPr>
      <w:r w:rsidRPr="00622903">
        <w:rPr>
          <w:color w:val="0070C0"/>
        </w:rPr>
        <w:lastRenderedPageBreak/>
        <w:t xml:space="preserve">3.5.1.5 </w:t>
      </w:r>
      <w:r w:rsidR="007E624C" w:rsidRPr="00622903">
        <w:rPr>
          <w:color w:val="0070C0"/>
        </w:rPr>
        <w:t>RMSprop</w:t>
      </w:r>
    </w:p>
    <w:p w14:paraId="04B58BC6" w14:textId="7C87D69B" w:rsidR="006103BD" w:rsidRDefault="00E52554" w:rsidP="007E624C">
      <w:r>
        <w:rPr>
          <w:rFonts w:asciiTheme="majorHAnsi" w:eastAsiaTheme="majorEastAsia" w:hAnsiTheme="majorHAnsi" w:cstheme="majorBidi"/>
          <w:color w:val="2F5496" w:themeColor="accent1" w:themeShade="BF"/>
          <w:sz w:val="26"/>
          <w:szCs w:val="26"/>
        </w:rPr>
        <w:tab/>
      </w:r>
      <w:r w:rsidR="00640F18" w:rsidRPr="00640F18">
        <w:t>Hinton (2016) offered an unpublished adaptive learning rate technique as a new way to improve Adagrad. RMSprop modulates the learning rate of each weight by using a moving average of squared gradients (Keras, 2021; Cs231n.github.io., 2021). This optimisation is represented as follows:</w:t>
      </w:r>
    </w:p>
    <w:p w14:paraId="58453356" w14:textId="122A3E79" w:rsidR="006103BD" w:rsidRPr="006103BD" w:rsidRDefault="006103BD" w:rsidP="006103BD">
      <w:pPr>
        <w:rPr>
          <w:rFonts w:asciiTheme="majorHAnsi" w:eastAsiaTheme="majorEastAsia" w:hAnsiTheme="majorHAnsi" w:cstheme="majorBidi"/>
        </w:rPr>
      </w:pPr>
      <m:oMathPara>
        <m:oMath>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hAnsi="Cambria Math" w:cs="Cambria Math"/>
                    </w:rPr>
                    <m:t>ϕ</m:t>
                  </m:r>
                </m:e>
              </m:d>
            </m:e>
            <m:sub>
              <m:r>
                <w:rPr>
                  <w:rFonts w:ascii="Cambria Math" w:eastAsiaTheme="majorEastAsia" w:hAnsi="Cambria Math" w:cstheme="majorBidi"/>
                </w:rPr>
                <m:t>τ</m:t>
              </m:r>
            </m:sub>
          </m:sSub>
          <m:r>
            <w:rPr>
              <w:rFonts w:ascii="Cambria Math" w:eastAsiaTheme="majorEastAsia" w:hAnsi="Cambria Math" w:cstheme="majorBidi"/>
            </w:rPr>
            <m:t>=DR*D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hAnsi="Cambria Math" w:cs="Cambria Math"/>
                    </w:rPr>
                    <m:t>ϕ</m:t>
                  </m:r>
                </m:e>
              </m:d>
            </m:e>
            <m:sub>
              <m:r>
                <w:rPr>
                  <w:rFonts w:ascii="Cambria Math" w:eastAsiaTheme="majorEastAsia" w:hAnsi="Cambria Math" w:cstheme="majorBidi"/>
                </w:rPr>
                <m:t>τ-1</m:t>
              </m:r>
            </m:sub>
          </m:sSub>
          <m:r>
            <w:rPr>
              <w:rFonts w:ascii="Cambria Math" w:eastAsiaTheme="majorEastAsia" w:hAnsi="Cambria Math" w:cstheme="majorBidi"/>
            </w:rPr>
            <m:t>+(1-DR)</m:t>
          </m:r>
          <m:sSub>
            <m:sSubPr>
              <m:ctrlPr>
                <w:rPr>
                  <w:rFonts w:ascii="Cambria Math" w:eastAsiaTheme="majorEastAsia" w:hAnsi="Cambria Math" w:cstheme="majorBidi"/>
                  <w:i/>
                </w:rPr>
              </m:ctrlPr>
            </m:sSubPr>
            <m:e>
              <m:r>
                <m:rPr>
                  <m:sty m:val="p"/>
                </m:rPr>
                <w:rPr>
                  <w:rFonts w:ascii="Cambria Math" w:hAnsi="Cambria Math" w:cs="Cambria Math"/>
                </w:rPr>
                <m:t>ϕ</m:t>
              </m:r>
            </m:e>
            <m:sub>
              <m:r>
                <w:rPr>
                  <w:rFonts w:ascii="Cambria Math" w:eastAsiaTheme="majorEastAsia" w:hAnsi="Cambria Math" w:cstheme="majorBidi"/>
                </w:rPr>
                <m:t>τ</m:t>
              </m:r>
            </m:sub>
          </m:sSub>
        </m:oMath>
      </m:oMathPara>
    </w:p>
    <w:p w14:paraId="2B361D89" w14:textId="35E11035" w:rsidR="009724F8" w:rsidRPr="008937D4" w:rsidRDefault="00022F11" w:rsidP="007E624C">
      <w:pPr>
        <w:rPr>
          <w:rFonts w:asciiTheme="majorHAnsi" w:eastAsiaTheme="majorEastAsia" w:hAnsiTheme="majorHAnsi" w:cstheme="majorBidi"/>
        </w:rPr>
      </w:pPr>
      <m:oMathPara>
        <m:oMath>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τ+1</m:t>
              </m:r>
            </m:sup>
          </m:s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hAnsi="Cambria Math"/>
                </w:rPr>
                <m:t>η</m:t>
              </m:r>
            </m:num>
            <m:den>
              <m:rad>
                <m:radPr>
                  <m:degHide m:val="1"/>
                  <m:ctrlPr>
                    <w:rPr>
                      <w:rFonts w:ascii="Cambria Math" w:eastAsiaTheme="majorEastAsia" w:hAnsi="Cambria Math" w:cstheme="majorBidi"/>
                      <w:i/>
                    </w:rPr>
                  </m:ctrlPr>
                </m:radPr>
                <m:deg/>
                <m:e>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eastAsiaTheme="majorEastAsia" w:hAnsi="Cambria Math" w:cstheme="majorBidi"/>
                            </w:rPr>
                            <m:t>∇</m:t>
                          </m:r>
                          <m:r>
                            <w:rPr>
                              <w:rFonts w:ascii="Cambria Math" w:eastAsiaTheme="majorEastAsia" w:hAnsi="Cambria Math" w:cstheme="majorBidi"/>
                            </w:rPr>
                            <m:t>E</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e>
                              </m:d>
                            </m:e>
                            <m:sup>
                              <m:r>
                                <w:rPr>
                                  <w:rFonts w:ascii="Cambria Math" w:eastAsiaTheme="majorEastAsia" w:hAnsi="Cambria Math" w:cstheme="majorBidi"/>
                                </w:rPr>
                                <m:t>2</m:t>
                              </m:r>
                            </m:sup>
                          </m:sSup>
                        </m:e>
                      </m:d>
                    </m:e>
                    <m:sub>
                      <m:r>
                        <w:rPr>
                          <w:rFonts w:ascii="Cambria Math" w:eastAsiaTheme="majorEastAsia" w:hAnsi="Cambria Math" w:cstheme="majorBidi"/>
                        </w:rPr>
                        <m:t>τ</m:t>
                      </m:r>
                    </m:sub>
                  </m:sSub>
                  <m:r>
                    <w:rPr>
                      <w:rFonts w:ascii="Cambria Math" w:eastAsiaTheme="majorEastAsia" w:hAnsi="Cambria Math" w:cstheme="majorBidi"/>
                    </w:rPr>
                    <m:t>+ϵ</m:t>
                  </m:r>
                </m:e>
              </m:rad>
            </m:den>
          </m:f>
          <m:r>
            <w:rPr>
              <w:rFonts w:ascii="Cambria Math" w:eastAsiaTheme="majorEastAsia" w:hAnsi="Cambria Math" w:cstheme="majorBidi"/>
            </w:rPr>
            <m:t>*</m:t>
          </m:r>
          <m:r>
            <m:rPr>
              <m:sty m:val="p"/>
            </m:rPr>
            <w:rPr>
              <w:rFonts w:ascii="Cambria Math" w:eastAsiaTheme="majorEastAsia" w:hAnsi="Cambria Math" w:cstheme="majorBidi"/>
            </w:rPr>
            <m:t>∇</m:t>
          </m:r>
          <m:r>
            <w:rPr>
              <w:rFonts w:ascii="Cambria Math" w:eastAsiaTheme="majorEastAsia" w:hAnsi="Cambria Math" w:cstheme="majorBidi"/>
            </w:rPr>
            <m:t>E</m:t>
          </m:r>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e>
          </m:d>
        </m:oMath>
      </m:oMathPara>
    </w:p>
    <w:p w14:paraId="7A486985" w14:textId="28DEA309" w:rsidR="00011596" w:rsidRDefault="000645B5" w:rsidP="00573A55">
      <w:r w:rsidRPr="000645B5">
        <w:t xml:space="preserve">where </w:t>
      </w:r>
      <m:oMath>
        <m:r>
          <w:rPr>
            <w:rFonts w:ascii="Cambria Math" w:eastAsiaTheme="majorEastAsia" w:hAnsi="Cambria Math" w:cstheme="majorBidi"/>
          </w:rPr>
          <m:t>D</m:t>
        </m:r>
        <m:sSub>
          <m:sSubPr>
            <m:ctrlPr>
              <w:rPr>
                <w:rFonts w:ascii="Cambria Math" w:eastAsiaTheme="majorEastAsia" w:hAnsi="Cambria Math" w:cstheme="majorBidi"/>
                <w:i/>
              </w:rPr>
            </m:ctrlPr>
          </m:sSubPr>
          <m:e>
            <m:d>
              <m:dPr>
                <m:begChr m:val="["/>
                <m:endChr m:val="]"/>
                <m:ctrlPr>
                  <w:rPr>
                    <w:rFonts w:ascii="Cambria Math" w:eastAsiaTheme="majorEastAsia" w:hAnsi="Cambria Math" w:cstheme="majorBidi"/>
                    <w:i/>
                  </w:rPr>
                </m:ctrlPr>
              </m:dPr>
              <m:e>
                <m:r>
                  <m:rPr>
                    <m:sty m:val="p"/>
                  </m:rPr>
                  <w:rPr>
                    <w:rFonts w:ascii="Cambria Math" w:eastAsiaTheme="majorEastAsia" w:hAnsi="Cambria Math" w:cstheme="majorBidi"/>
                  </w:rPr>
                  <m:t>∇</m:t>
                </m:r>
                <m:r>
                  <w:rPr>
                    <w:rFonts w:ascii="Cambria Math" w:eastAsiaTheme="majorEastAsia" w:hAnsi="Cambria Math" w:cstheme="majorBidi"/>
                  </w:rPr>
                  <m:t>E</m:t>
                </m:r>
                <m:sSup>
                  <m:sSupPr>
                    <m:ctrlPr>
                      <w:rPr>
                        <w:rFonts w:ascii="Cambria Math" w:eastAsiaTheme="majorEastAsia" w:hAnsi="Cambria Math" w:cstheme="majorBidi"/>
                        <w:i/>
                      </w:rPr>
                    </m:ctrlPr>
                  </m:sSupPr>
                  <m:e>
                    <m:d>
                      <m:dPr>
                        <m:ctrlPr>
                          <w:rPr>
                            <w:rFonts w:ascii="Cambria Math" w:eastAsiaTheme="majorEastAsia" w:hAnsi="Cambria Math" w:cstheme="majorBidi"/>
                            <w:i/>
                          </w:rPr>
                        </m:ctrlPr>
                      </m:dPr>
                      <m:e>
                        <m:sSup>
                          <m:sSupPr>
                            <m:ctrlPr>
                              <w:rPr>
                                <w:rFonts w:ascii="Cambria Math" w:eastAsiaTheme="majorEastAsia" w:hAnsi="Cambria Math" w:cstheme="majorBidi"/>
                                <w:i/>
                              </w:rPr>
                            </m:ctrlPr>
                          </m:sSupPr>
                          <m:e>
                            <m:r>
                              <w:rPr>
                                <w:rFonts w:ascii="Cambria Math" w:eastAsiaTheme="majorEastAsia" w:hAnsi="Cambria Math" w:cstheme="majorBidi"/>
                              </w:rPr>
                              <m:t>w</m:t>
                            </m:r>
                          </m:e>
                          <m:sup>
                            <m:r>
                              <w:rPr>
                                <w:rFonts w:ascii="Cambria Math" w:eastAsiaTheme="majorEastAsia" w:hAnsi="Cambria Math" w:cstheme="majorBidi"/>
                              </w:rPr>
                              <m:t>τ</m:t>
                            </m:r>
                          </m:sup>
                        </m:sSup>
                      </m:e>
                    </m:d>
                  </m:e>
                  <m:sup>
                    <m:r>
                      <w:rPr>
                        <w:rFonts w:ascii="Cambria Math" w:eastAsiaTheme="majorEastAsia" w:hAnsi="Cambria Math" w:cstheme="majorBidi"/>
                      </w:rPr>
                      <m:t>2</m:t>
                    </m:r>
                  </m:sup>
                </m:sSup>
              </m:e>
            </m:d>
          </m:e>
          <m:sub>
            <m:r>
              <w:rPr>
                <w:rFonts w:ascii="Cambria Math" w:eastAsiaTheme="majorEastAsia" w:hAnsi="Cambria Math" w:cstheme="majorBidi"/>
              </w:rPr>
              <m:t>τ</m:t>
            </m:r>
          </m:sub>
        </m:sSub>
      </m:oMath>
      <w:r w:rsidR="00011596">
        <w:rPr>
          <w:rFonts w:eastAsiaTheme="minorEastAsia"/>
        </w:rPr>
        <w:t xml:space="preserve"> </w:t>
      </w:r>
      <w:r w:rsidRPr="000645B5">
        <w:t xml:space="preserve">is the running average of squared gradients at repetition </w:t>
      </w:r>
      <w:r w:rsidRPr="000645B5">
        <w:rPr>
          <w:rFonts w:ascii="Cambria Math" w:hAnsi="Cambria Math" w:cs="Cambria Math"/>
        </w:rPr>
        <w:t>𝜏</w:t>
      </w:r>
      <w:r w:rsidRPr="000645B5">
        <w:t xml:space="preserve"> and </w:t>
      </w:r>
      <w:r w:rsidRPr="000645B5">
        <w:rPr>
          <w:rFonts w:ascii="Cambria Math" w:hAnsi="Cambria Math" w:cs="Cambria Math"/>
        </w:rPr>
        <w:t>𝐷𝑅</w:t>
      </w:r>
      <w:r w:rsidRPr="000645B5">
        <w:t xml:space="preserve"> (decay rate) is a hyper-</w:t>
      </w:r>
      <w:r w:rsidR="00EA26E8" w:rsidRPr="000645B5">
        <w:t>parameter,</w:t>
      </w:r>
      <w:r w:rsidRPr="000645B5">
        <w:t xml:space="preserve"> whose typical value is 0.9, 0.99, or 0.999 (Zeiler, 2017; Hinton, 2016).</w:t>
      </w:r>
      <w:r w:rsidR="00573A55">
        <w:tab/>
      </w:r>
    </w:p>
    <w:p w14:paraId="07C8A5D4" w14:textId="48EAFF13" w:rsidR="0092549D" w:rsidRDefault="00573A55" w:rsidP="00011596">
      <w:pPr>
        <w:ind w:firstLine="720"/>
      </w:pPr>
      <w:r w:rsidRPr="00573A55">
        <w:t xml:space="preserve">RMSprop addresses the vanishing learning rate produced by monotonically </w:t>
      </w:r>
      <w:r w:rsidR="005E43B6">
        <w:t>more mino</w:t>
      </w:r>
      <w:r w:rsidRPr="00573A55">
        <w:t xml:space="preserve">r updates in the same manner as Adadelta does. </w:t>
      </w:r>
      <w:r>
        <w:t>(Cs231n.github.io., 2021)</w:t>
      </w:r>
    </w:p>
    <w:p w14:paraId="5E683E76" w14:textId="35CB8380" w:rsidR="00012ACC" w:rsidRPr="009822C9" w:rsidRDefault="007F4074" w:rsidP="00681319">
      <w:pPr>
        <w:pStyle w:val="Heading4"/>
        <w:rPr>
          <w:color w:val="0070C0"/>
        </w:rPr>
      </w:pPr>
      <w:r w:rsidRPr="009822C9">
        <w:rPr>
          <w:color w:val="0070C0"/>
        </w:rPr>
        <w:t xml:space="preserve">3.5.1.6 </w:t>
      </w:r>
      <w:r w:rsidR="00012ACC" w:rsidRPr="009822C9">
        <w:rPr>
          <w:color w:val="0070C0"/>
        </w:rPr>
        <w:t>Adam</w:t>
      </w:r>
    </w:p>
    <w:p w14:paraId="5682C413" w14:textId="2E873C66" w:rsidR="00900604" w:rsidRDefault="00900604" w:rsidP="00012ACC">
      <w:r>
        <w:rPr>
          <w:rFonts w:asciiTheme="majorHAnsi" w:eastAsiaTheme="majorEastAsia" w:hAnsiTheme="majorHAnsi" w:cstheme="majorBidi"/>
          <w:color w:val="2F5496" w:themeColor="accent1" w:themeShade="BF"/>
          <w:sz w:val="26"/>
          <w:szCs w:val="26"/>
        </w:rPr>
        <w:tab/>
      </w:r>
      <w:r w:rsidR="004562B9" w:rsidRPr="004562B9">
        <w:t xml:space="preserve">The adaptive learning rates for each parameter are calculated using adaptive moment estimation (Adam), an alternate technique (Keras, 2021). By tracking both an exponentially decaying average of previous square gradients </w:t>
      </w:r>
      <w:r w:rsidR="004562B9" w:rsidRPr="004562B9">
        <w:rPr>
          <w:rFonts w:ascii="Cambria Math" w:hAnsi="Cambria Math" w:cs="Cambria Math"/>
        </w:rPr>
        <w:t>𝑣𝜏</w:t>
      </w:r>
      <w:r w:rsidR="004562B9" w:rsidRPr="004562B9">
        <w:t xml:space="preserve"> and an exponentially decaying average of previous gradients </w:t>
      </w:r>
      <w:r w:rsidR="004562B9" w:rsidRPr="004562B9">
        <w:rPr>
          <w:rFonts w:ascii="Cambria Math" w:hAnsi="Cambria Math" w:cs="Cambria Math"/>
        </w:rPr>
        <w:t>𝑚𝜏</w:t>
      </w:r>
      <w:r w:rsidR="004562B9" w:rsidRPr="004562B9">
        <w:t xml:space="preserve">, Adam combines the ability of Adagrad to cope with sparse gradients with the capability of RMSprop to cope with non-stationary goals (Kingma &amp; Ba, 2015). The first element corresponds to the gradients’ second instant (variance). The second element signifies the initial instant of the gradients (mean). </w:t>
      </w:r>
      <w:r w:rsidR="004562B9" w:rsidRPr="004562B9">
        <w:rPr>
          <w:rFonts w:ascii="Cambria Math" w:hAnsi="Cambria Math" w:cs="Cambria Math"/>
        </w:rPr>
        <w:t>𝑣𝜏</w:t>
      </w:r>
      <w:r w:rsidR="004562B9" w:rsidRPr="004562B9">
        <w:t xml:space="preserve"> and </w:t>
      </w:r>
      <w:r w:rsidR="004562B9" w:rsidRPr="004562B9">
        <w:rPr>
          <w:rFonts w:ascii="Cambria Math" w:hAnsi="Cambria Math" w:cs="Cambria Math"/>
        </w:rPr>
        <w:t>𝑚𝜏</w:t>
      </w:r>
      <w:r w:rsidR="004562B9" w:rsidRPr="004562B9">
        <w:t xml:space="preserve"> values correspond to </w:t>
      </w:r>
      <w:r w:rsidR="004562B9" w:rsidRPr="004562B9">
        <w:rPr>
          <w:rFonts w:ascii="Cambria Math" w:hAnsi="Cambria Math" w:cs="Cambria Math"/>
        </w:rPr>
        <w:t>𝐷</w:t>
      </w:r>
      <w:r w:rsidR="004562B9" w:rsidRPr="004562B9">
        <w:t>[ϕ 2 ]</w:t>
      </w:r>
      <w:r w:rsidR="004562B9" w:rsidRPr="004562B9">
        <w:rPr>
          <w:rFonts w:ascii="Cambria Math" w:hAnsi="Cambria Math" w:cs="Cambria Math"/>
        </w:rPr>
        <w:t>𝜏</w:t>
      </w:r>
      <w:r w:rsidR="004562B9" w:rsidRPr="004562B9">
        <w:t xml:space="preserve"> and </w:t>
      </w:r>
      <w:r w:rsidR="004562B9" w:rsidRPr="004562B9">
        <w:rPr>
          <w:rFonts w:ascii="Cambria Math" w:hAnsi="Cambria Math" w:cs="Cambria Math"/>
        </w:rPr>
        <w:t>𝐷</w:t>
      </w:r>
      <w:r w:rsidR="004562B9" w:rsidRPr="004562B9">
        <w:t>[ϕ]</w:t>
      </w:r>
      <w:r w:rsidR="004562B9" w:rsidRPr="004562B9">
        <w:rPr>
          <w:rFonts w:ascii="Cambria Math" w:hAnsi="Cambria Math" w:cs="Cambria Math"/>
        </w:rPr>
        <w:t>𝜏</w:t>
      </w:r>
      <w:r w:rsidR="004562B9" w:rsidRPr="004562B9">
        <w:t xml:space="preserve"> (Ruder, 2016).</w:t>
      </w:r>
    </w:p>
    <w:p w14:paraId="69D00F97" w14:textId="1363BD28" w:rsidR="000B41BC" w:rsidRDefault="000B41BC" w:rsidP="00012ACC">
      <w:r>
        <w:tab/>
      </w:r>
      <w:r w:rsidR="0017286D" w:rsidRPr="00320292">
        <w:rPr>
          <w:rFonts w:ascii="Cambria Math" w:hAnsi="Cambria Math" w:cs="Cambria Math"/>
        </w:rPr>
        <w:t>𝑣</w:t>
      </w:r>
      <w:r w:rsidR="0017286D" w:rsidRPr="00320292">
        <w:rPr>
          <w:rFonts w:ascii="Cambria Math" w:hAnsi="Cambria Math" w:cs="Cambria Math"/>
          <w:vertAlign w:val="subscript"/>
        </w:rPr>
        <w:t>𝜏</w:t>
      </w:r>
      <w:r w:rsidR="0017286D" w:rsidRPr="00320292">
        <w:t xml:space="preserve"> and </w:t>
      </w:r>
      <w:r w:rsidR="0017286D" w:rsidRPr="00320292">
        <w:rPr>
          <w:rFonts w:ascii="Cambria Math" w:hAnsi="Cambria Math" w:cs="Cambria Math"/>
        </w:rPr>
        <w:t>𝑚</w:t>
      </w:r>
      <w:r w:rsidR="0017286D" w:rsidRPr="00320292">
        <w:rPr>
          <w:rFonts w:ascii="Cambria Math" w:hAnsi="Cambria Math" w:cs="Cambria Math"/>
          <w:vertAlign w:val="subscript"/>
        </w:rPr>
        <w:t>𝜏</w:t>
      </w:r>
      <w:r w:rsidR="0017286D" w:rsidRPr="00320292">
        <w:t xml:space="preserve"> are initialised as vectors of 0 as stated in Kingma and Ba’s (2015) work. The moment estimations are therefore skewed towards 0, especially when the decay rates are </w:t>
      </w:r>
      <w:r w:rsidR="00EA26E8" w:rsidRPr="00320292">
        <w:t>modest,</w:t>
      </w:r>
      <w:r w:rsidR="0017286D" w:rsidRPr="00320292">
        <w:t xml:space="preserve"> and the period steps are short. They do it in the following ways to offset these biases:</w:t>
      </w:r>
    </w:p>
    <w:p w14:paraId="7775943D" w14:textId="0D31317A" w:rsidR="000E24B9" w:rsidRPr="00B56D18" w:rsidRDefault="00022F11" w:rsidP="00012ACC">
      <w:pPr>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τ</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τ</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τ</m:t>
                  </m:r>
                </m:sup>
              </m:sSubSup>
            </m:den>
          </m:f>
        </m:oMath>
      </m:oMathPara>
    </w:p>
    <w:p w14:paraId="0703D222" w14:textId="3D49CE71" w:rsidR="00B56D18" w:rsidRDefault="00022F11" w:rsidP="00B56D18">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τ</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τ</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τ</m:t>
                  </m:r>
                </m:sup>
              </m:sSubSup>
            </m:den>
          </m:f>
        </m:oMath>
      </m:oMathPara>
    </w:p>
    <w:p w14:paraId="3343CCB2" w14:textId="77777777" w:rsidR="00B56D18" w:rsidRDefault="00B56D18" w:rsidP="00012ACC"/>
    <w:p w14:paraId="6EAE05BC" w14:textId="0C872C5B" w:rsidR="00F34FE0" w:rsidRDefault="00593F33" w:rsidP="00012ACC">
      <w:r w:rsidRPr="00593F33">
        <w:t xml:space="preserve">where </w:t>
      </w:r>
      <w:r w:rsidRPr="00593F33">
        <w:rPr>
          <w:rFonts w:ascii="Cambria Math" w:hAnsi="Cambria Math" w:cs="Cambria Math"/>
        </w:rPr>
        <w:t>𝛽</w:t>
      </w:r>
      <w:r w:rsidRPr="00593F33">
        <w:t xml:space="preserve">1 and </w:t>
      </w:r>
      <w:r w:rsidRPr="00593F33">
        <w:rPr>
          <w:rFonts w:ascii="Cambria Math" w:hAnsi="Cambria Math" w:cs="Cambria Math"/>
        </w:rPr>
        <w:t>𝛽</w:t>
      </w:r>
      <w:r w:rsidRPr="00593F33">
        <w:t xml:space="preserve">2 are the moment estimates’ exponential decay rates and </w:t>
      </w:r>
      <w:r w:rsidRPr="00593F33">
        <w:rPr>
          <w:rFonts w:ascii="Cambria Math" w:hAnsi="Cambria Math" w:cs="Cambria Math"/>
        </w:rPr>
        <w:t>𝑚</w:t>
      </w:r>
      <w:r w:rsidRPr="00593F33">
        <w:rPr>
          <w:rFonts w:ascii="Calibri" w:hAnsi="Calibri" w:cs="Calibri"/>
        </w:rPr>
        <w:t>̂</w:t>
      </w:r>
      <w:r w:rsidRPr="00593F33">
        <w:rPr>
          <w:rFonts w:ascii="Cambria Math" w:hAnsi="Cambria Math" w:cs="Cambria Math"/>
        </w:rPr>
        <w:t>𝜏</w:t>
      </w:r>
      <w:r w:rsidRPr="00593F33">
        <w:t xml:space="preserve"> and </w:t>
      </w:r>
      <w:r w:rsidRPr="00593F33">
        <w:rPr>
          <w:rFonts w:ascii="Cambria Math" w:hAnsi="Cambria Math" w:cs="Cambria Math"/>
        </w:rPr>
        <w:t>𝑣</w:t>
      </w:r>
      <w:r w:rsidRPr="00593F33">
        <w:rPr>
          <w:rFonts w:ascii="Calibri" w:hAnsi="Calibri" w:cs="Calibri"/>
        </w:rPr>
        <w:t>̂</w:t>
      </w:r>
      <w:r w:rsidRPr="00593F33">
        <w:rPr>
          <w:rFonts w:ascii="Cambria Math" w:hAnsi="Cambria Math" w:cs="Cambria Math"/>
        </w:rPr>
        <w:t>𝜏</w:t>
      </w:r>
      <w:r w:rsidRPr="00593F33">
        <w:t xml:space="preserve"> are the bias-corrected first and second raw moment estimates, respectively</w:t>
      </w:r>
      <w:r w:rsidR="002926F3" w:rsidRPr="002926F3">
        <w:t>.</w:t>
      </w:r>
    </w:p>
    <w:p w14:paraId="774C1B9D" w14:textId="583FFE26" w:rsidR="00ED3381" w:rsidRDefault="00ED3381" w:rsidP="00012ACC">
      <w:r>
        <w:tab/>
      </w:r>
      <w:r w:rsidR="00A73967" w:rsidRPr="00A73967">
        <w:t>. Adam uses very modest memory, has better performance than adaptive learning approaches across a wide range of models and datasets, and is scalable to large-scale, high-dimensional machine learning challenges (Kingma &amp; Ba, 2015</w:t>
      </w:r>
      <w:r>
        <w:t>)</w:t>
      </w:r>
      <w:r w:rsidR="00A73967">
        <w:t>.</w:t>
      </w:r>
    </w:p>
    <w:p w14:paraId="0C023558" w14:textId="1B5BDF66" w:rsidR="00D859B5" w:rsidRPr="00622903" w:rsidRDefault="00613FC5" w:rsidP="001B3258">
      <w:pPr>
        <w:pStyle w:val="Heading3"/>
        <w:rPr>
          <w:color w:val="0070C0"/>
        </w:rPr>
      </w:pPr>
      <w:bookmarkStart w:id="26" w:name="_Toc80891459"/>
      <w:r w:rsidRPr="00622903">
        <w:rPr>
          <w:color w:val="0070C0"/>
        </w:rPr>
        <w:t>3.5.2</w:t>
      </w:r>
      <w:r w:rsidR="00D859B5" w:rsidRPr="00622903">
        <w:rPr>
          <w:color w:val="0070C0"/>
        </w:rPr>
        <w:t xml:space="preserve"> </w:t>
      </w:r>
      <w:r w:rsidR="005A2DC1" w:rsidRPr="00622903">
        <w:rPr>
          <w:color w:val="0070C0"/>
        </w:rPr>
        <w:t>Backpropagation</w:t>
      </w:r>
      <w:bookmarkEnd w:id="26"/>
    </w:p>
    <w:p w14:paraId="62F57BA8" w14:textId="14402A6B" w:rsidR="003B40B8" w:rsidRDefault="003B40B8" w:rsidP="00C27CB6">
      <w:pPr>
        <w:ind w:firstLine="720"/>
      </w:pPr>
      <w:r>
        <w:tab/>
      </w:r>
      <w:r w:rsidR="00C27CB6" w:rsidRPr="00C27CB6">
        <w:t>The derivatives of the error function concerning the weights may be evaluated using backpropagation, a computationally efficient approach (Bishop, 2006; Goodfellow et al., 2016). This technique is intended to determine how much of a node’s error contribution is in the output. This algorithm is described by Rodrigues (2015), Bishop (2006), and Goodfellow et al. (2016) as follows</w:t>
      </w:r>
      <w:r w:rsidR="00654938">
        <w:t>:</w:t>
      </w:r>
    </w:p>
    <w:p w14:paraId="1A7164DC" w14:textId="05264684" w:rsidR="00654938" w:rsidRDefault="00C77A9A" w:rsidP="00654938">
      <w:pPr>
        <w:pStyle w:val="ListParagraph"/>
        <w:numPr>
          <w:ilvl w:val="0"/>
          <w:numId w:val="3"/>
        </w:numPr>
      </w:pPr>
      <w:r>
        <w:t>"</w:t>
      </w:r>
      <w:r w:rsidR="00654938">
        <w:t xml:space="preserve">Apply a feed-forward to an input vector </w:t>
      </w:r>
      <w:r w:rsidR="00654938" w:rsidRPr="00654938">
        <w:rPr>
          <w:rFonts w:ascii="Cambria Math" w:hAnsi="Cambria Math" w:cs="Cambria Math"/>
        </w:rPr>
        <w:t>𝑥𝑛</w:t>
      </w:r>
      <w:r w:rsidR="00654938">
        <w:t xml:space="preserve"> using </w:t>
      </w:r>
      <w:r w:rsidR="00654938" w:rsidRPr="00654938">
        <w:rPr>
          <w:rFonts w:ascii="Cambria Math" w:hAnsi="Cambria Math" w:cs="Cambria Math"/>
        </w:rPr>
        <w:t>𝑎</w:t>
      </w:r>
      <w:r w:rsidR="00654938" w:rsidRPr="007862D2">
        <w:rPr>
          <w:rFonts w:ascii="Cambria Math" w:hAnsi="Cambria Math" w:cs="Cambria Math"/>
          <w:vertAlign w:val="subscript"/>
        </w:rPr>
        <w:t>𝑗</w:t>
      </w:r>
      <w:r w:rsidR="00654938">
        <w:t xml:space="preserve"> = ∑</w:t>
      </w:r>
      <w:r w:rsidR="00654938" w:rsidRPr="004A5BFC">
        <w:rPr>
          <w:rFonts w:ascii="Cambria Math" w:hAnsi="Cambria Math" w:cs="Cambria Math"/>
          <w:vertAlign w:val="subscript"/>
        </w:rPr>
        <w:t>𝑗</w:t>
      </w:r>
      <w:r w:rsidR="00654938" w:rsidRPr="004A5BFC">
        <w:rPr>
          <w:vertAlign w:val="subscript"/>
        </w:rPr>
        <w:t>=0</w:t>
      </w:r>
      <w:r w:rsidR="00654938">
        <w:t xml:space="preserve"> </w:t>
      </w:r>
      <w:r w:rsidR="00654938" w:rsidRPr="00654938">
        <w:rPr>
          <w:rFonts w:ascii="Cambria Math" w:hAnsi="Cambria Math" w:cs="Cambria Math"/>
        </w:rPr>
        <w:t>𝑤</w:t>
      </w:r>
      <w:r w:rsidR="00654938" w:rsidRPr="004A5BFC">
        <w:rPr>
          <w:rFonts w:ascii="Cambria Math" w:hAnsi="Cambria Math" w:cs="Cambria Math"/>
          <w:vertAlign w:val="subscript"/>
        </w:rPr>
        <w:t>𝑗𝑖</w:t>
      </w:r>
      <w:r w:rsidR="00654938" w:rsidRPr="00654938">
        <w:rPr>
          <w:rFonts w:ascii="Cambria Math" w:hAnsi="Cambria Math" w:cs="Cambria Math"/>
        </w:rPr>
        <w:t>𝑥</w:t>
      </w:r>
      <w:r w:rsidR="00654938" w:rsidRPr="004A5BFC">
        <w:rPr>
          <w:rFonts w:ascii="Cambria Math" w:hAnsi="Cambria Math" w:cs="Cambria Math"/>
          <w:vertAlign w:val="subscript"/>
        </w:rPr>
        <w:t>𝑖</w:t>
      </w:r>
      <w:r w:rsidR="00654938">
        <w:t xml:space="preserve"> and </w:t>
      </w:r>
      <w:r w:rsidR="00654938" w:rsidRPr="00654938">
        <w:rPr>
          <w:rFonts w:ascii="Cambria Math" w:hAnsi="Cambria Math" w:cs="Cambria Math"/>
        </w:rPr>
        <w:t>𝑧</w:t>
      </w:r>
      <w:r w:rsidR="00654938" w:rsidRPr="004A5BFC">
        <w:rPr>
          <w:rFonts w:ascii="Cambria Math" w:hAnsi="Cambria Math" w:cs="Cambria Math"/>
          <w:vertAlign w:val="subscript"/>
        </w:rPr>
        <w:t>𝑗</w:t>
      </w:r>
      <w:r w:rsidR="00654938">
        <w:t xml:space="preserve"> = </w:t>
      </w:r>
      <w:r w:rsidR="00654938" w:rsidRPr="00654938">
        <w:rPr>
          <w:rFonts w:ascii="Cambria Math" w:hAnsi="Cambria Math" w:cs="Cambria Math"/>
        </w:rPr>
        <w:t>ℎ</w:t>
      </w:r>
      <w:r w:rsidR="00654938">
        <w:t>(</w:t>
      </w:r>
      <w:r w:rsidR="00654938" w:rsidRPr="00654938">
        <w:rPr>
          <w:rFonts w:ascii="Cambria Math" w:hAnsi="Cambria Math" w:cs="Cambria Math"/>
        </w:rPr>
        <w:t>𝑎</w:t>
      </w:r>
      <w:r w:rsidR="00654938" w:rsidRPr="004A5BFC">
        <w:rPr>
          <w:rFonts w:ascii="Cambria Math" w:hAnsi="Cambria Math" w:cs="Cambria Math"/>
          <w:vertAlign w:val="subscript"/>
        </w:rPr>
        <w:t>𝑗</w:t>
      </w:r>
      <w:r w:rsidR="00654938">
        <w:t>) to find the activations of all the hidden and output units.</w:t>
      </w:r>
    </w:p>
    <w:p w14:paraId="5B82D499" w14:textId="2DFAEC3A" w:rsidR="00654938" w:rsidRDefault="00654938" w:rsidP="00654938">
      <w:pPr>
        <w:pStyle w:val="ListParagraph"/>
        <w:numPr>
          <w:ilvl w:val="0"/>
          <w:numId w:val="3"/>
        </w:numPr>
      </w:pPr>
      <w:r>
        <w:t xml:space="preserve">Evaluate </w:t>
      </w:r>
      <w:r w:rsidRPr="00654938">
        <w:rPr>
          <w:rFonts w:ascii="Cambria Math" w:hAnsi="Cambria Math" w:cs="Cambria Math"/>
        </w:rPr>
        <w:t>𝛿</w:t>
      </w:r>
      <w:r w:rsidRPr="004A5BFC">
        <w:rPr>
          <w:rFonts w:ascii="Cambria Math" w:hAnsi="Cambria Math" w:cs="Cambria Math"/>
          <w:vertAlign w:val="subscript"/>
        </w:rPr>
        <w:t>𝑘</w:t>
      </w:r>
      <w:r>
        <w:t xml:space="preserve"> for all the output units using </w:t>
      </w:r>
      <w:r w:rsidRPr="00654938">
        <w:rPr>
          <w:rFonts w:ascii="Cambria Math" w:hAnsi="Cambria Math" w:cs="Cambria Math"/>
        </w:rPr>
        <w:t>𝛿</w:t>
      </w:r>
      <w:r w:rsidRPr="004A5BFC">
        <w:rPr>
          <w:rFonts w:ascii="Cambria Math" w:hAnsi="Cambria Math" w:cs="Cambria Math"/>
          <w:vertAlign w:val="subscript"/>
        </w:rPr>
        <w:t>𝑘</w:t>
      </w:r>
      <w:r>
        <w:t xml:space="preserve"> = </w:t>
      </w:r>
      <w:r w:rsidRPr="00654938">
        <w:rPr>
          <w:rFonts w:ascii="Cambria Math" w:hAnsi="Cambria Math" w:cs="Cambria Math"/>
        </w:rPr>
        <w:t>𝑦</w:t>
      </w:r>
      <w:r w:rsidRPr="004A5BFC">
        <w:rPr>
          <w:rFonts w:ascii="Cambria Math" w:hAnsi="Cambria Math" w:cs="Cambria Math"/>
          <w:vertAlign w:val="subscript"/>
        </w:rPr>
        <w:t>𝑘</w:t>
      </w:r>
      <w:r>
        <w:t xml:space="preserve"> − </w:t>
      </w:r>
      <w:r w:rsidRPr="00654938">
        <w:rPr>
          <w:rFonts w:ascii="Cambria Math" w:hAnsi="Cambria Math" w:cs="Cambria Math"/>
        </w:rPr>
        <w:t>𝑡</w:t>
      </w:r>
      <w:r w:rsidRPr="004A5BFC">
        <w:rPr>
          <w:rFonts w:ascii="Cambria Math" w:hAnsi="Cambria Math" w:cs="Cambria Math"/>
          <w:vertAlign w:val="subscript"/>
        </w:rPr>
        <w:t>𝑘</w:t>
      </w:r>
      <w:r>
        <w:t>.</w:t>
      </w:r>
    </w:p>
    <w:p w14:paraId="67A58912" w14:textId="6C1D718C" w:rsidR="00654938" w:rsidRDefault="00654938" w:rsidP="00654938">
      <w:pPr>
        <w:pStyle w:val="ListParagraph"/>
        <w:numPr>
          <w:ilvl w:val="0"/>
          <w:numId w:val="3"/>
        </w:numPr>
      </w:pPr>
      <w:r>
        <w:lastRenderedPageBreak/>
        <w:t xml:space="preserve">Backpropagate the </w:t>
      </w:r>
      <w:r w:rsidRPr="00654938">
        <w:rPr>
          <w:rFonts w:ascii="Cambria Math" w:hAnsi="Cambria Math" w:cs="Cambria Math"/>
        </w:rPr>
        <w:t>𝛿</w:t>
      </w:r>
      <w:r w:rsidRPr="00AB4378">
        <w:rPr>
          <w:rFonts w:ascii="Cambria Math" w:hAnsi="Cambria Math" w:cs="Cambria Math"/>
          <w:vertAlign w:val="subscript"/>
        </w:rPr>
        <w:t>𝑘</w:t>
      </w:r>
      <w:r>
        <w:t xml:space="preserve"> using </w:t>
      </w:r>
      <w:r w:rsidRPr="00654938">
        <w:rPr>
          <w:rFonts w:ascii="Cambria Math" w:hAnsi="Cambria Math" w:cs="Cambria Math"/>
        </w:rPr>
        <w:t>𝛿</w:t>
      </w:r>
      <w:r w:rsidRPr="00AB4378">
        <w:rPr>
          <w:rFonts w:ascii="Cambria Math" w:hAnsi="Cambria Math" w:cs="Cambria Math"/>
          <w:vertAlign w:val="subscript"/>
        </w:rPr>
        <w:t>𝑘</w:t>
      </w:r>
      <w:r>
        <w:t xml:space="preserve"> = </w:t>
      </w:r>
      <w:r w:rsidRPr="00654938">
        <w:rPr>
          <w:rFonts w:ascii="Cambria Math" w:hAnsi="Cambria Math" w:cs="Cambria Math"/>
        </w:rPr>
        <w:t>ℎ</w:t>
      </w:r>
      <w:r w:rsidRPr="00654938">
        <w:rPr>
          <w:rFonts w:ascii="Calibri" w:hAnsi="Calibri" w:cs="Calibri"/>
        </w:rPr>
        <w:t>′</w:t>
      </w:r>
      <w:r>
        <w:t>(</w:t>
      </w:r>
      <w:r w:rsidRPr="00654938">
        <w:rPr>
          <w:rFonts w:ascii="Cambria Math" w:hAnsi="Cambria Math" w:cs="Cambria Math"/>
        </w:rPr>
        <w:t>𝑎</w:t>
      </w:r>
      <w:r w:rsidRPr="00AB4378">
        <w:rPr>
          <w:rFonts w:ascii="Cambria Math" w:hAnsi="Cambria Math" w:cs="Cambria Math"/>
          <w:vertAlign w:val="subscript"/>
        </w:rPr>
        <w:t>𝑗</w:t>
      </w:r>
      <w:r>
        <w:t>) ∑</w:t>
      </w:r>
      <w:r w:rsidRPr="00AB4378">
        <w:rPr>
          <w:rFonts w:ascii="Cambria Math" w:hAnsi="Cambria Math" w:cs="Cambria Math"/>
          <w:vertAlign w:val="subscript"/>
        </w:rPr>
        <w:t>𝑘</w:t>
      </w:r>
      <w:r>
        <w:t xml:space="preserve"> </w:t>
      </w:r>
      <w:r w:rsidRPr="00654938">
        <w:rPr>
          <w:rFonts w:ascii="Cambria Math" w:hAnsi="Cambria Math" w:cs="Cambria Math"/>
        </w:rPr>
        <w:t>𝑤</w:t>
      </w:r>
      <w:r w:rsidRPr="00AB4378">
        <w:rPr>
          <w:rFonts w:ascii="Cambria Math" w:hAnsi="Cambria Math" w:cs="Cambria Math"/>
          <w:vertAlign w:val="subscript"/>
        </w:rPr>
        <w:t>𝑘𝑗</w:t>
      </w:r>
      <w:r w:rsidRPr="00654938">
        <w:rPr>
          <w:rFonts w:ascii="Cambria Math" w:hAnsi="Cambria Math" w:cs="Cambria Math"/>
        </w:rPr>
        <w:t>𝛿</w:t>
      </w:r>
      <w:r w:rsidRPr="00AB4378">
        <w:rPr>
          <w:rFonts w:ascii="Cambria Math" w:hAnsi="Cambria Math" w:cs="Cambria Math"/>
          <w:vertAlign w:val="subscript"/>
        </w:rPr>
        <w:t>𝑘</w:t>
      </w:r>
      <w:r>
        <w:t xml:space="preserve"> to obtain </w:t>
      </w:r>
      <w:r w:rsidRPr="00654938">
        <w:rPr>
          <w:rFonts w:ascii="Cambria Math" w:hAnsi="Cambria Math" w:cs="Cambria Math"/>
        </w:rPr>
        <w:t>𝛿</w:t>
      </w:r>
      <w:r w:rsidRPr="00AB4378">
        <w:rPr>
          <w:rFonts w:ascii="Cambria Math" w:hAnsi="Cambria Math" w:cs="Cambria Math"/>
          <w:vertAlign w:val="subscript"/>
        </w:rPr>
        <w:t>𝑘</w:t>
      </w:r>
      <w:r>
        <w:t xml:space="preserve"> for each </w:t>
      </w:r>
      <w:r w:rsidR="005E43B6">
        <w:t>remote</w:t>
      </w:r>
      <w:r>
        <w:t xml:space="preserve"> unit in the network. </w:t>
      </w:r>
    </w:p>
    <w:p w14:paraId="337680A7" w14:textId="51035A52" w:rsidR="00654938" w:rsidRPr="003B40B8" w:rsidRDefault="00654938" w:rsidP="00654938">
      <w:pPr>
        <w:pStyle w:val="ListParagraph"/>
        <w:numPr>
          <w:ilvl w:val="0"/>
          <w:numId w:val="3"/>
        </w:numPr>
      </w:pPr>
      <w:r>
        <w:t xml:space="preserve">Use </w:t>
      </w:r>
      <w:r w:rsidRPr="00654938">
        <w:rPr>
          <w:rFonts w:ascii="Cambria Math" w:hAnsi="Cambria Math" w:cs="Cambria Math"/>
        </w:rPr>
        <w:t>𝜕𝐸</w:t>
      </w:r>
      <w:r w:rsidRPr="0091067F">
        <w:rPr>
          <w:rFonts w:ascii="Cambria Math" w:hAnsi="Cambria Math" w:cs="Cambria Math"/>
          <w:vertAlign w:val="subscript"/>
        </w:rPr>
        <w:t>𝑛</w:t>
      </w:r>
      <w:r>
        <w:t xml:space="preserve"> </w:t>
      </w:r>
      <w:r w:rsidR="0091067F">
        <w:t>/</w:t>
      </w:r>
      <w:r w:rsidRPr="00654938">
        <w:rPr>
          <w:rFonts w:ascii="Cambria Math" w:hAnsi="Cambria Math" w:cs="Cambria Math"/>
        </w:rPr>
        <w:t>𝜕𝑤</w:t>
      </w:r>
      <w:r w:rsidRPr="0091067F">
        <w:rPr>
          <w:rFonts w:ascii="Cambria Math" w:hAnsi="Cambria Math" w:cs="Cambria Math"/>
          <w:vertAlign w:val="subscript"/>
        </w:rPr>
        <w:t>𝑖𝑗</w:t>
      </w:r>
      <w:r>
        <w:t xml:space="preserve"> = </w:t>
      </w:r>
      <w:r w:rsidRPr="00654938">
        <w:rPr>
          <w:rFonts w:ascii="Cambria Math" w:hAnsi="Cambria Math" w:cs="Cambria Math"/>
        </w:rPr>
        <w:t>𝛿</w:t>
      </w:r>
      <w:r w:rsidRPr="0091067F">
        <w:rPr>
          <w:rFonts w:ascii="Cambria Math" w:hAnsi="Cambria Math" w:cs="Cambria Math"/>
          <w:vertAlign w:val="subscript"/>
        </w:rPr>
        <w:t>𝑗</w:t>
      </w:r>
      <w:r w:rsidRPr="00654938">
        <w:rPr>
          <w:rFonts w:ascii="Cambria Math" w:hAnsi="Cambria Math" w:cs="Cambria Math"/>
        </w:rPr>
        <w:t>𝑧</w:t>
      </w:r>
      <w:r w:rsidRPr="0091067F">
        <w:rPr>
          <w:rFonts w:ascii="Cambria Math" w:hAnsi="Cambria Math" w:cs="Cambria Math"/>
          <w:vertAlign w:val="subscript"/>
        </w:rPr>
        <w:t>𝑖</w:t>
      </w:r>
      <w:r>
        <w:t xml:space="preserve"> to evaluate the required derivatives.</w:t>
      </w:r>
      <w:r w:rsidR="00C77A9A">
        <w:t>"</w:t>
      </w:r>
    </w:p>
    <w:p w14:paraId="564E1180" w14:textId="7307D05F" w:rsidR="00D859B5" w:rsidRPr="0002259F" w:rsidRDefault="00613FC5" w:rsidP="003F3D7E">
      <w:pPr>
        <w:pStyle w:val="Heading2"/>
      </w:pPr>
      <w:bookmarkStart w:id="27" w:name="_Toc80891460"/>
      <w:r w:rsidRPr="00622903">
        <w:rPr>
          <w:color w:val="0070C0"/>
        </w:rPr>
        <w:t xml:space="preserve">3.4 </w:t>
      </w:r>
      <w:r w:rsidR="0002259F" w:rsidRPr="00622903">
        <w:rPr>
          <w:color w:val="0070C0"/>
        </w:rPr>
        <w:t xml:space="preserve">Challenges </w:t>
      </w:r>
      <w:r w:rsidR="00486B9F" w:rsidRPr="00622903">
        <w:rPr>
          <w:color w:val="0070C0"/>
        </w:rPr>
        <w:t>of building</w:t>
      </w:r>
      <w:r w:rsidR="0002259F" w:rsidRPr="00622903">
        <w:rPr>
          <w:color w:val="0070C0"/>
        </w:rPr>
        <w:t xml:space="preserve"> a model</w:t>
      </w:r>
      <w:bookmarkEnd w:id="27"/>
    </w:p>
    <w:p w14:paraId="6BA13146" w14:textId="57079A0E" w:rsidR="0092549D" w:rsidRDefault="0002259F" w:rsidP="00EC0350">
      <w:r>
        <w:tab/>
      </w:r>
      <w:r w:rsidR="007857BF" w:rsidRPr="007857BF">
        <w:t>It is not easy to create a machine learning model. This section discusses common issues in all models as well as specific limitations when employing gradient descent that must be taken into account during the training and evaluation process.</w:t>
      </w:r>
    </w:p>
    <w:p w14:paraId="0BF4F7F4" w14:textId="19969530" w:rsidR="00EC0350" w:rsidRPr="00622903" w:rsidRDefault="009822C9" w:rsidP="001B3258">
      <w:pPr>
        <w:pStyle w:val="Heading3"/>
        <w:rPr>
          <w:color w:val="0070C0"/>
        </w:rPr>
      </w:pPr>
      <w:bookmarkStart w:id="28" w:name="_Toc80891461"/>
      <w:r w:rsidRPr="00622903">
        <w:rPr>
          <w:color w:val="0070C0"/>
        </w:rPr>
        <w:t>3.4.1 Description</w:t>
      </w:r>
      <w:r w:rsidR="00BE73E7" w:rsidRPr="00622903">
        <w:rPr>
          <w:color w:val="0070C0"/>
        </w:rPr>
        <w:t xml:space="preserve"> of </w:t>
      </w:r>
      <w:r w:rsidR="00C97D05" w:rsidRPr="00622903">
        <w:rPr>
          <w:color w:val="0070C0"/>
        </w:rPr>
        <w:t xml:space="preserve">Bias-Variance </w:t>
      </w:r>
      <w:r w:rsidR="00BE73E7" w:rsidRPr="00622903">
        <w:rPr>
          <w:color w:val="0070C0"/>
        </w:rPr>
        <w:t>compromise</w:t>
      </w:r>
      <w:r w:rsidR="00C97D05" w:rsidRPr="00622903">
        <w:rPr>
          <w:color w:val="0070C0"/>
        </w:rPr>
        <w:t>, overfitting and underfitting</w:t>
      </w:r>
      <w:bookmarkEnd w:id="28"/>
    </w:p>
    <w:p w14:paraId="782F8FCE" w14:textId="1FB20814" w:rsidR="00792250" w:rsidRDefault="006F2231" w:rsidP="006529C7">
      <w:r>
        <w:rPr>
          <w:noProof/>
        </w:rPr>
        <mc:AlternateContent>
          <mc:Choice Requires="wps">
            <w:drawing>
              <wp:anchor distT="0" distB="0" distL="114300" distR="114300" simplePos="0" relativeHeight="252266496" behindDoc="0" locked="0" layoutInCell="1" allowOverlap="1" wp14:anchorId="2C1A6689" wp14:editId="6AD23C42">
                <wp:simplePos x="0" y="0"/>
                <wp:positionH relativeFrom="column">
                  <wp:posOffset>1235157</wp:posOffset>
                </wp:positionH>
                <wp:positionV relativeFrom="paragraph">
                  <wp:posOffset>4205025</wp:posOffset>
                </wp:positionV>
                <wp:extent cx="3174365"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2D5F150" w14:textId="6CBB6963" w:rsidR="00D82473" w:rsidRPr="00431760" w:rsidRDefault="00D82473" w:rsidP="00D82473">
                            <w:pPr>
                              <w:pStyle w:val="Caption"/>
                              <w:jc w:val="center"/>
                              <w:rPr>
                                <w:noProof/>
                              </w:rPr>
                            </w:pPr>
                            <w:bookmarkStart w:id="29" w:name="_Toc80666891"/>
                            <w:r>
                              <w:t xml:space="preserve">Figure </w:t>
                            </w:r>
                            <w:r w:rsidR="00022F11">
                              <w:fldChar w:fldCharType="begin"/>
                            </w:r>
                            <w:r w:rsidR="00022F11">
                              <w:instrText xml:space="preserve"> SEQ Figure \* ARABIC </w:instrText>
                            </w:r>
                            <w:r w:rsidR="00022F11">
                              <w:fldChar w:fldCharType="separate"/>
                            </w:r>
                            <w:r w:rsidR="002A5205">
                              <w:rPr>
                                <w:noProof/>
                              </w:rPr>
                              <w:t>2</w:t>
                            </w:r>
                            <w:r w:rsidR="00022F11">
                              <w:rPr>
                                <w:noProof/>
                              </w:rPr>
                              <w:fldChar w:fldCharType="end"/>
                            </w:r>
                            <w:r>
                              <w:t>.Bias-variance compromise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A6689" id="Text Box 280" o:spid="_x0000_s1030" type="#_x0000_t202" style="position:absolute;margin-left:97.25pt;margin-top:331.1pt;width:249.95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" stroked="f">
                <v:textbox style="mso-fit-shape-to-text:t" inset="0,0,0,0">
                  <w:txbxContent>
                    <w:p w14:paraId="12D5F150" w14:textId="6CBB6963" w:rsidR="00D82473" w:rsidRPr="00431760" w:rsidRDefault="00D82473" w:rsidP="00D82473">
                      <w:pPr>
                        <w:pStyle w:val="Caption"/>
                        <w:jc w:val="center"/>
                        <w:rPr>
                          <w:noProof/>
                        </w:rPr>
                      </w:pPr>
                      <w:bookmarkStart w:id="30" w:name="_Toc80666891"/>
                      <w:r>
                        <w:t xml:space="preserve">Figure </w:t>
                      </w:r>
                      <w:r w:rsidR="00022F11">
                        <w:fldChar w:fldCharType="begin"/>
                      </w:r>
                      <w:r w:rsidR="00022F11">
                        <w:instrText xml:space="preserve"> SEQ Figure \* ARABIC </w:instrText>
                      </w:r>
                      <w:r w:rsidR="00022F11">
                        <w:fldChar w:fldCharType="separate"/>
                      </w:r>
                      <w:r w:rsidR="002A5205">
                        <w:rPr>
                          <w:noProof/>
                        </w:rPr>
                        <w:t>2</w:t>
                      </w:r>
                      <w:r w:rsidR="00022F11">
                        <w:rPr>
                          <w:noProof/>
                        </w:rPr>
                        <w:fldChar w:fldCharType="end"/>
                      </w:r>
                      <w:r>
                        <w:t>.Bias-variance compromise</w:t>
                      </w:r>
                      <w:bookmarkEnd w:id="30"/>
                    </w:p>
                  </w:txbxContent>
                </v:textbox>
                <w10:wrap type="topAndBottom"/>
              </v:shape>
            </w:pict>
          </mc:Fallback>
        </mc:AlternateContent>
      </w:r>
      <w:r>
        <w:rPr>
          <w:noProof/>
        </w:rPr>
        <w:drawing>
          <wp:anchor distT="0" distB="0" distL="114300" distR="114300" simplePos="0" relativeHeight="249532416" behindDoc="0" locked="0" layoutInCell="1" allowOverlap="1" wp14:anchorId="2F274F7C" wp14:editId="77813000">
            <wp:simplePos x="0" y="0"/>
            <wp:positionH relativeFrom="margin">
              <wp:align>center</wp:align>
            </wp:positionH>
            <wp:positionV relativeFrom="paragraph">
              <wp:posOffset>1636119</wp:posOffset>
            </wp:positionV>
            <wp:extent cx="3174365" cy="2646045"/>
            <wp:effectExtent l="0" t="0" r="6985" b="1905"/>
            <wp:wrapTopAndBottom/>
            <wp:docPr id="28" name="Picture 28" descr="Visualizing bias and variance tradeoff using a bulls-eye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ing bias and variance tradeoff using a bulls-eye diagram | Download  Scientific Diagram"/>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74365"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403">
        <w:rPr>
          <w:rFonts w:asciiTheme="majorHAnsi" w:eastAsiaTheme="majorEastAsia" w:hAnsiTheme="majorHAnsi" w:cstheme="majorBidi"/>
          <w:color w:val="2F5496" w:themeColor="accent1" w:themeShade="BF"/>
          <w:sz w:val="26"/>
          <w:szCs w:val="26"/>
        </w:rPr>
        <w:tab/>
      </w:r>
      <w:r w:rsidR="006529C7" w:rsidRPr="00C724FF">
        <w:t>It is crucial to remember that data modelling aims not to develop a model that precisely matches the training data but to develop one that can generalise new information. The notions of bias and variance are strongly connected to this objective.</w:t>
      </w:r>
      <w:ins w:id="31" w:author="Regis Neilson" w:date="2021-08-23T11:20:00Z">
        <w:r w:rsidR="006529C7">
          <w:t xml:space="preserve"> </w:t>
        </w:r>
      </w:ins>
      <w:r w:rsidRPr="006F2231">
        <w:t>It is crucial to remember that data modelling aims not to develop a model that precisely matches the training data but to develop one that can generalise new information. The notions of bias and variance are strongly connected to this objective. The first element of machine learning, bias, relates to the difference between the expected and actual values; the second element, variance, refers to the target’s fluctuation around its true mean (Hastie et al., 2001; Goodfellow et al., 2016). This is apparent in Figure 2.</w:t>
      </w:r>
    </w:p>
    <w:p w14:paraId="250D96B5" w14:textId="373233E7" w:rsidR="00A63BFD" w:rsidRDefault="00A63BFD" w:rsidP="006529C7"/>
    <w:p w14:paraId="270D2967" w14:textId="77777777" w:rsidR="00DF49D2" w:rsidRDefault="00611576" w:rsidP="00DF49D2">
      <w:r>
        <w:tab/>
      </w:r>
      <w:r w:rsidR="00DF49D2" w:rsidRPr="00DF49D2">
        <w:t xml:space="preserve">The model is overfitting the data when it has a low bias and a significant variance. This implies that the projected values roughly match the actual values (the green spots are close to the grey objective), but the inconsistency of these predictions between trials is significant (the green spots are dispersed). On the other hand, if the model has a significant bias and low variance, it is underfitting the data. This implies that while the difference between anticipated and actual values is considerable (the green spots are far from the grey goal), the variability of the predictions between trials is minimal (the green spots are gathered). Overfitting can be avoided by lowering the number of elements in the parameter space or decreasing the adequate size of each element. </w:t>
      </w:r>
    </w:p>
    <w:p w14:paraId="709B1B2D" w14:textId="4B8012DD" w:rsidR="00631E11" w:rsidRDefault="008F413B" w:rsidP="00DF49D2">
      <w:pPr>
        <w:ind w:firstLine="720"/>
      </w:pPr>
      <w:r w:rsidRPr="008F413B">
        <w:t xml:space="preserve">Pruning and weight sharing are two strategies used to minimise the number of dimensions in the parameters. Pruning is the process of eliminating information from an overfitted model. The procedure varies depending on the model, but the concept remains the same. For example, pruning a decision tree model involves replacing the subtrees with leaves, while pruning a neural network </w:t>
      </w:r>
      <w:r w:rsidRPr="008F413B">
        <w:lastRenderedPageBreak/>
        <w:t>means that the irrelevant weights are eliminated. Weight sharing is a way of distributing a single weight over several connections in a network. This indicates that the network’s number of adjustable weights is fewer than the number of connections (Hinton, 2016; Hastie et al., 2001; Cun et al., 1990).</w:t>
      </w:r>
    </w:p>
    <w:p w14:paraId="0EF13E7A" w14:textId="65A90C88" w:rsidR="008F5B08" w:rsidRDefault="00140718" w:rsidP="008F5B08">
      <w:pPr>
        <w:ind w:firstLine="720"/>
        <w:rPr>
          <w:sz w:val="20"/>
          <w:szCs w:val="20"/>
        </w:rPr>
      </w:pPr>
      <w:r w:rsidRPr="00140718">
        <w:t>Regularisation and early stopping are the strategies used to minimise the size of each dimension. Regularisation is a technique for reducing overfitting by penalising the loss function for its complexity. Early stopping is a way of halting the training process as soon as the model’s performance stops improving or declines (Begio, 1998; Hastie et al., 2001; Goodfellow et al., 2016).</w:t>
      </w:r>
    </w:p>
    <w:p w14:paraId="3ED6E177" w14:textId="57F68E62" w:rsidR="00F809C0" w:rsidRDefault="00F809C0" w:rsidP="00BF11CE">
      <w:pPr>
        <w:ind w:firstLine="720"/>
      </w:pPr>
    </w:p>
    <w:p w14:paraId="03914ABD" w14:textId="4085F5B2" w:rsidR="00F70BC8" w:rsidRPr="00622903" w:rsidRDefault="00F70BC8" w:rsidP="001B3258">
      <w:pPr>
        <w:pStyle w:val="Heading3"/>
        <w:rPr>
          <w:color w:val="0070C0"/>
        </w:rPr>
      </w:pPr>
      <w:bookmarkStart w:id="32" w:name="_Toc80891462"/>
      <w:r w:rsidRPr="00622903">
        <w:rPr>
          <w:color w:val="0070C0"/>
        </w:rPr>
        <w:t xml:space="preserve">3.4.2 </w:t>
      </w:r>
      <w:r w:rsidR="00E71D6F" w:rsidRPr="00622903">
        <w:rPr>
          <w:color w:val="0070C0"/>
        </w:rPr>
        <w:t>D</w:t>
      </w:r>
      <w:r w:rsidR="0073227C" w:rsidRPr="00622903">
        <w:rPr>
          <w:color w:val="0070C0"/>
        </w:rPr>
        <w:t>isappearing gradient and inflating gradient</w:t>
      </w:r>
      <w:bookmarkEnd w:id="32"/>
    </w:p>
    <w:p w14:paraId="26D81C38" w14:textId="16ADB420" w:rsidR="0073227C" w:rsidRDefault="0073227C" w:rsidP="00F70BC8">
      <w:r>
        <w:rPr>
          <w:rFonts w:asciiTheme="majorHAnsi" w:eastAsiaTheme="majorEastAsia" w:hAnsiTheme="majorHAnsi" w:cstheme="majorBidi"/>
          <w:color w:val="2F5496" w:themeColor="accent1" w:themeShade="BF"/>
          <w:sz w:val="26"/>
          <w:szCs w:val="26"/>
        </w:rPr>
        <w:tab/>
      </w:r>
      <w:r w:rsidR="00172ECA" w:rsidRPr="00172ECA">
        <w:t>When deep neural networks and neural networks are trained using gradient descent, two major issues arise: disappearing gradients and inflating gradients. The first issue arises when the gradient signal weakens in previously hidden layers as it travels back through several layers, leading the learning process to become trapped in bad local minima. In other words, neurons in the later layers of the brain learn more quickly than neurons in the early levels do. The second issue arises when neurons in later layers learn more slowly than neurons in earlier levels do (Murphy, 2012).</w:t>
      </w:r>
    </w:p>
    <w:p w14:paraId="568C0B86" w14:textId="7C1061BD" w:rsidR="00B71365" w:rsidRDefault="00B71365" w:rsidP="00F70BC8">
      <w:r>
        <w:tab/>
      </w:r>
      <w:r w:rsidR="00C34790" w:rsidRPr="00C34790">
        <w:t>Unsupervised learning, also known as generative pre-training, can be used to prevent these issues by initialising the parameters. Unsupervised learning has the benefit of forcing the model to characterise a high-dimensional answer, such as the input feature vector, instead of expecting a scalar answer. This works as a data-induced regulariser, assisting backpropagation in discovering local minima with strong generalisation characteristics (Murphy, 2012).</w:t>
      </w:r>
    </w:p>
    <w:p w14:paraId="2ED32514" w14:textId="56F90D1A" w:rsidR="00A5305F" w:rsidRDefault="00B15DA7" w:rsidP="0032699D">
      <w:pPr>
        <w:ind w:firstLine="720"/>
        <w:jc w:val="both"/>
      </w:pPr>
      <w:r w:rsidRPr="00B15DA7">
        <w:t>Changing the activation function is another method to avoid this. In the past, the sigmoid function was the chosen function; however, owing to the drawbacks stated, this trend has shifted. As previously noted, the sigmoid function’s alternate activation functions include tanh, ReLU, and maxout. Tanh eliminates the zero-centred nuisance, yet it continues to suffer from vanishing and increasing gradients. ReLU has one major flaw: when the learning rate is too high, the network’s units die during training. Finally, maxout appears to be the most reliable choice since it generalises ReLU and leaky ReLU and provides the benefits of ReLU without the downsides (Cs231n.github.io., 2021; Goodfellow et al.,2016).</w:t>
      </w:r>
    </w:p>
    <w:p w14:paraId="0AEE6056" w14:textId="46FE6C66" w:rsidR="003F3D7E" w:rsidRDefault="003F3D7E" w:rsidP="003F3D7E">
      <w:pPr>
        <w:pStyle w:val="Heading2"/>
      </w:pPr>
      <w:bookmarkStart w:id="33" w:name="_Toc80891463"/>
      <w:r w:rsidRPr="00622903">
        <w:rPr>
          <w:color w:val="0070C0"/>
        </w:rPr>
        <w:t xml:space="preserve">3.5 </w:t>
      </w:r>
      <w:r w:rsidR="00C62A20" w:rsidRPr="00622903">
        <w:rPr>
          <w:color w:val="0070C0"/>
        </w:rPr>
        <w:t>Co</w:t>
      </w:r>
      <w:r w:rsidR="000B212A" w:rsidRPr="00622903">
        <w:rPr>
          <w:color w:val="0070C0"/>
        </w:rPr>
        <w:t>n</w:t>
      </w:r>
      <w:r w:rsidR="00C62A20" w:rsidRPr="00622903">
        <w:rPr>
          <w:color w:val="0070C0"/>
        </w:rPr>
        <w:t>volutional Neural Network using Deep Le</w:t>
      </w:r>
      <w:r w:rsidR="000B212A" w:rsidRPr="00622903">
        <w:rPr>
          <w:color w:val="0070C0"/>
        </w:rPr>
        <w:t>arn</w:t>
      </w:r>
      <w:r w:rsidR="00C62A20" w:rsidRPr="00622903">
        <w:rPr>
          <w:color w:val="0070C0"/>
        </w:rPr>
        <w:t>ing</w:t>
      </w:r>
      <w:bookmarkEnd w:id="33"/>
    </w:p>
    <w:p w14:paraId="52299472" w14:textId="75DF4C7B" w:rsidR="003F3D7E" w:rsidRDefault="00982E38" w:rsidP="0032699D">
      <w:pPr>
        <w:ind w:firstLine="720"/>
        <w:jc w:val="both"/>
      </w:pPr>
      <w:r w:rsidRPr="00982E38">
        <w:t>CNNs, a kind of multilayer perceptron, are neural networks specifically intended to exploit data structure, such as 1d signals like voice or text or 2d signals like pictures (Murphy, 2012; Bishop, 2006). The primary distinction between CNNs and DCNNs is that DCNNs have a higher number of hidden layers than CNNs. Convolutional layers, pooling or subsampling layers, and fully connected layers are used in both architectures (Goodfellow et al., 2016).</w:t>
      </w:r>
    </w:p>
    <w:p w14:paraId="270E86FA" w14:textId="6709029A" w:rsidR="004F28A2" w:rsidRDefault="004F28A2" w:rsidP="001B3258">
      <w:pPr>
        <w:pStyle w:val="Heading3"/>
      </w:pPr>
      <w:bookmarkStart w:id="34" w:name="_Toc80891464"/>
      <w:r w:rsidRPr="00A12F06">
        <w:rPr>
          <w:color w:val="0070C0"/>
        </w:rPr>
        <w:t>3.5.1 Co</w:t>
      </w:r>
      <w:r w:rsidR="000B212A" w:rsidRPr="00A12F06">
        <w:rPr>
          <w:color w:val="0070C0"/>
        </w:rPr>
        <w:t>n</w:t>
      </w:r>
      <w:r w:rsidRPr="00A12F06">
        <w:rPr>
          <w:color w:val="0070C0"/>
        </w:rPr>
        <w:t>volutional layer</w:t>
      </w:r>
      <w:bookmarkEnd w:id="34"/>
    </w:p>
    <w:p w14:paraId="77297870" w14:textId="4A04B5B9" w:rsidR="004F28A2" w:rsidRDefault="0072639A" w:rsidP="0032699D">
      <w:pPr>
        <w:ind w:firstLine="720"/>
        <w:jc w:val="both"/>
      </w:pPr>
      <w:r w:rsidRPr="0072639A">
        <w:t>The convolutional layer is a crucial component of the network since it converts one activation capacity into another by convolving a tiny region with the input volume. Discrete convolution is the name for this procedure. Convolutional layers deliver to the network two essential features: local connectivity and parameter sharing. When neurons are linked to a specific part of the input volume, this is known as local connectivity. This local area is defined by the hyper-parameter receptive field, which has dimensions of d*d. The number of connections in a neural network is substantially reduced when local connectivity is used. This not only reduces processing time but also enhances the model’s performance by minimising overfitting (Wang et al., 2016; Galeshchuk &amp; Mukherjee, 2017</w:t>
      </w:r>
      <w:r w:rsidR="001822E6">
        <w:t>)</w:t>
      </w:r>
      <w:r>
        <w:t>.</w:t>
      </w:r>
    </w:p>
    <w:p w14:paraId="492634A3" w14:textId="17E83E19" w:rsidR="003F3D7E" w:rsidRPr="00E71D6F" w:rsidRDefault="003F3D7E" w:rsidP="0032699D">
      <w:pPr>
        <w:ind w:firstLine="720"/>
        <w:jc w:val="both"/>
      </w:pPr>
    </w:p>
    <w:p w14:paraId="14EDD857" w14:textId="01726BE8" w:rsidR="00F70BC8" w:rsidRPr="00930767" w:rsidRDefault="00F70BC8" w:rsidP="00BF11CE">
      <w:pPr>
        <w:ind w:firstLine="720"/>
      </w:pPr>
    </w:p>
    <w:p w14:paraId="7A5EBA15" w14:textId="0EA8E8BC" w:rsidR="006B2C31" w:rsidRPr="00465A5E" w:rsidRDefault="000D32CD" w:rsidP="00465A5E">
      <w:pPr>
        <w:jc w:val="center"/>
        <w:rPr>
          <w:b/>
          <w:bCs/>
        </w:rPr>
      </w:pPr>
      <w:r>
        <w:rPr>
          <w:noProof/>
        </w:rPr>
        <mc:AlternateContent>
          <mc:Choice Requires="wps">
            <w:drawing>
              <wp:anchor distT="0" distB="0" distL="114300" distR="114300" simplePos="0" relativeHeight="252269568" behindDoc="0" locked="0" layoutInCell="1" allowOverlap="1" wp14:anchorId="51975FF3" wp14:editId="68B60187">
                <wp:simplePos x="0" y="0"/>
                <wp:positionH relativeFrom="column">
                  <wp:posOffset>1446530</wp:posOffset>
                </wp:positionH>
                <wp:positionV relativeFrom="paragraph">
                  <wp:posOffset>1831975</wp:posOffset>
                </wp:positionV>
                <wp:extent cx="282067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38696370" w14:textId="45317061" w:rsidR="000D32CD" w:rsidRPr="00671C96" w:rsidRDefault="000D32CD" w:rsidP="000D32CD">
                            <w:pPr>
                              <w:pStyle w:val="Caption"/>
                              <w:jc w:val="center"/>
                              <w:rPr>
                                <w:b/>
                                <w:bCs/>
                                <w:noProof/>
                              </w:rPr>
                            </w:pPr>
                            <w:bookmarkStart w:id="35" w:name="_Toc80666892"/>
                            <w:r>
                              <w:t xml:space="preserve">Figure </w:t>
                            </w:r>
                            <w:r w:rsidR="00022F11">
                              <w:fldChar w:fldCharType="begin"/>
                            </w:r>
                            <w:r w:rsidR="00022F11">
                              <w:instrText xml:space="preserve"> SEQ Figure \* ARABIC </w:instrText>
                            </w:r>
                            <w:r w:rsidR="00022F11">
                              <w:fldChar w:fldCharType="separate"/>
                            </w:r>
                            <w:r w:rsidR="002A5205">
                              <w:rPr>
                                <w:noProof/>
                              </w:rPr>
                              <w:t>3</w:t>
                            </w:r>
                            <w:r w:rsidR="00022F11">
                              <w:rPr>
                                <w:noProof/>
                              </w:rPr>
                              <w:fldChar w:fldCharType="end"/>
                            </w:r>
                            <w:r>
                              <w:t>.</w:t>
                            </w:r>
                            <w:r w:rsidRPr="00E667EC">
                              <w:t>Local connectivity and receptive field</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75FF3" id="Text Box 281" o:spid="_x0000_s1031" type="#_x0000_t202" style="position:absolute;left:0;text-align:left;margin-left:113.9pt;margin-top:144.25pt;width:222.1pt;height:.05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" stroked="f">
                <v:textbox style="mso-fit-shape-to-text:t" inset="0,0,0,0">
                  <w:txbxContent>
                    <w:p w14:paraId="38696370" w14:textId="45317061" w:rsidR="000D32CD" w:rsidRPr="00671C96" w:rsidRDefault="000D32CD" w:rsidP="000D32CD">
                      <w:pPr>
                        <w:pStyle w:val="Caption"/>
                        <w:jc w:val="center"/>
                        <w:rPr>
                          <w:b/>
                          <w:bCs/>
                          <w:noProof/>
                        </w:rPr>
                      </w:pPr>
                      <w:bookmarkStart w:id="36" w:name="_Toc80666892"/>
                      <w:r>
                        <w:t xml:space="preserve">Figure </w:t>
                      </w:r>
                      <w:r w:rsidR="00022F11">
                        <w:fldChar w:fldCharType="begin"/>
                      </w:r>
                      <w:r w:rsidR="00022F11">
                        <w:instrText xml:space="preserve"> SEQ Figure \* ARABIC </w:instrText>
                      </w:r>
                      <w:r w:rsidR="00022F11">
                        <w:fldChar w:fldCharType="separate"/>
                      </w:r>
                      <w:r w:rsidR="002A5205">
                        <w:rPr>
                          <w:noProof/>
                        </w:rPr>
                        <w:t>3</w:t>
                      </w:r>
                      <w:r w:rsidR="00022F11">
                        <w:rPr>
                          <w:noProof/>
                        </w:rPr>
                        <w:fldChar w:fldCharType="end"/>
                      </w:r>
                      <w:r>
                        <w:t>.</w:t>
                      </w:r>
                      <w:r w:rsidRPr="00E667EC">
                        <w:t>Local connectivity and receptive field</w:t>
                      </w:r>
                      <w:bookmarkEnd w:id="36"/>
                    </w:p>
                  </w:txbxContent>
                </v:textbox>
                <w10:wrap type="topAndBottom"/>
              </v:shape>
            </w:pict>
          </mc:Fallback>
        </mc:AlternateContent>
      </w:r>
      <w:r w:rsidR="006B2C31" w:rsidRPr="00465A5E">
        <w:rPr>
          <w:b/>
          <w:bCs/>
          <w:noProof/>
        </w:rPr>
        <w:drawing>
          <wp:anchor distT="0" distB="0" distL="114300" distR="114300" simplePos="0" relativeHeight="249536512" behindDoc="0" locked="0" layoutInCell="1" allowOverlap="1" wp14:anchorId="20231D51" wp14:editId="29659447">
            <wp:simplePos x="0" y="0"/>
            <wp:positionH relativeFrom="column">
              <wp:posOffset>1446530</wp:posOffset>
            </wp:positionH>
            <wp:positionV relativeFrom="paragraph">
              <wp:posOffset>0</wp:posOffset>
            </wp:positionV>
            <wp:extent cx="2820670" cy="1774825"/>
            <wp:effectExtent l="0" t="0" r="0" b="0"/>
            <wp:wrapTopAndBottom/>
            <wp:docPr id="29" name="Picture 29"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llage of a person's face&#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2820670" cy="1774825"/>
                    </a:xfrm>
                    <a:prstGeom prst="rect">
                      <a:avLst/>
                    </a:prstGeom>
                  </pic:spPr>
                </pic:pic>
              </a:graphicData>
            </a:graphic>
            <wp14:sizeRelH relativeFrom="margin">
              <wp14:pctWidth>0</wp14:pctWidth>
            </wp14:sizeRelH>
            <wp14:sizeRelV relativeFrom="margin">
              <wp14:pctHeight>0</wp14:pctHeight>
            </wp14:sizeRelV>
          </wp:anchor>
        </w:drawing>
      </w:r>
    </w:p>
    <w:p w14:paraId="5226BF8B" w14:textId="74507C0D" w:rsidR="006B2C31" w:rsidRDefault="006B2C31" w:rsidP="006B2C31">
      <w:pPr>
        <w:ind w:firstLine="720"/>
      </w:pPr>
    </w:p>
    <w:p w14:paraId="6C8D835A" w14:textId="67794E66" w:rsidR="00EC0350" w:rsidRDefault="000D32CD" w:rsidP="00912E27">
      <w:pPr>
        <w:ind w:firstLine="720"/>
      </w:pPr>
      <w:r>
        <w:rPr>
          <w:noProof/>
        </w:rPr>
        <mc:AlternateContent>
          <mc:Choice Requires="wps">
            <w:drawing>
              <wp:anchor distT="0" distB="0" distL="114300" distR="114300" simplePos="0" relativeHeight="252272640" behindDoc="0" locked="0" layoutInCell="1" allowOverlap="1" wp14:anchorId="10F9578A" wp14:editId="38F6216A">
                <wp:simplePos x="0" y="0"/>
                <wp:positionH relativeFrom="column">
                  <wp:posOffset>1789430</wp:posOffset>
                </wp:positionH>
                <wp:positionV relativeFrom="paragraph">
                  <wp:posOffset>2622550</wp:posOffset>
                </wp:positionV>
                <wp:extent cx="214757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4355181D" w14:textId="433332EB" w:rsidR="000D32CD" w:rsidRPr="008917CA" w:rsidRDefault="000D32CD" w:rsidP="000D32CD">
                            <w:pPr>
                              <w:pStyle w:val="Caption"/>
                              <w:jc w:val="center"/>
                              <w:rPr>
                                <w:noProof/>
                              </w:rPr>
                            </w:pPr>
                            <w:bookmarkStart w:id="37" w:name="_Toc80666893"/>
                            <w:r>
                              <w:t xml:space="preserve">Figure </w:t>
                            </w:r>
                            <w:r w:rsidR="00022F11">
                              <w:fldChar w:fldCharType="begin"/>
                            </w:r>
                            <w:r w:rsidR="00022F11">
                              <w:instrText xml:space="preserve"> SEQ Figure \* ARABIC </w:instrText>
                            </w:r>
                            <w:r w:rsidR="00022F11">
                              <w:fldChar w:fldCharType="separate"/>
                            </w:r>
                            <w:r w:rsidR="002A5205">
                              <w:rPr>
                                <w:noProof/>
                              </w:rPr>
                              <w:t>4</w:t>
                            </w:r>
                            <w:r w:rsidR="00022F11">
                              <w:rPr>
                                <w:noProof/>
                              </w:rPr>
                              <w:fldChar w:fldCharType="end"/>
                            </w:r>
                            <w:r>
                              <w:t>.</w:t>
                            </w:r>
                            <w:r w:rsidRPr="008C7493">
                              <w:t>Parameter sharing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9578A" id="Text Box 282" o:spid="_x0000_s1032" type="#_x0000_t202" style="position:absolute;left:0;text-align:left;margin-left:140.9pt;margin-top:206.5pt;width:169.1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D/MAIAAGg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" stroked="f">
                <v:textbox style="mso-fit-shape-to-text:t" inset="0,0,0,0">
                  <w:txbxContent>
                    <w:p w14:paraId="4355181D" w14:textId="433332EB" w:rsidR="000D32CD" w:rsidRPr="008917CA" w:rsidRDefault="000D32CD" w:rsidP="000D32CD">
                      <w:pPr>
                        <w:pStyle w:val="Caption"/>
                        <w:jc w:val="center"/>
                        <w:rPr>
                          <w:noProof/>
                        </w:rPr>
                      </w:pPr>
                      <w:bookmarkStart w:id="38" w:name="_Toc80666893"/>
                      <w:r>
                        <w:t xml:space="preserve">Figure </w:t>
                      </w:r>
                      <w:r w:rsidR="00022F11">
                        <w:fldChar w:fldCharType="begin"/>
                      </w:r>
                      <w:r w:rsidR="00022F11">
                        <w:instrText xml:space="preserve"> SEQ Figure \* ARABIC </w:instrText>
                      </w:r>
                      <w:r w:rsidR="00022F11">
                        <w:fldChar w:fldCharType="separate"/>
                      </w:r>
                      <w:r w:rsidR="002A5205">
                        <w:rPr>
                          <w:noProof/>
                        </w:rPr>
                        <w:t>4</w:t>
                      </w:r>
                      <w:r w:rsidR="00022F11">
                        <w:rPr>
                          <w:noProof/>
                        </w:rPr>
                        <w:fldChar w:fldCharType="end"/>
                      </w:r>
                      <w:r>
                        <w:t>.</w:t>
                      </w:r>
                      <w:r w:rsidRPr="008C7493">
                        <w:t>Parameter sharing</w:t>
                      </w:r>
                      <w:bookmarkEnd w:id="38"/>
                    </w:p>
                  </w:txbxContent>
                </v:textbox>
                <w10:wrap type="topAndBottom"/>
              </v:shape>
            </w:pict>
          </mc:Fallback>
        </mc:AlternateContent>
      </w:r>
      <w:r w:rsidR="006179FA">
        <w:rPr>
          <w:noProof/>
        </w:rPr>
        <w:drawing>
          <wp:anchor distT="0" distB="0" distL="114300" distR="114300" simplePos="0" relativeHeight="249541632" behindDoc="0" locked="0" layoutInCell="1" allowOverlap="1" wp14:anchorId="1826DBCD" wp14:editId="556CAD22">
            <wp:simplePos x="0" y="0"/>
            <wp:positionH relativeFrom="margin">
              <wp:align>center</wp:align>
            </wp:positionH>
            <wp:positionV relativeFrom="paragraph">
              <wp:posOffset>1101725</wp:posOffset>
            </wp:positionV>
            <wp:extent cx="2147570" cy="1463675"/>
            <wp:effectExtent l="0" t="0" r="5080" b="3175"/>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47570" cy="1463675"/>
                    </a:xfrm>
                    <a:prstGeom prst="rect">
                      <a:avLst/>
                    </a:prstGeom>
                  </pic:spPr>
                </pic:pic>
              </a:graphicData>
            </a:graphic>
          </wp:anchor>
        </w:drawing>
      </w:r>
      <w:r w:rsidR="00120248" w:rsidRPr="00120248">
        <w:t xml:space="preserve"> Parameter sharing happens when neural units in a group, known as a feature map or activation map, share the identical parameters and use various receptive fields to cover different picture areas. This gives the network translation invariance, which implies that beneficial characteristics learned in one part of the picture may be used in other parts of the image without having to learn them all over again (Goodfellow et al., 2016; Wang et al., 2016; Murphy, 201</w:t>
      </w:r>
      <w:r w:rsidR="00912E27">
        <w:t>2</w:t>
      </w:r>
      <w:r w:rsidR="00491E2D" w:rsidRPr="00491E2D">
        <w:t>)</w:t>
      </w:r>
      <w:r w:rsidR="00912E27">
        <w:t>.</w:t>
      </w:r>
    </w:p>
    <w:p w14:paraId="229708A9" w14:textId="2A2CEB90" w:rsidR="00D20C66" w:rsidRPr="00777F70" w:rsidRDefault="00C507E7" w:rsidP="009D400A">
      <w:pPr>
        <w:ind w:firstLine="720"/>
      </w:pPr>
      <w:r w:rsidRPr="00C507E7">
        <w:t>There are filters that characterise sets of weights in each convolutional layer. To create an output volume, these filters, identified as kernels, are convolved with an input volume. Each convolution produces an activation map that identifies a certain feature. The number of activation maps in each layer is proportional to the number of filters in that layer (Cs231n.github.io., 2021; Wang et al., 2016; Galeshchuk &amp; Mukherjee, 2017).</w:t>
      </w:r>
    </w:p>
    <w:p w14:paraId="4316FC5E" w14:textId="77777777" w:rsidR="00D20C66" w:rsidRPr="00777F70" w:rsidRDefault="00D20C66" w:rsidP="009D400A">
      <w:pPr>
        <w:ind w:firstLine="720"/>
      </w:pPr>
    </w:p>
    <w:p w14:paraId="52190666" w14:textId="2225CC71" w:rsidR="00777F70" w:rsidRPr="00777F70" w:rsidRDefault="00CE6403" w:rsidP="00F30B87">
      <w:pPr>
        <w:ind w:firstLine="720"/>
      </w:pPr>
      <w:r>
        <w:rPr>
          <w:noProof/>
        </w:rPr>
        <w:lastRenderedPageBreak/>
        <mc:AlternateContent>
          <mc:Choice Requires="wps">
            <w:drawing>
              <wp:anchor distT="0" distB="0" distL="114300" distR="114300" simplePos="0" relativeHeight="252275712" behindDoc="0" locked="0" layoutInCell="1" allowOverlap="1" wp14:anchorId="42171AB5" wp14:editId="453AD216">
                <wp:simplePos x="0" y="0"/>
                <wp:positionH relativeFrom="column">
                  <wp:posOffset>1915160</wp:posOffset>
                </wp:positionH>
                <wp:positionV relativeFrom="paragraph">
                  <wp:posOffset>2930525</wp:posOffset>
                </wp:positionV>
                <wp:extent cx="1895475"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7FA52472" w14:textId="08939F0D" w:rsidR="00CE6403" w:rsidRPr="00FF7311" w:rsidRDefault="00CE6403" w:rsidP="00CE6403">
                            <w:pPr>
                              <w:pStyle w:val="Caption"/>
                              <w:jc w:val="center"/>
                              <w:rPr>
                                <w:noProof/>
                              </w:rPr>
                            </w:pPr>
                            <w:bookmarkStart w:id="39" w:name="_Toc80666894"/>
                            <w:r>
                              <w:t xml:space="preserve">Figure </w:t>
                            </w:r>
                            <w:r w:rsidR="00022F11">
                              <w:fldChar w:fldCharType="begin"/>
                            </w:r>
                            <w:r w:rsidR="00022F11">
                              <w:instrText xml:space="preserve"> SEQ Figure \* ARABIC </w:instrText>
                            </w:r>
                            <w:r w:rsidR="00022F11">
                              <w:fldChar w:fldCharType="separate"/>
                            </w:r>
                            <w:r w:rsidR="002A5205">
                              <w:rPr>
                                <w:noProof/>
                              </w:rPr>
                              <w:t>5</w:t>
                            </w:r>
                            <w:r w:rsidR="00022F11">
                              <w:rPr>
                                <w:noProof/>
                              </w:rPr>
                              <w:fldChar w:fldCharType="end"/>
                            </w:r>
                            <w:r>
                              <w:t>.</w:t>
                            </w:r>
                            <w:r w:rsidRPr="00287F55">
                              <w:t>Activation maps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71AB5" id="Text Box 283" o:spid="_x0000_s1033" type="#_x0000_t202" style="position:absolute;left:0;text-align:left;margin-left:150.8pt;margin-top:230.75pt;width:149.25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" stroked="f">
                <v:textbox style="mso-fit-shape-to-text:t" inset="0,0,0,0">
                  <w:txbxContent>
                    <w:p w14:paraId="7FA52472" w14:textId="08939F0D" w:rsidR="00CE6403" w:rsidRPr="00FF7311" w:rsidRDefault="00CE6403" w:rsidP="00CE6403">
                      <w:pPr>
                        <w:pStyle w:val="Caption"/>
                        <w:jc w:val="center"/>
                        <w:rPr>
                          <w:noProof/>
                        </w:rPr>
                      </w:pPr>
                      <w:bookmarkStart w:id="40" w:name="_Toc80666894"/>
                      <w:r>
                        <w:t xml:space="preserve">Figure </w:t>
                      </w:r>
                      <w:r w:rsidR="00022F11">
                        <w:fldChar w:fldCharType="begin"/>
                      </w:r>
                      <w:r w:rsidR="00022F11">
                        <w:instrText xml:space="preserve"> SEQ Figure \* ARABIC </w:instrText>
                      </w:r>
                      <w:r w:rsidR="00022F11">
                        <w:fldChar w:fldCharType="separate"/>
                      </w:r>
                      <w:r w:rsidR="002A5205">
                        <w:rPr>
                          <w:noProof/>
                        </w:rPr>
                        <w:t>5</w:t>
                      </w:r>
                      <w:r w:rsidR="00022F11">
                        <w:rPr>
                          <w:noProof/>
                        </w:rPr>
                        <w:fldChar w:fldCharType="end"/>
                      </w:r>
                      <w:r>
                        <w:t>.</w:t>
                      </w:r>
                      <w:r w:rsidRPr="00287F55">
                        <w:t>Activation maps</w:t>
                      </w:r>
                      <w:bookmarkEnd w:id="40"/>
                    </w:p>
                  </w:txbxContent>
                </v:textbox>
                <w10:wrap type="topAndBottom"/>
              </v:shape>
            </w:pict>
          </mc:Fallback>
        </mc:AlternateContent>
      </w:r>
      <w:r w:rsidR="00777F70" w:rsidRPr="000863AF">
        <w:rPr>
          <w:noProof/>
        </w:rPr>
        <w:drawing>
          <wp:anchor distT="0" distB="0" distL="114300" distR="114300" simplePos="0" relativeHeight="249545728" behindDoc="0" locked="0" layoutInCell="1" allowOverlap="1" wp14:anchorId="0C8808F6" wp14:editId="7C9A5C92">
            <wp:simplePos x="0" y="0"/>
            <wp:positionH relativeFrom="column">
              <wp:posOffset>1915160</wp:posOffset>
            </wp:positionH>
            <wp:positionV relativeFrom="paragraph">
              <wp:posOffset>797152</wp:posOffset>
            </wp:positionV>
            <wp:extent cx="1895475" cy="2076450"/>
            <wp:effectExtent l="0" t="0" r="0" b="0"/>
            <wp:wrapTopAndBottom/>
            <wp:docPr id="33" name="Picture 3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c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1895475" cy="2076450"/>
                    </a:xfrm>
                    <a:prstGeom prst="rect">
                      <a:avLst/>
                    </a:prstGeom>
                  </pic:spPr>
                </pic:pic>
              </a:graphicData>
            </a:graphic>
          </wp:anchor>
        </w:drawing>
      </w:r>
      <w:r w:rsidR="00D8405E" w:rsidRPr="00D8405E">
        <w:t xml:space="preserve"> Activation maps are the output of neurons after they have been convolved with the same kernel. Three hyper-parameters define their dimensions: depth, stride, and zero padding (Goodfellow et al., 2016</w:t>
      </w:r>
      <w:r w:rsidR="004802CD">
        <w:t>)</w:t>
      </w:r>
    </w:p>
    <w:p w14:paraId="357EEAD0" w14:textId="77777777" w:rsidR="009255C7" w:rsidRDefault="009255C7" w:rsidP="009D400A">
      <w:pPr>
        <w:ind w:firstLine="720"/>
      </w:pPr>
      <w:r w:rsidRPr="009255C7">
        <w:t>The number of neural units connected to the identical part of the input volume but activated by various characteristics in the input, such as edges or blobs of colour, is controlled by depth. These neurons form a depth column (Goodfellow et al., 2016). The distance between depth columns is determined by stride. A shorter stride leads to less gap between columns and more receptive field overlap, resulting in a greater output volume. A longer stride, on the other hand, results in a smaller output volume (Goodfellow et al., 2016). Zero padding is a hyper-parameter that is utilised to pad the input volume’s boundary with zeros to regulate the output volume’s spatial size (Goodfellow et al., 2016).</w:t>
      </w:r>
    </w:p>
    <w:p w14:paraId="5B987FD8" w14:textId="6B93013C" w:rsidR="00684273" w:rsidRDefault="00FC6E81" w:rsidP="009D400A">
      <w:pPr>
        <w:ind w:firstLine="720"/>
      </w:pPr>
      <w:r w:rsidRPr="00FC6E81">
        <w:t>Once these hyper-parameters have been established, the number of neurons that can be placed in the output volume can be calculated using the following formula</w:t>
      </w:r>
      <w:r w:rsidR="00684273" w:rsidRPr="00777F70">
        <w:t>:</w:t>
      </w:r>
    </w:p>
    <w:p w14:paraId="06CBF51C" w14:textId="747B1DB3" w:rsidR="009961E9" w:rsidRDefault="00022F11" w:rsidP="009D400A">
      <w:pPr>
        <w:ind w:firstLine="720"/>
      </w:pPr>
      <m:oMathPara>
        <m:oMath>
          <m:f>
            <m:fPr>
              <m:ctrlPr>
                <w:rPr>
                  <w:rFonts w:ascii="Cambria Math" w:hAnsi="Cambria Math"/>
                  <w:i/>
                </w:rPr>
              </m:ctrlPr>
            </m:fPr>
            <m:num>
              <m:r>
                <w:rPr>
                  <w:rFonts w:ascii="Cambria Math" w:hAnsi="Cambria Math"/>
                </w:rPr>
                <m:t>W-F+2P</m:t>
              </m:r>
            </m:num>
            <m:den>
              <m:r>
                <w:rPr>
                  <w:rFonts w:ascii="Cambria Math" w:hAnsi="Cambria Math"/>
                </w:rPr>
                <m:t>S</m:t>
              </m:r>
            </m:den>
          </m:f>
          <m:r>
            <w:rPr>
              <w:rFonts w:ascii="Cambria Math" w:hAnsi="Cambria Math"/>
            </w:rPr>
            <m:t>+1</m:t>
          </m:r>
        </m:oMath>
      </m:oMathPara>
    </w:p>
    <w:p w14:paraId="1B1BE014" w14:textId="5D696D5F" w:rsidR="002F4A07" w:rsidRPr="00777F70" w:rsidRDefault="002F4A07" w:rsidP="009D400A">
      <w:pPr>
        <w:ind w:firstLine="720"/>
      </w:pPr>
    </w:p>
    <w:p w14:paraId="00EBE76F" w14:textId="77777777" w:rsidR="004A2249" w:rsidRDefault="004A2249" w:rsidP="00C74EF2">
      <w:r w:rsidRPr="004A2249">
        <w:t xml:space="preserve">where </w:t>
      </w:r>
      <w:r w:rsidRPr="004A2249">
        <w:rPr>
          <w:rFonts w:ascii="Cambria Math" w:hAnsi="Cambria Math" w:cs="Cambria Math"/>
        </w:rPr>
        <w:t>𝑊</w:t>
      </w:r>
      <w:r w:rsidRPr="004A2249">
        <w:t xml:space="preserve"> is the amount of the input volume, F is the receptive field size, P is the amount of zero paddings applied on the border, and S is the stride. It is essential to keep in mind that this outcome cannot be a decimal number (Goodfellow et al., 2016; Cs231n.github.io, 2021).</w:t>
      </w:r>
    </w:p>
    <w:p w14:paraId="60A9B045" w14:textId="53F17BF6" w:rsidR="00D401F5" w:rsidRDefault="00635C84" w:rsidP="00C74EF2">
      <w:r w:rsidRPr="00635C84">
        <w:t>Similarly, the output volume can be determined using the following formula</w:t>
      </w:r>
      <w:r w:rsidR="00D401F5" w:rsidRPr="0074531F">
        <w:t>:</w:t>
      </w:r>
    </w:p>
    <w:p w14:paraId="38F82B99" w14:textId="36320048" w:rsidR="00287D9E" w:rsidRPr="00A138F9" w:rsidRDefault="00BC2AFF" w:rsidP="00C74EF2">
      <w:pPr>
        <w:rPr>
          <w:rFonts w:eastAsiaTheme="minorEastAsia"/>
        </w:rPr>
      </w:pPr>
      <m:oMathPara>
        <m:oMath>
          <m:r>
            <w:rPr>
              <w:rFonts w:ascii="Cambria Math" w:hAnsi="Cambria Math"/>
            </w:rPr>
            <m:t>V=Width*Height*Depth</m:t>
          </m:r>
        </m:oMath>
      </m:oMathPara>
    </w:p>
    <w:p w14:paraId="3741A9FE" w14:textId="40A9BC96" w:rsidR="00A138F9" w:rsidRPr="00B20E8F" w:rsidRDefault="00B20E8F" w:rsidP="00C74EF2">
      <w:pPr>
        <w:rPr>
          <w:rFonts w:eastAsiaTheme="minorEastAsia"/>
        </w:rPr>
      </w:pPr>
      <m:oMathPara>
        <m:oMath>
          <m:r>
            <w:rPr>
              <w:rFonts w:ascii="Cambria Math" w:hAnsi="Cambria Math"/>
            </w:rPr>
            <m:t>Width=</m:t>
          </m:r>
          <m:f>
            <m:fPr>
              <m:ctrlPr>
                <w:rPr>
                  <w:rFonts w:ascii="Cambria Math" w:hAnsi="Cambria Math"/>
                  <w:i/>
                </w:rPr>
              </m:ctrlPr>
            </m:fPr>
            <m:num>
              <m:r>
                <w:rPr>
                  <w:rFonts w:ascii="Cambria Math" w:hAnsi="Cambria Math"/>
                </w:rPr>
                <m:t>W1-F+2P</m:t>
              </m:r>
            </m:num>
            <m:den>
              <m:r>
                <w:rPr>
                  <w:rFonts w:ascii="Cambria Math" w:hAnsi="Cambria Math"/>
                </w:rPr>
                <m:t>S</m:t>
              </m:r>
            </m:den>
          </m:f>
          <m:r>
            <w:rPr>
              <w:rFonts w:ascii="Cambria Math" w:hAnsi="Cambria Math"/>
            </w:rPr>
            <m:t>+1</m:t>
          </m:r>
        </m:oMath>
      </m:oMathPara>
    </w:p>
    <w:p w14:paraId="73EFEDFC" w14:textId="46D00673" w:rsidR="00634B7A" w:rsidRPr="00634B7A" w:rsidRDefault="00B20E8F" w:rsidP="00B20E8F">
      <w:pPr>
        <w:rPr>
          <w:rFonts w:eastAsiaTheme="minorEastAsia"/>
        </w:rPr>
      </w:pPr>
      <m:oMathPara>
        <m:oMath>
          <m:r>
            <w:rPr>
              <w:rFonts w:ascii="Cambria Math" w:hAnsi="Cambria Math"/>
            </w:rPr>
            <m:t>Height=</m:t>
          </m:r>
          <m:f>
            <m:fPr>
              <m:ctrlPr>
                <w:rPr>
                  <w:rFonts w:ascii="Cambria Math" w:hAnsi="Cambria Math"/>
                  <w:i/>
                </w:rPr>
              </m:ctrlPr>
            </m:fPr>
            <m:num>
              <m:r>
                <w:rPr>
                  <w:rFonts w:ascii="Cambria Math" w:hAnsi="Cambria Math"/>
                </w:rPr>
                <m:t>H1-F+2P</m:t>
              </m:r>
            </m:num>
            <m:den>
              <m:r>
                <w:rPr>
                  <w:rFonts w:ascii="Cambria Math" w:hAnsi="Cambria Math"/>
                </w:rPr>
                <m:t>S</m:t>
              </m:r>
            </m:den>
          </m:f>
          <m:r>
            <w:rPr>
              <w:rFonts w:ascii="Cambria Math" w:hAnsi="Cambria Math"/>
            </w:rPr>
            <m:t>+1</m:t>
          </m:r>
        </m:oMath>
      </m:oMathPara>
    </w:p>
    <w:p w14:paraId="4AF87CFD" w14:textId="6EC51C6B" w:rsidR="00634B7A" w:rsidRPr="0074531F" w:rsidRDefault="00634B7A" w:rsidP="00B20E8F">
      <m:oMathPara>
        <m:oMath>
          <m:r>
            <w:rPr>
              <w:rFonts w:ascii="Cambria Math" w:hAnsi="Cambria Math"/>
            </w:rPr>
            <m:t>Depth=K</m:t>
          </m:r>
        </m:oMath>
      </m:oMathPara>
    </w:p>
    <w:p w14:paraId="4AB48B47" w14:textId="77777777" w:rsidR="00B20E8F" w:rsidRPr="0074531F" w:rsidRDefault="00B20E8F" w:rsidP="00C74EF2"/>
    <w:p w14:paraId="610309EC" w14:textId="6FF28EDC" w:rsidR="004270CE" w:rsidRPr="00A12F06" w:rsidRDefault="004270CE" w:rsidP="001B3258">
      <w:pPr>
        <w:pStyle w:val="Heading3"/>
        <w:rPr>
          <w:color w:val="0070C0"/>
        </w:rPr>
      </w:pPr>
      <w:bookmarkStart w:id="41" w:name="_Toc80891465"/>
      <w:r w:rsidRPr="00A12F06">
        <w:rPr>
          <w:color w:val="0070C0"/>
        </w:rPr>
        <w:lastRenderedPageBreak/>
        <w:t>3.5.</w:t>
      </w:r>
      <w:r w:rsidR="00EE7EDB" w:rsidRPr="00A12F06">
        <w:rPr>
          <w:color w:val="0070C0"/>
        </w:rPr>
        <w:t>2</w:t>
      </w:r>
      <w:r w:rsidRPr="00A12F06">
        <w:rPr>
          <w:color w:val="0070C0"/>
        </w:rPr>
        <w:t xml:space="preserve"> </w:t>
      </w:r>
      <w:r w:rsidR="00076A66" w:rsidRPr="00A12F06">
        <w:rPr>
          <w:color w:val="0070C0"/>
        </w:rPr>
        <w:t>Pooling</w:t>
      </w:r>
      <w:r w:rsidR="00923CEC">
        <w:rPr>
          <w:color w:val="0070C0"/>
        </w:rPr>
        <w:t xml:space="preserve"> or </w:t>
      </w:r>
      <w:r w:rsidR="00076A66" w:rsidRPr="00A12F06">
        <w:rPr>
          <w:color w:val="0070C0"/>
        </w:rPr>
        <w:t>subsampling layer</w:t>
      </w:r>
      <w:bookmarkEnd w:id="41"/>
    </w:p>
    <w:p w14:paraId="6302F5A1" w14:textId="1F35A247" w:rsidR="009A6813" w:rsidRDefault="00A9753B" w:rsidP="00C74EF2">
      <w:r>
        <w:rPr>
          <w:noProof/>
        </w:rPr>
        <mc:AlternateContent>
          <mc:Choice Requires="wps">
            <w:drawing>
              <wp:anchor distT="0" distB="0" distL="114300" distR="114300" simplePos="0" relativeHeight="252280832" behindDoc="0" locked="0" layoutInCell="1" allowOverlap="1" wp14:anchorId="664D24DC" wp14:editId="5A121187">
                <wp:simplePos x="0" y="0"/>
                <wp:positionH relativeFrom="margin">
                  <wp:posOffset>2105660</wp:posOffset>
                </wp:positionH>
                <wp:positionV relativeFrom="paragraph">
                  <wp:posOffset>2143760</wp:posOffset>
                </wp:positionV>
                <wp:extent cx="1443990" cy="635"/>
                <wp:effectExtent l="0" t="0" r="3810" b="0"/>
                <wp:wrapTopAndBottom/>
                <wp:docPr id="284" name="Text Box 284"/>
                <wp:cNvGraphicFramePr/>
                <a:graphic xmlns:a="http://schemas.openxmlformats.org/drawingml/2006/main">
                  <a:graphicData uri="http://schemas.microsoft.com/office/word/2010/wordprocessingShape">
                    <wps:wsp>
                      <wps:cNvSpPr txBox="1"/>
                      <wps:spPr>
                        <a:xfrm>
                          <a:off x="0" y="0"/>
                          <a:ext cx="1443990" cy="635"/>
                        </a:xfrm>
                        <a:prstGeom prst="rect">
                          <a:avLst/>
                        </a:prstGeom>
                        <a:solidFill>
                          <a:prstClr val="white"/>
                        </a:solidFill>
                        <a:ln>
                          <a:noFill/>
                        </a:ln>
                      </wps:spPr>
                      <wps:txbx>
                        <w:txbxContent>
                          <w:p w14:paraId="73BF5177" w14:textId="20F5A40D" w:rsidR="001A6146" w:rsidRPr="001E69B4" w:rsidRDefault="001A6146" w:rsidP="001A6146">
                            <w:pPr>
                              <w:pStyle w:val="Caption"/>
                              <w:jc w:val="center"/>
                              <w:rPr>
                                <w:noProof/>
                              </w:rPr>
                            </w:pPr>
                            <w:bookmarkStart w:id="42" w:name="_Toc80666895"/>
                            <w:r>
                              <w:t xml:space="preserve">Figure </w:t>
                            </w:r>
                            <w:r w:rsidR="00022F11">
                              <w:fldChar w:fldCharType="begin"/>
                            </w:r>
                            <w:r w:rsidR="00022F11">
                              <w:instrText xml:space="preserve"> SEQ Figure \* ARABIC </w:instrText>
                            </w:r>
                            <w:r w:rsidR="00022F11">
                              <w:fldChar w:fldCharType="separate"/>
                            </w:r>
                            <w:r w:rsidR="002A5205">
                              <w:rPr>
                                <w:noProof/>
                              </w:rPr>
                              <w:t>6</w:t>
                            </w:r>
                            <w:r w:rsidR="00022F11">
                              <w:rPr>
                                <w:noProof/>
                              </w:rPr>
                              <w:fldChar w:fldCharType="end"/>
                            </w:r>
                            <w:r>
                              <w:t>.Spatial size reduction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D24DC" id="Text Box 284" o:spid="_x0000_s1034" type="#_x0000_t202" style="position:absolute;margin-left:165.8pt;margin-top:168.8pt;width:113.7pt;height:.05pt;z-index:25228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hMAIAAGgEAAAOAAAAZHJzL2Uyb0RvYy54bWysVFFv2yAQfp+0/4B4X5ykWZ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" stroked="f">
                <v:textbox style="mso-fit-shape-to-text:t" inset="0,0,0,0">
                  <w:txbxContent>
                    <w:p w14:paraId="73BF5177" w14:textId="20F5A40D" w:rsidR="001A6146" w:rsidRPr="001E69B4" w:rsidRDefault="001A6146" w:rsidP="001A6146">
                      <w:pPr>
                        <w:pStyle w:val="Caption"/>
                        <w:jc w:val="center"/>
                        <w:rPr>
                          <w:noProof/>
                        </w:rPr>
                      </w:pPr>
                      <w:bookmarkStart w:id="43" w:name="_Toc80666895"/>
                      <w:r>
                        <w:t xml:space="preserve">Figure </w:t>
                      </w:r>
                      <w:r w:rsidR="00022F11">
                        <w:fldChar w:fldCharType="begin"/>
                      </w:r>
                      <w:r w:rsidR="00022F11">
                        <w:instrText xml:space="preserve"> SEQ Figure \* ARABIC </w:instrText>
                      </w:r>
                      <w:r w:rsidR="00022F11">
                        <w:fldChar w:fldCharType="separate"/>
                      </w:r>
                      <w:r w:rsidR="002A5205">
                        <w:rPr>
                          <w:noProof/>
                        </w:rPr>
                        <w:t>6</w:t>
                      </w:r>
                      <w:r w:rsidR="00022F11">
                        <w:rPr>
                          <w:noProof/>
                        </w:rPr>
                        <w:fldChar w:fldCharType="end"/>
                      </w:r>
                      <w:r>
                        <w:t>.Spatial size reduction</w:t>
                      </w:r>
                      <w:bookmarkEnd w:id="43"/>
                    </w:p>
                  </w:txbxContent>
                </v:textbox>
                <w10:wrap type="topAndBottom" anchorx="margin"/>
              </v:shape>
            </w:pict>
          </mc:Fallback>
        </mc:AlternateContent>
      </w:r>
      <w:r>
        <w:rPr>
          <w:noProof/>
        </w:rPr>
        <mc:AlternateContent>
          <mc:Choice Requires="wpg">
            <w:drawing>
              <wp:anchor distT="0" distB="0" distL="114300" distR="114300" simplePos="0" relativeHeight="252293120" behindDoc="0" locked="0" layoutInCell="1" allowOverlap="1" wp14:anchorId="0513E37A" wp14:editId="0D824808">
                <wp:simplePos x="0" y="0"/>
                <wp:positionH relativeFrom="column">
                  <wp:posOffset>464754</wp:posOffset>
                </wp:positionH>
                <wp:positionV relativeFrom="paragraph">
                  <wp:posOffset>1233376</wp:posOffset>
                </wp:positionV>
                <wp:extent cx="4568825" cy="876300"/>
                <wp:effectExtent l="0" t="0" r="3175" b="0"/>
                <wp:wrapTopAndBottom/>
                <wp:docPr id="467" name="Group 467"/>
                <wp:cNvGraphicFramePr/>
                <a:graphic xmlns:a="http://schemas.openxmlformats.org/drawingml/2006/main">
                  <a:graphicData uri="http://schemas.microsoft.com/office/word/2010/wordprocessingGroup">
                    <wpg:wgp>
                      <wpg:cNvGrpSpPr/>
                      <wpg:grpSpPr>
                        <a:xfrm>
                          <a:off x="0" y="0"/>
                          <a:ext cx="4568825" cy="876300"/>
                          <a:chOff x="0" y="0"/>
                          <a:chExt cx="4569432" cy="876383"/>
                        </a:xfrm>
                      </wpg:grpSpPr>
                      <wpg:grpSp>
                        <wpg:cNvPr id="63" name="Group 63"/>
                        <wpg:cNvGrpSpPr/>
                        <wpg:grpSpPr>
                          <a:xfrm>
                            <a:off x="0" y="0"/>
                            <a:ext cx="4569432" cy="876383"/>
                            <a:chOff x="0" y="0"/>
                            <a:chExt cx="4569432" cy="876383"/>
                          </a:xfrm>
                        </wpg:grpSpPr>
                        <pic:pic xmlns:pic="http://schemas.openxmlformats.org/drawingml/2006/picture">
                          <pic:nvPicPr>
                            <pic:cNvPr id="41" name="Picture 41" descr="A picture containing text, electronics, calculator, dark&#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1443990" cy="850265"/>
                            </a:xfrm>
                            <a:prstGeom prst="rect">
                              <a:avLst/>
                            </a:prstGeom>
                          </pic:spPr>
                        </pic:pic>
                        <pic:pic xmlns:pic="http://schemas.openxmlformats.org/drawingml/2006/picture">
                          <pic:nvPicPr>
                            <pic:cNvPr id="39" name="Picture 39" descr="A picture containing text, shoji, electronics, crossword puzzl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093057" y="47708"/>
                              <a:ext cx="1476375" cy="828675"/>
                            </a:xfrm>
                            <a:prstGeom prst="rect">
                              <a:avLst/>
                            </a:prstGeom>
                          </pic:spPr>
                        </pic:pic>
                        <pic:pic xmlns:pic="http://schemas.openxmlformats.org/drawingml/2006/picture">
                          <pic:nvPicPr>
                            <pic:cNvPr id="42" name="Picture 4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940118" y="254442"/>
                              <a:ext cx="704850" cy="323850"/>
                            </a:xfrm>
                            <a:prstGeom prst="rect">
                              <a:avLst/>
                            </a:prstGeom>
                          </pic:spPr>
                        </pic:pic>
                      </wpg:grpSp>
                      <wps:wsp>
                        <wps:cNvPr id="286" name="Straight Arrow Connector 286"/>
                        <wps:cNvCnPr/>
                        <wps:spPr>
                          <a:xfrm flipH="1">
                            <a:off x="2598420" y="426058"/>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7" name="Straight Arrow Connector 287"/>
                        <wps:cNvCnPr>
                          <a:stCxn id="41" idx="3"/>
                        </wps:cNvCnPr>
                        <wps:spPr>
                          <a:xfrm>
                            <a:off x="1443798" y="425092"/>
                            <a:ext cx="513288" cy="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784FEBC" id="Group 467" o:spid="_x0000_s1026" style="position:absolute;margin-left:36.6pt;margin-top:97.1pt;width:359.75pt;height:69pt;z-index:252293120;mso-height-relative:margin" coordsize="45694,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">
                <v:group id="Group 63" o:spid="_x0000_s1027" style="position:absolute;width:45694;height:8763" coordsize="45694,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8" type="#_x0000_t75" alt="A picture containing text, electronics, calculator, dark&#10;&#10;Description automatically generated" style="position:absolute;width:1443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">
                    <v:imagedata r:id="rId154" o:title="A picture containing text, electronics, calculator, dark&#10;&#10;Description automatically generated"/>
                  </v:shape>
                  <v:shape id="Picture 39" o:spid="_x0000_s1029" type="#_x0000_t75" alt="A picture containing text, shoji, electronics, crossword puzzle&#10;&#10;Description automatically generated" style="position:absolute;left:30930;top:477;width:14764;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">
                    <v:imagedata r:id="rId155" o:title="A picture containing text, shoji, electronics, crossword puzzle&#10;&#10;Description automatically generated"/>
                  </v:shape>
                  <v:shape id="Picture 42" o:spid="_x0000_s1030" type="#_x0000_t75" style="position:absolute;left:19401;top:2544;width:7048;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">
                    <v:imagedata r:id="rId156" o:title=""/>
                  </v:shape>
                </v:group>
                <v:shapetype id="_x0000_t32" coordsize="21600,21600" o:spt="32" o:oned="t" path="m,l21600,21600e" filled="f">
                  <v:path arrowok="t" fillok="f" o:connecttype="none"/>
                  <o:lock v:ext="edit" shapetype="t"/>
                </v:shapetype>
                <v:shape id="Straight Arrow Connector 286" o:spid="_x0000_s1031" type="#_x0000_t32" style="position:absolute;left:25984;top:4260;width:53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" strokecolor="black [3200]" strokeweight=".5pt">
                  <v:stroke endarrow="block" joinstyle="miter"/>
                </v:shape>
                <v:shape id="Straight Arrow Connector 287" o:spid="_x0000_s1032" type="#_x0000_t32" style="position:absolute;left:14437;top:4250;width:513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" strokecolor="black [3200]" strokeweight=".5pt">
                  <v:stroke endarrow="block" joinstyle="miter"/>
                </v:shape>
                <w10:wrap type="topAndBottom"/>
              </v:group>
            </w:pict>
          </mc:Fallback>
        </mc:AlternateContent>
      </w:r>
      <w:r w:rsidR="0074531F">
        <w:rPr>
          <w:sz w:val="20"/>
          <w:szCs w:val="20"/>
        </w:rPr>
        <w:tab/>
      </w:r>
      <w:r w:rsidRPr="00A9753B">
        <w:t xml:space="preserve">The pooling layer lowers the input’s spatial size, reducing the number of parameters and amount of network processing. As a result, the network invokes local translation and a method for controlling overfitting (Cs231n.github.io, 2021). The spatial size reduction is accomplished by aggregating the activations of a collection of hidden units within a neighbourhood utilising a pooling function such as max pooling, average pooling, L2-norm pooling, or fractional max pooling </w:t>
      </w:r>
      <w:r w:rsidR="00850E21">
        <w:t>(</w:t>
      </w:r>
      <w:r w:rsidR="00850E21" w:rsidRPr="00BA70A1">
        <w:t>Goodfellow</w:t>
      </w:r>
      <w:r w:rsidR="00850E21">
        <w:t xml:space="preserve"> et al.,2016)</w:t>
      </w:r>
      <w:r w:rsidR="00A02E44" w:rsidRPr="00A02E44">
        <w:t xml:space="preserve"> </w:t>
      </w:r>
    </w:p>
    <w:p w14:paraId="76527C5A" w14:textId="16AFE0FF" w:rsidR="001B3F68" w:rsidRDefault="00C05B5E" w:rsidP="001B3F68">
      <w:r>
        <w:rPr>
          <w:noProof/>
        </w:rPr>
        <mc:AlternateContent>
          <mc:Choice Requires="wps">
            <w:drawing>
              <wp:anchor distT="0" distB="0" distL="114300" distR="114300" simplePos="0" relativeHeight="252311552" behindDoc="0" locked="0" layoutInCell="1" allowOverlap="1" wp14:anchorId="7E874BE4" wp14:editId="4B65DF7E">
                <wp:simplePos x="0" y="0"/>
                <wp:positionH relativeFrom="margin">
                  <wp:align>center</wp:align>
                </wp:positionH>
                <wp:positionV relativeFrom="paragraph">
                  <wp:posOffset>5437505</wp:posOffset>
                </wp:positionV>
                <wp:extent cx="3248025" cy="635"/>
                <wp:effectExtent l="0" t="0" r="9525" b="0"/>
                <wp:wrapTopAndBottom/>
                <wp:docPr id="289" name="Text Box 28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26408053" w14:textId="447F0398" w:rsidR="00606E20" w:rsidRPr="00E64CA4" w:rsidRDefault="00606E20" w:rsidP="00606E20">
                            <w:pPr>
                              <w:pStyle w:val="Caption"/>
                              <w:jc w:val="center"/>
                              <w:rPr>
                                <w:b/>
                                <w:bCs/>
                                <w:noProof/>
                              </w:rPr>
                            </w:pPr>
                            <w:bookmarkStart w:id="44" w:name="_Toc80666896"/>
                            <w:r>
                              <w:t xml:space="preserve">Figure </w:t>
                            </w:r>
                            <w:r w:rsidR="00022F11">
                              <w:fldChar w:fldCharType="begin"/>
                            </w:r>
                            <w:r w:rsidR="00022F11">
                              <w:instrText xml:space="preserve"> SEQ Figure \* ARABIC </w:instrText>
                            </w:r>
                            <w:r w:rsidR="00022F11">
                              <w:fldChar w:fldCharType="separate"/>
                            </w:r>
                            <w:r w:rsidR="002A5205">
                              <w:rPr>
                                <w:noProof/>
                              </w:rPr>
                              <w:t>7</w:t>
                            </w:r>
                            <w:r w:rsidR="00022F11">
                              <w:rPr>
                                <w:noProof/>
                              </w:rPr>
                              <w:fldChar w:fldCharType="end"/>
                            </w:r>
                            <w:r>
                              <w:t>.</w:t>
                            </w:r>
                            <w:r w:rsidRPr="00031E3F">
                              <w:t>Max pooling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74BE4" id="Text Box 289" o:spid="_x0000_s1035" type="#_x0000_t202" style="position:absolute;margin-left:0;margin-top:428.15pt;width:255.75pt;height:.05pt;z-index:25231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i1MAIAAGgEAAAOAAAAZHJzL2Uyb0RvYy54bWysVMFu2zAMvQ/YPwi6L07Stci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" stroked="f">
                <v:textbox style="mso-fit-shape-to-text:t" inset="0,0,0,0">
                  <w:txbxContent>
                    <w:p w14:paraId="26408053" w14:textId="447F0398" w:rsidR="00606E20" w:rsidRPr="00E64CA4" w:rsidRDefault="00606E20" w:rsidP="00606E20">
                      <w:pPr>
                        <w:pStyle w:val="Caption"/>
                        <w:jc w:val="center"/>
                        <w:rPr>
                          <w:b/>
                          <w:bCs/>
                          <w:noProof/>
                        </w:rPr>
                      </w:pPr>
                      <w:bookmarkStart w:id="45" w:name="_Toc80666896"/>
                      <w:r>
                        <w:t xml:space="preserve">Figure </w:t>
                      </w:r>
                      <w:r w:rsidR="00022F11">
                        <w:fldChar w:fldCharType="begin"/>
                      </w:r>
                      <w:r w:rsidR="00022F11">
                        <w:instrText xml:space="preserve"> SEQ Figure \* ARABIC </w:instrText>
                      </w:r>
                      <w:r w:rsidR="00022F11">
                        <w:fldChar w:fldCharType="separate"/>
                      </w:r>
                      <w:r w:rsidR="002A5205">
                        <w:rPr>
                          <w:noProof/>
                        </w:rPr>
                        <w:t>7</w:t>
                      </w:r>
                      <w:r w:rsidR="00022F11">
                        <w:rPr>
                          <w:noProof/>
                        </w:rPr>
                        <w:fldChar w:fldCharType="end"/>
                      </w:r>
                      <w:r>
                        <w:t>.</w:t>
                      </w:r>
                      <w:r w:rsidRPr="00031E3F">
                        <w:t>Max pooling</w:t>
                      </w:r>
                      <w:bookmarkEnd w:id="45"/>
                    </w:p>
                  </w:txbxContent>
                </v:textbox>
                <w10:wrap type="topAndBottom" anchorx="margin"/>
              </v:shape>
            </w:pict>
          </mc:Fallback>
        </mc:AlternateContent>
      </w:r>
      <w:r>
        <w:rPr>
          <w:noProof/>
        </w:rPr>
        <mc:AlternateContent>
          <mc:Choice Requires="wps">
            <w:drawing>
              <wp:anchor distT="0" distB="0" distL="114300" distR="114300" simplePos="0" relativeHeight="252302336" behindDoc="0" locked="0" layoutInCell="1" allowOverlap="1" wp14:anchorId="635280F3" wp14:editId="1E3BCE6D">
                <wp:simplePos x="0" y="0"/>
                <wp:positionH relativeFrom="margin">
                  <wp:align>center</wp:align>
                </wp:positionH>
                <wp:positionV relativeFrom="paragraph">
                  <wp:posOffset>4051935</wp:posOffset>
                </wp:positionV>
                <wp:extent cx="352425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E285E78" w14:textId="4A8B4898" w:rsidR="00606E20" w:rsidRPr="003F4357" w:rsidRDefault="00606E20" w:rsidP="00606E20">
                            <w:pPr>
                              <w:pStyle w:val="Caption"/>
                              <w:jc w:val="center"/>
                              <w:rPr>
                                <w:noProof/>
                              </w:rPr>
                            </w:pPr>
                            <w:bookmarkStart w:id="46" w:name="_Toc80666897"/>
                            <w:r>
                              <w:t xml:space="preserve">Figure </w:t>
                            </w:r>
                            <w:r w:rsidR="00022F11">
                              <w:fldChar w:fldCharType="begin"/>
                            </w:r>
                            <w:r w:rsidR="00022F11">
                              <w:instrText xml:space="preserve"> SEQ Figure \* ARABIC </w:instrText>
                            </w:r>
                            <w:r w:rsidR="00022F11">
                              <w:fldChar w:fldCharType="separate"/>
                            </w:r>
                            <w:r w:rsidR="002A5205">
                              <w:rPr>
                                <w:noProof/>
                              </w:rPr>
                              <w:t>8</w:t>
                            </w:r>
                            <w:r w:rsidR="00022F11">
                              <w:rPr>
                                <w:noProof/>
                              </w:rPr>
                              <w:fldChar w:fldCharType="end"/>
                            </w:r>
                            <w:r>
                              <w:t>.</w:t>
                            </w:r>
                            <w:r w:rsidRPr="00106AC3">
                              <w:t>Down sampling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80F3" id="Text Box 288" o:spid="_x0000_s1036" type="#_x0000_t202" style="position:absolute;margin-left:0;margin-top:319.05pt;width:277.5pt;height:.05pt;z-index:25230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" stroked="f">
                <v:textbox style="mso-fit-shape-to-text:t" inset="0,0,0,0">
                  <w:txbxContent>
                    <w:p w14:paraId="6E285E78" w14:textId="4A8B4898" w:rsidR="00606E20" w:rsidRPr="003F4357" w:rsidRDefault="00606E20" w:rsidP="00606E20">
                      <w:pPr>
                        <w:pStyle w:val="Caption"/>
                        <w:jc w:val="center"/>
                        <w:rPr>
                          <w:noProof/>
                        </w:rPr>
                      </w:pPr>
                      <w:bookmarkStart w:id="47" w:name="_Toc80666897"/>
                      <w:r>
                        <w:t xml:space="preserve">Figure </w:t>
                      </w:r>
                      <w:r w:rsidR="00022F11">
                        <w:fldChar w:fldCharType="begin"/>
                      </w:r>
                      <w:r w:rsidR="00022F11">
                        <w:instrText xml:space="preserve"> SEQ Figure \* ARABIC </w:instrText>
                      </w:r>
                      <w:r w:rsidR="00022F11">
                        <w:fldChar w:fldCharType="separate"/>
                      </w:r>
                      <w:r w:rsidR="002A5205">
                        <w:rPr>
                          <w:noProof/>
                        </w:rPr>
                        <w:t>8</w:t>
                      </w:r>
                      <w:r w:rsidR="00022F11">
                        <w:rPr>
                          <w:noProof/>
                        </w:rPr>
                        <w:fldChar w:fldCharType="end"/>
                      </w:r>
                      <w:r>
                        <w:t>.</w:t>
                      </w:r>
                      <w:r w:rsidRPr="00106AC3">
                        <w:t>Down sampling</w:t>
                      </w:r>
                      <w:bookmarkEnd w:id="47"/>
                    </w:p>
                  </w:txbxContent>
                </v:textbox>
                <w10:wrap type="topAndBottom" anchorx="margin"/>
              </v:shape>
            </w:pict>
          </mc:Fallback>
        </mc:AlternateContent>
      </w:r>
      <w:r w:rsidR="001A6146" w:rsidRPr="000C0836">
        <w:rPr>
          <w:noProof/>
        </w:rPr>
        <w:drawing>
          <wp:anchor distT="0" distB="0" distL="114300" distR="114300" simplePos="0" relativeHeight="248963072" behindDoc="0" locked="0" layoutInCell="1" allowOverlap="1" wp14:anchorId="1D7F4295" wp14:editId="776AE36B">
            <wp:simplePos x="0" y="0"/>
            <wp:positionH relativeFrom="margin">
              <wp:posOffset>1332230</wp:posOffset>
            </wp:positionH>
            <wp:positionV relativeFrom="paragraph">
              <wp:posOffset>1927860</wp:posOffset>
            </wp:positionV>
            <wp:extent cx="3524250" cy="2076450"/>
            <wp:effectExtent l="0" t="0" r="0" b="0"/>
            <wp:wrapTopAndBottom/>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57">
                      <a:extLst>
                        <a:ext uri="{28A0092B-C50C-407E-A947-70E740481C1C}">
                          <a14:useLocalDpi xmlns:a14="http://schemas.microsoft.com/office/drawing/2010/main" val="0"/>
                        </a:ext>
                      </a:extLst>
                    </a:blip>
                    <a:stretch>
                      <a:fillRect/>
                    </a:stretch>
                  </pic:blipFill>
                  <pic:spPr>
                    <a:xfrm>
                      <a:off x="0" y="0"/>
                      <a:ext cx="3524250" cy="2076450"/>
                    </a:xfrm>
                    <a:prstGeom prst="rect">
                      <a:avLst/>
                    </a:prstGeom>
                  </pic:spPr>
                </pic:pic>
              </a:graphicData>
            </a:graphic>
          </wp:anchor>
        </w:drawing>
      </w:r>
      <w:r w:rsidR="00A8077D">
        <w:rPr>
          <w:b/>
          <w:bCs/>
        </w:rPr>
        <w:tab/>
      </w:r>
      <w:r w:rsidR="000727DE" w:rsidRPr="000727DE">
        <w:t>Pooling can be accomplished in two different ways: overlapping and non-overlapping. With a stride of 2, the former uses a 3x3 max-pooling filter, while the latter uses a 2x2 max-pooling filter (Goodfellow et al., 2016; Cs231n.github.io, 2021</w:t>
      </w:r>
      <w:r w:rsidR="00AC7D41">
        <w:t>)</w:t>
      </w:r>
      <w:r w:rsidR="000727DE">
        <w:t>.</w:t>
      </w:r>
    </w:p>
    <w:p w14:paraId="0369602F" w14:textId="251529EF" w:rsidR="00B137C8" w:rsidRPr="008A2D73" w:rsidRDefault="001A6146" w:rsidP="008A2D73">
      <w:pPr>
        <w:jc w:val="center"/>
        <w:rPr>
          <w:b/>
          <w:bCs/>
        </w:rPr>
      </w:pPr>
      <w:r w:rsidRPr="00B137C8">
        <w:rPr>
          <w:b/>
          <w:bCs/>
          <w:noProof/>
        </w:rPr>
        <w:drawing>
          <wp:anchor distT="0" distB="0" distL="114300" distR="114300" simplePos="0" relativeHeight="249085952" behindDoc="0" locked="0" layoutInCell="1" allowOverlap="1" wp14:anchorId="3B87A4B2" wp14:editId="5AA36612">
            <wp:simplePos x="0" y="0"/>
            <wp:positionH relativeFrom="column">
              <wp:posOffset>1145540</wp:posOffset>
            </wp:positionH>
            <wp:positionV relativeFrom="paragraph">
              <wp:posOffset>2533015</wp:posOffset>
            </wp:positionV>
            <wp:extent cx="1238250" cy="1057275"/>
            <wp:effectExtent l="0" t="0" r="0" b="0"/>
            <wp:wrapTopAndBottom/>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238250" cy="1057275"/>
                    </a:xfrm>
                    <a:prstGeom prst="rect">
                      <a:avLst/>
                    </a:prstGeom>
                  </pic:spPr>
                </pic:pic>
              </a:graphicData>
            </a:graphic>
          </wp:anchor>
        </w:drawing>
      </w:r>
      <w:r>
        <w:rPr>
          <w:noProof/>
        </w:rPr>
        <w:drawing>
          <wp:anchor distT="0" distB="0" distL="114300" distR="114300" simplePos="0" relativeHeight="249273344" behindDoc="0" locked="0" layoutInCell="1" allowOverlap="1" wp14:anchorId="6111A7BE" wp14:editId="498FB773">
            <wp:simplePos x="0" y="0"/>
            <wp:positionH relativeFrom="margin">
              <wp:posOffset>2413635</wp:posOffset>
            </wp:positionH>
            <wp:positionV relativeFrom="paragraph">
              <wp:posOffset>2779395</wp:posOffset>
            </wp:positionV>
            <wp:extent cx="1133475" cy="4095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133475" cy="409575"/>
                    </a:xfrm>
                    <a:prstGeom prst="rect">
                      <a:avLst/>
                    </a:prstGeom>
                  </pic:spPr>
                </pic:pic>
              </a:graphicData>
            </a:graphic>
          </wp:anchor>
        </w:drawing>
      </w:r>
      <w:r w:rsidRPr="004D2ECD">
        <w:rPr>
          <w:b/>
          <w:bCs/>
          <w:noProof/>
        </w:rPr>
        <w:drawing>
          <wp:anchor distT="0" distB="0" distL="114300" distR="114300" simplePos="0" relativeHeight="249176064" behindDoc="0" locked="0" layoutInCell="1" allowOverlap="1" wp14:anchorId="2ADCB2D1" wp14:editId="297D9ABC">
            <wp:simplePos x="0" y="0"/>
            <wp:positionH relativeFrom="column">
              <wp:posOffset>3530600</wp:posOffset>
            </wp:positionH>
            <wp:positionV relativeFrom="paragraph">
              <wp:posOffset>2751455</wp:posOffset>
            </wp:positionV>
            <wp:extent cx="847725" cy="542925"/>
            <wp:effectExtent l="0" t="0" r="0" b="0"/>
            <wp:wrapTopAndBottom/>
            <wp:docPr id="46" name="Picture 4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clock&#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847725" cy="542925"/>
                    </a:xfrm>
                    <a:prstGeom prst="rect">
                      <a:avLst/>
                    </a:prstGeom>
                  </pic:spPr>
                </pic:pic>
              </a:graphicData>
            </a:graphic>
          </wp:anchor>
        </w:drawing>
      </w:r>
    </w:p>
    <w:p w14:paraId="07B6FCE0" w14:textId="4DC2894B" w:rsidR="00935646" w:rsidRDefault="008A2D73" w:rsidP="005A7513">
      <w:pPr>
        <w:ind w:firstLine="720"/>
        <w:rPr>
          <w:noProof/>
        </w:rPr>
      </w:pPr>
      <w:r w:rsidRPr="008A2D73">
        <w:t xml:space="preserve">This convolutional layer </w:t>
      </w:r>
      <w:r w:rsidR="00122353" w:rsidRPr="008A2D73">
        <w:t>conducts</w:t>
      </w:r>
      <w:r w:rsidRPr="008A2D73">
        <w:t xml:space="preserve"> </w:t>
      </w:r>
      <w:r w:rsidR="00122353" w:rsidRPr="008A2D73">
        <w:t>separately</w:t>
      </w:r>
      <w:r w:rsidRPr="008A2D73">
        <w:t xml:space="preserve"> on each depth slice of the input and spatially </w:t>
      </w:r>
      <w:r w:rsidR="0015374F">
        <w:t>change</w:t>
      </w:r>
      <w:r w:rsidR="00A5244C">
        <w:t>s the input's size</w:t>
      </w:r>
      <w:r w:rsidRPr="008A2D73">
        <w:t xml:space="preserve"> by selecting the</w:t>
      </w:r>
      <w:r w:rsidR="00DC1EFE">
        <w:t xml:space="preserve"> </w:t>
      </w:r>
      <w:r w:rsidR="00A5244C">
        <w:t>most considerable</w:t>
      </w:r>
      <w:r w:rsidRPr="008A2D73">
        <w:t xml:space="preserve"> value within a local </w:t>
      </w:r>
      <w:r w:rsidR="00DC1EFE" w:rsidRPr="008A2D73">
        <w:t>region</w:t>
      </w:r>
      <w:r w:rsidRPr="008A2D73">
        <w:t xml:space="preserve"> using the MAX-pooling operation. The </w:t>
      </w:r>
      <w:r w:rsidR="003D3184" w:rsidRPr="008A2D73">
        <w:t>region</w:t>
      </w:r>
      <w:r w:rsidRPr="008A2D73">
        <w:t xml:space="preserve"> depicted above is comprised of four pieces.</w:t>
      </w:r>
      <w:r w:rsidR="005A7513" w:rsidRPr="005A7513">
        <w:t xml:space="preserve"> The </w:t>
      </w:r>
      <w:r w:rsidR="00F65D15">
        <w:t xml:space="preserve">ma </w:t>
      </w:r>
      <w:r w:rsidR="005A7513" w:rsidRPr="005A7513">
        <w:t>pooling operation can be stated mathematically as follows:</w:t>
      </w:r>
      <w:r w:rsidR="005A7513" w:rsidRPr="005A7513">
        <w:rPr>
          <w:noProof/>
        </w:rPr>
        <w:t xml:space="preserve"> </w:t>
      </w:r>
    </w:p>
    <w:p w14:paraId="1F19DD04" w14:textId="4459E5A9" w:rsidR="008118DA" w:rsidRDefault="00022F11" w:rsidP="005A7513">
      <w:pPr>
        <w:ind w:firstLine="720"/>
        <w:rPr>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ijk</m:t>
              </m:r>
            </m:sub>
          </m:sSub>
          <m:r>
            <w:rPr>
              <w:rFonts w:ascii="Cambria Math" w:hAnsi="Cambria Math"/>
              <w:noProof/>
            </w:rPr>
            <m:t>=</m:t>
          </m:r>
          <m:sSub>
            <m:sSubPr>
              <m:ctrlPr>
                <w:rPr>
                  <w:rFonts w:ascii="Cambria Math" w:hAnsi="Cambria Math"/>
                  <w:i/>
                  <w:noProof/>
                </w:rPr>
              </m:ctrlPr>
            </m:sSubPr>
            <m:e>
              <m:r>
                <w:rPr>
                  <w:rFonts w:ascii="Cambria Math" w:hAnsi="Cambria Math"/>
                  <w:noProof/>
                </w:rPr>
                <m:t>max</m:t>
              </m:r>
            </m:e>
            <m:sub>
              <m:r>
                <w:rPr>
                  <w:rFonts w:ascii="Cambria Math" w:hAnsi="Cambria Math"/>
                  <w:noProof/>
                </w:rPr>
                <m:t>p.q</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i,j+p.k+q</m:t>
              </m:r>
            </m:sub>
          </m:sSub>
        </m:oMath>
      </m:oMathPara>
    </w:p>
    <w:p w14:paraId="08B99316" w14:textId="77777777" w:rsidR="003E40BE" w:rsidRPr="0074531F" w:rsidRDefault="003E40BE" w:rsidP="005A7513">
      <w:pPr>
        <w:ind w:firstLine="720"/>
      </w:pPr>
    </w:p>
    <w:p w14:paraId="53E355D2" w14:textId="50C35B6E" w:rsidR="00F65D15" w:rsidRDefault="00976298" w:rsidP="009B1F3D">
      <w:r w:rsidRPr="00976298">
        <w:lastRenderedPageBreak/>
        <w:t xml:space="preserve">where </w:t>
      </w:r>
      <w:r w:rsidRPr="00976298">
        <w:rPr>
          <w:rFonts w:ascii="Cambria Math" w:hAnsi="Cambria Math" w:cs="Cambria Math"/>
        </w:rPr>
        <w:t>𝑥</w:t>
      </w:r>
      <w:r w:rsidRPr="00976298">
        <w:rPr>
          <w:rFonts w:ascii="Cambria Math" w:hAnsi="Cambria Math" w:cs="Cambria Math"/>
          <w:vertAlign w:val="subscript"/>
        </w:rPr>
        <w:t>𝑖𝑗𝑘</w:t>
      </w:r>
      <w:r w:rsidRPr="00976298">
        <w:t xml:space="preserve"> is the value of the </w:t>
      </w:r>
      <w:r w:rsidRPr="00976298">
        <w:rPr>
          <w:rFonts w:ascii="Cambria Math" w:hAnsi="Cambria Math" w:cs="Cambria Math"/>
        </w:rPr>
        <w:t>𝑖</w:t>
      </w:r>
      <w:r w:rsidRPr="00976298">
        <w:rPr>
          <w:rFonts w:ascii="Cambria Math" w:hAnsi="Cambria Math" w:cs="Cambria Math"/>
          <w:vertAlign w:val="superscript"/>
        </w:rPr>
        <w:t>𝑡ℎ</w:t>
      </w:r>
      <w:r w:rsidRPr="00976298">
        <w:t xml:space="preserve"> feature map at position </w:t>
      </w:r>
      <w:r w:rsidRPr="00976298">
        <w:rPr>
          <w:rFonts w:ascii="Cambria Math" w:hAnsi="Cambria Math" w:cs="Cambria Math"/>
        </w:rPr>
        <w:t>𝑗</w:t>
      </w:r>
      <w:r w:rsidRPr="00976298">
        <w:t xml:space="preserve">, </w:t>
      </w:r>
      <w:r w:rsidRPr="00976298">
        <w:rPr>
          <w:rFonts w:ascii="Cambria Math" w:hAnsi="Cambria Math" w:cs="Cambria Math"/>
        </w:rPr>
        <w:t>𝑘</w:t>
      </w:r>
      <w:r w:rsidRPr="00976298">
        <w:t xml:space="preserve">; </w:t>
      </w:r>
      <w:r w:rsidRPr="00976298">
        <w:rPr>
          <w:rFonts w:ascii="Cambria Math" w:hAnsi="Cambria Math" w:cs="Cambria Math"/>
        </w:rPr>
        <w:t>𝑝</w:t>
      </w:r>
      <w:r w:rsidRPr="00976298">
        <w:t xml:space="preserve"> is the vertical index in the local region; </w:t>
      </w:r>
      <w:r w:rsidRPr="00976298">
        <w:rPr>
          <w:rFonts w:ascii="Cambria Math" w:hAnsi="Cambria Math" w:cs="Cambria Math"/>
        </w:rPr>
        <w:t>𝑞</w:t>
      </w:r>
      <w:r w:rsidRPr="00976298">
        <w:t xml:space="preserve"> is the horizontal indicator in the local region; and </w:t>
      </w:r>
      <w:r w:rsidRPr="00976298">
        <w:rPr>
          <w:rFonts w:ascii="Cambria Math" w:hAnsi="Cambria Math" w:cs="Cambria Math"/>
        </w:rPr>
        <w:t>𝑦</w:t>
      </w:r>
      <w:r w:rsidRPr="00976298">
        <w:t xml:space="preserve"> is the consequence of this process in the pooling layer. A convolutional layer with more significant strides might be used to replace the pooling layer, resulting in a reduction in spatial size.</w:t>
      </w:r>
    </w:p>
    <w:p w14:paraId="685B5061" w14:textId="4B42B3AB" w:rsidR="00827048" w:rsidRPr="00A12F06" w:rsidRDefault="00EE1372" w:rsidP="00837E62">
      <w:pPr>
        <w:pStyle w:val="Heading3"/>
        <w:rPr>
          <w:color w:val="0070C0"/>
        </w:rPr>
      </w:pPr>
      <w:bookmarkStart w:id="48" w:name="_Toc80891466"/>
      <w:r w:rsidRPr="00A12F06">
        <w:rPr>
          <w:color w:val="0070C0"/>
        </w:rPr>
        <w:t xml:space="preserve">3.5.3 </w:t>
      </w:r>
      <w:r w:rsidR="00D177AE" w:rsidRPr="00A12F06">
        <w:rPr>
          <w:color w:val="0070C0"/>
        </w:rPr>
        <w:t>Fully connected</w:t>
      </w:r>
      <w:r w:rsidR="000A6F69" w:rsidRPr="00A12F06">
        <w:rPr>
          <w:color w:val="0070C0"/>
        </w:rPr>
        <w:t xml:space="preserve"> </w:t>
      </w:r>
      <w:r w:rsidRPr="00A12F06">
        <w:rPr>
          <w:color w:val="0070C0"/>
        </w:rPr>
        <w:t>layer</w:t>
      </w:r>
      <w:bookmarkEnd w:id="48"/>
    </w:p>
    <w:p w14:paraId="58F38F92" w14:textId="7F302B25" w:rsidR="00827048" w:rsidRPr="00827048" w:rsidRDefault="00827048" w:rsidP="00827048">
      <w:r>
        <w:tab/>
      </w:r>
      <w:r w:rsidR="00404CA0" w:rsidRPr="00404CA0">
        <w:t>Any number of ultimately linked layers may be added after the previous ones. These are typical neural networks composed of neurons linked to all activations in the previous layer</w:t>
      </w:r>
      <w:r w:rsidR="00813BDE" w:rsidRPr="00813BDE">
        <w:t>.</w:t>
      </w:r>
    </w:p>
    <w:p w14:paraId="5AEE667B" w14:textId="6A828D7F" w:rsidR="00F5626C" w:rsidRPr="00A12F06" w:rsidRDefault="00F5626C" w:rsidP="00837E62">
      <w:pPr>
        <w:pStyle w:val="Heading3"/>
        <w:rPr>
          <w:color w:val="0070C0"/>
        </w:rPr>
      </w:pPr>
      <w:bookmarkStart w:id="49" w:name="_Toc80891467"/>
      <w:r w:rsidRPr="00A12F06">
        <w:rPr>
          <w:color w:val="0070C0"/>
        </w:rPr>
        <w:t xml:space="preserve">3.5.4 </w:t>
      </w:r>
      <w:r w:rsidR="00B162C9" w:rsidRPr="00A12F06">
        <w:rPr>
          <w:color w:val="0070C0"/>
        </w:rPr>
        <w:t xml:space="preserve">Backpropagation in </w:t>
      </w:r>
      <w:r w:rsidR="00123E32">
        <w:rPr>
          <w:color w:val="0070C0"/>
        </w:rPr>
        <w:t>d</w:t>
      </w:r>
      <w:r w:rsidR="00B162C9" w:rsidRPr="00A12F06">
        <w:rPr>
          <w:color w:val="0070C0"/>
        </w:rPr>
        <w:t xml:space="preserve">eep </w:t>
      </w:r>
      <w:r w:rsidR="00123E32">
        <w:rPr>
          <w:color w:val="0070C0"/>
        </w:rPr>
        <w:t>c</w:t>
      </w:r>
      <w:r w:rsidR="00B162C9" w:rsidRPr="00A12F06">
        <w:rPr>
          <w:color w:val="0070C0"/>
        </w:rPr>
        <w:t>onvolutional neural network</w:t>
      </w:r>
      <w:bookmarkEnd w:id="49"/>
    </w:p>
    <w:p w14:paraId="29F729CF" w14:textId="5BFD50B7" w:rsidR="009163D4" w:rsidRDefault="00703D86" w:rsidP="00F5626C">
      <w:r>
        <w:tab/>
      </w:r>
      <w:r w:rsidR="00E220D4" w:rsidRPr="00E220D4">
        <w:t>Convolutional and pooling procedures are applied to the gradient in a DCNN model as part of the backpropagation method. The gradient is calculated as follows for the convolutional operation</w:t>
      </w:r>
      <w:r w:rsidR="00996013" w:rsidRPr="00996013">
        <w:t>:</w:t>
      </w:r>
    </w:p>
    <w:p w14:paraId="4CCE6EB9" w14:textId="095B0512" w:rsidR="00CF56F5" w:rsidRPr="009163D4" w:rsidRDefault="00022F11" w:rsidP="00F5626C">
      <w:pPr>
        <w:rPr>
          <w:rFonts w:eastAsiaTheme="minorEastAsia"/>
        </w:rPr>
      </w:pPr>
      <m:oMathPara>
        <m:oMath>
          <m:sSub>
            <m:sSubPr>
              <m:ctrlPr>
                <w:rPr>
                  <w:rFonts w:ascii="Cambria Math" w:hAnsi="Cambria Math"/>
                  <w:i/>
                </w:rPr>
              </m:ctrlPr>
            </m:sSubPr>
            <m:e>
              <m:r>
                <m:rPr>
                  <m:sty m:val="p"/>
                </m:rPr>
                <w:rPr>
                  <w:rFonts w:ascii="Cambria Math" w:hAnsi="Cambria Math"/>
                </w:rPr>
                <m:t>∇</m:t>
              </m:r>
            </m:e>
            <m:sub>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sub>
          </m:sSub>
          <m:r>
            <w:rPr>
              <w:rFonts w:ascii="Cambria Math" w:hAnsi="Cambria Math"/>
            </w:rPr>
            <m:t>J</m:t>
          </m:r>
          <m:d>
            <m:dPr>
              <m:ctrlPr>
                <w:rPr>
                  <w:rFonts w:ascii="Cambria Math" w:hAnsi="Cambria Math"/>
                  <w:i/>
                </w:rPr>
              </m:ctrlPr>
            </m:dPr>
            <m:e>
              <m:r>
                <w:rPr>
                  <w:rFonts w:ascii="Cambria Math" w:hAnsi="Cambria Math"/>
                </w:rPr>
                <m:t>W,b;x,y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m:t>
                      </m:r>
                    </m:sup>
                  </m:sSubSup>
                </m:e>
              </m:d>
              <m:r>
                <w:rPr>
                  <w:rFonts w:ascii="Cambria Math" w:hAnsi="Cambria Math"/>
                </w:rPr>
                <m:t>*flip</m:t>
              </m:r>
              <m:d>
                <m:dPr>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l+2</m:t>
                      </m:r>
                    </m:sup>
                  </m:sSubSup>
                </m:e>
              </m:d>
            </m:e>
          </m:nary>
        </m:oMath>
      </m:oMathPara>
    </w:p>
    <w:p w14:paraId="03DE47CE" w14:textId="1EFBA98B" w:rsidR="009163D4" w:rsidRDefault="00022F11" w:rsidP="00F5626C">
      <m:oMathPara>
        <m:oMath>
          <m:sSub>
            <m:sSubPr>
              <m:ctrlPr>
                <w:rPr>
                  <w:rFonts w:ascii="Cambria Math" w:hAnsi="Cambria Math"/>
                  <w:i/>
                </w:rPr>
              </m:ctrlPr>
            </m:sSubPr>
            <m:e>
              <m:r>
                <m:rPr>
                  <m:sty m:val="p"/>
                </m:rPr>
                <w:rPr>
                  <w:rFonts w:ascii="Cambria Math" w:hAnsi="Cambria Math"/>
                </w:rPr>
                <m:t>∇</m:t>
              </m:r>
            </m:e>
            <m:sub>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sub>
          </m:sSub>
          <m:r>
            <w:rPr>
              <w:rFonts w:ascii="Cambria Math" w:hAnsi="Cambria Math"/>
            </w:rPr>
            <m:t>J</m:t>
          </m:r>
          <m:d>
            <m:dPr>
              <m:ctrlPr>
                <w:rPr>
                  <w:rFonts w:ascii="Cambria Math" w:hAnsi="Cambria Math"/>
                  <w:i/>
                </w:rPr>
              </m:ctrlPr>
            </m:dPr>
            <m:e>
              <m:r>
                <w:rPr>
                  <w:rFonts w:ascii="Cambria Math" w:hAnsi="Cambria Math"/>
                </w:rPr>
                <m:t>W,b;x,y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k</m:t>
                      </m:r>
                    </m:sub>
                    <m:sup>
                      <m:d>
                        <m:dPr>
                          <m:ctrlPr>
                            <w:rPr>
                              <w:rFonts w:ascii="Cambria Math" w:hAnsi="Cambria Math"/>
                              <w:i/>
                            </w:rPr>
                          </m:ctrlPr>
                        </m:dPr>
                        <m:e>
                          <m:r>
                            <w:rPr>
                              <w:rFonts w:ascii="Cambria Math" w:hAnsi="Cambria Math"/>
                            </w:rPr>
                            <m:t>l+1</m:t>
                          </m:r>
                        </m:e>
                      </m:d>
                    </m:sup>
                  </m:sSubSup>
                </m:e>
              </m:d>
            </m:e>
          </m:nary>
        </m:oMath>
      </m:oMathPara>
    </w:p>
    <w:p w14:paraId="4E367DC2" w14:textId="3A8C8DA3" w:rsidR="007557F8" w:rsidRDefault="00601391" w:rsidP="009E5D25">
      <w:r w:rsidRPr="00601391">
        <w:t>where J is the cost function, (W, b) are the parameters, and (x, y) is the training information and label sets (Ufldl.stanford.edu., 20</w:t>
      </w:r>
      <w:r w:rsidR="004356B1">
        <w:t>21</w:t>
      </w:r>
      <w:r w:rsidRPr="00601391">
        <w:t>).</w:t>
      </w:r>
      <w:r w:rsidR="00AD1EFF" w:rsidRPr="00AD1EFF">
        <w:t>Similarly, the gradient for the pooling layer is determined as follows</w:t>
      </w:r>
      <w:r w:rsidR="007557F8" w:rsidRPr="007557F8">
        <w:t>:</w:t>
      </w:r>
    </w:p>
    <w:p w14:paraId="568AB4D0" w14:textId="5AA742E3" w:rsidR="00F655AC" w:rsidRDefault="00022F11" w:rsidP="009E5D25">
      <m:oMathPara>
        <m:oMath>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m:t>
              </m:r>
            </m:sup>
          </m:sSubSup>
          <m:r>
            <w:rPr>
              <w:rFonts w:ascii="Cambria Math" w:hAnsi="Cambria Math"/>
            </w:rPr>
            <m:t>=upsample</m:t>
          </m:r>
          <m:d>
            <m:dPr>
              <m:ctrlPr>
                <w:rPr>
                  <w:rFonts w:ascii="Cambria Math" w:hAnsi="Cambria Math"/>
                  <w:i/>
                </w:rPr>
              </m:ctrlPr>
            </m:dPr>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e>
                <m:sup>
                  <m:r>
                    <w:rPr>
                      <w:rFonts w:ascii="Cambria Math" w:hAnsi="Cambria Math"/>
                    </w:rPr>
                    <m:t>T</m:t>
                  </m:r>
                </m:sup>
              </m:s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e>
          </m:d>
          <m:r>
            <w:rPr>
              <w:rFonts w:ascii="Cambria Math" w:hAnsi="Cambria Math"/>
            </w:rPr>
            <m:t>*h'(</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m:oMathPara>
    </w:p>
    <w:p w14:paraId="1CD128EC" w14:textId="61DE0839" w:rsidR="005819CE" w:rsidRDefault="00471C50" w:rsidP="009E5D25">
      <w:r w:rsidRPr="00471C50">
        <w:t>K denotes the filter’s index, and h′(a</w:t>
      </w:r>
      <w:r w:rsidRPr="00471C50">
        <w:rPr>
          <w:vertAlign w:val="subscript"/>
        </w:rPr>
        <w:t>j</w:t>
      </w:r>
      <w:r w:rsidRPr="00471C50">
        <w:t>) denotes the activation function’s derivative. Additionally, the up-sample process generates the error throughout the pooling layer by verifying the error for each neuron that enters this layer (Ufldl.stanford.edu., 20</w:t>
      </w:r>
      <w:r w:rsidR="004356B1">
        <w:t>21</w:t>
      </w:r>
      <w:r w:rsidRPr="00471C50">
        <w:t>).</w:t>
      </w:r>
    </w:p>
    <w:p w14:paraId="3C475306" w14:textId="1AE8D939" w:rsidR="009943BC" w:rsidRPr="00A12F06" w:rsidRDefault="009943BC" w:rsidP="00837E62">
      <w:pPr>
        <w:pStyle w:val="Heading3"/>
        <w:rPr>
          <w:color w:val="0070C0"/>
        </w:rPr>
      </w:pPr>
      <w:bookmarkStart w:id="50" w:name="_Toc80891468"/>
      <w:r w:rsidRPr="00A12F06">
        <w:rPr>
          <w:color w:val="0070C0"/>
        </w:rPr>
        <w:t>3.5.5 Softmax classifier</w:t>
      </w:r>
      <w:bookmarkEnd w:id="50"/>
    </w:p>
    <w:p w14:paraId="6310F45C" w14:textId="635E0FF6" w:rsidR="00751333" w:rsidRDefault="004255AF" w:rsidP="008B444F">
      <w:r>
        <w:tab/>
      </w:r>
      <w:r w:rsidR="008B444F" w:rsidRPr="008B444F">
        <w:t xml:space="preserve">In complicated situations, binary classification is inadequate since most real-world information is classified into numerous classifications. Multi-class classification is necessary in certain instances. This can be accomplished through the use of a classifier such as softmax. In contrast to additional classifiers, which output unadjusted results for each class, the softmax classifier outputs K mutually exceptional normalised class probabilities (Goodfellow et al., 2016). The outputs of this classifier are construed as </w:t>
      </w:r>
      <w:r w:rsidR="008B444F" w:rsidRPr="008B444F">
        <w:rPr>
          <w:rFonts w:ascii="Cambria Math" w:hAnsi="Cambria Math" w:cs="Cambria Math"/>
        </w:rPr>
        <w:t>𝑦𝑘</w:t>
      </w:r>
      <w:r w:rsidR="008B444F" w:rsidRPr="008B444F">
        <w:t xml:space="preserve"> (</w:t>
      </w:r>
      <w:r w:rsidR="008B444F" w:rsidRPr="008B444F">
        <w:rPr>
          <w:rFonts w:ascii="Cambria Math" w:hAnsi="Cambria Math" w:cs="Cambria Math"/>
        </w:rPr>
        <w:t>𝑥</w:t>
      </w:r>
      <w:r w:rsidR="008B444F" w:rsidRPr="008B444F">
        <w:t xml:space="preserve">, </w:t>
      </w:r>
      <w:r w:rsidR="008B444F" w:rsidRPr="008B444F">
        <w:rPr>
          <w:rFonts w:ascii="Cambria Math" w:hAnsi="Cambria Math" w:cs="Cambria Math"/>
        </w:rPr>
        <w:t>𝑤</w:t>
      </w:r>
      <w:r w:rsidR="008B444F" w:rsidRPr="008B444F">
        <w:t xml:space="preserve">) = </w:t>
      </w:r>
      <w:r w:rsidR="008B444F" w:rsidRPr="008B444F">
        <w:rPr>
          <w:rFonts w:ascii="Cambria Math" w:hAnsi="Cambria Math" w:cs="Cambria Math"/>
        </w:rPr>
        <w:t>𝑝</w:t>
      </w:r>
      <w:r w:rsidR="008B444F" w:rsidRPr="008B444F">
        <w:t>(</w:t>
      </w:r>
      <w:r w:rsidR="008B444F" w:rsidRPr="008B444F">
        <w:rPr>
          <w:rFonts w:ascii="Cambria Math" w:hAnsi="Cambria Math" w:cs="Cambria Math"/>
        </w:rPr>
        <w:t>𝑡𝑘</w:t>
      </w:r>
      <w:r w:rsidR="008B444F" w:rsidRPr="008B444F">
        <w:t xml:space="preserve"> = 1|</w:t>
      </w:r>
      <w:r w:rsidR="008B444F" w:rsidRPr="008B444F">
        <w:rPr>
          <w:rFonts w:ascii="Cambria Math" w:hAnsi="Cambria Math" w:cs="Cambria Math"/>
        </w:rPr>
        <w:t>𝑥</w:t>
      </w:r>
      <w:r w:rsidR="008B444F" w:rsidRPr="008B444F">
        <w:t>) with the following error function:</w:t>
      </w:r>
      <w:r w:rsidR="00751333">
        <w:t>:</w:t>
      </w:r>
    </w:p>
    <w:p w14:paraId="60441D7D" w14:textId="68CBC593" w:rsidR="00A51343" w:rsidRPr="004255AF" w:rsidRDefault="00A51343" w:rsidP="004255AF">
      <m:oMathPara>
        <m:oMath>
          <m:r>
            <w:rPr>
              <w:rFonts w:ascii="Cambria Math" w:hAnsi="Cambria Math"/>
            </w:rPr>
            <m:t>E</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ln</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,w)</m:t>
                  </m:r>
                </m:e>
              </m:nary>
            </m:e>
          </m:nary>
        </m:oMath>
      </m:oMathPara>
    </w:p>
    <w:p w14:paraId="0C4E8B6C" w14:textId="7882ADBF" w:rsidR="009943BC" w:rsidRDefault="00CA720C" w:rsidP="002774D8">
      <w:pPr>
        <w:ind w:firstLine="720"/>
      </w:pPr>
      <w:r w:rsidRPr="00CA720C">
        <w:t>The softmax classifier reduces a K-dimensional vector z of arbitrary real-valued scores to a vector of values between 0 and 1 that total 1. This is accomplished through the use of the softmax function (Goodfellow et al., 2016</w:t>
      </w:r>
      <w:r w:rsidR="00E90610">
        <w:t>):</w:t>
      </w:r>
      <w:r w:rsidR="002774D8" w:rsidRPr="002774D8">
        <w:t xml:space="preserve"> </w:t>
      </w:r>
    </w:p>
    <w:p w14:paraId="50BC7CDE" w14:textId="417B4EE5" w:rsidR="00F6585B" w:rsidRDefault="00022F11" w:rsidP="002774D8">
      <w:pPr>
        <w:ind w:firstLine="720"/>
      </w:pPr>
      <m:oMathPara>
        <m:oMath>
          <m:sSub>
            <m:sSubPr>
              <m:ctrlPr>
                <w:rPr>
                  <w:rFonts w:ascii="Cambria Math" w:hAnsi="Cambria Math"/>
                  <w:i/>
                </w:rPr>
              </m:ctrlPr>
            </m:sSubPr>
            <m:e>
              <m:r>
                <w:rPr>
                  <w:rFonts w:ascii="Cambria Math" w:hAnsi="Cambria Math"/>
                </w:rPr>
                <m:t>y</m:t>
              </m:r>
            </m:e>
            <m:sub>
              <m:r>
                <w:rPr>
                  <w:rFonts w:ascii="Cambria Math" w:hAnsi="Cambria Math"/>
                </w:rPr>
                <m:t>k</m:t>
              </m:r>
            </m:sub>
          </m:sSub>
          <m:d>
            <m:dPr>
              <m:ctrlPr>
                <w:rPr>
                  <w:rFonts w:ascii="Cambria Math" w:hAnsi="Cambria Math"/>
                  <w:i/>
                </w:rPr>
              </m:ctrlPr>
            </m:dPr>
            <m:e>
              <m:r>
                <w:rPr>
                  <w:rFonts w:ascii="Cambria Math" w:hAnsi="Cambria Math"/>
                </w:rPr>
                <m:t>x,w</m:t>
              </m:r>
            </m:e>
          </m:d>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x,w</m:t>
                  </m:r>
                </m:e>
              </m:d>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(x,w)</m:t>
                      </m:r>
                    </m:e>
                  </m:d>
                </m:e>
              </m:nary>
            </m:den>
          </m:f>
        </m:oMath>
      </m:oMathPara>
    </w:p>
    <w:p w14:paraId="56CE2229" w14:textId="50DBD9DD" w:rsidR="00CC450D" w:rsidRDefault="00CA720C" w:rsidP="00CC450D">
      <w:r>
        <w:t>w</w:t>
      </w:r>
      <w:r w:rsidR="00CC450D">
        <w:t xml:space="preserve">hich satisfies 0 ≤ </w:t>
      </w:r>
      <w:r w:rsidR="00CC450D">
        <w:rPr>
          <w:rFonts w:ascii="Cambria Math" w:hAnsi="Cambria Math" w:cs="Cambria Math"/>
        </w:rPr>
        <w:t>𝑦</w:t>
      </w:r>
      <w:r w:rsidR="00CC450D" w:rsidRPr="00CC450D">
        <w:rPr>
          <w:rFonts w:ascii="Cambria Math" w:hAnsi="Cambria Math" w:cs="Cambria Math"/>
          <w:vertAlign w:val="subscript"/>
        </w:rPr>
        <w:t>𝑘</w:t>
      </w:r>
      <w:r w:rsidR="00CC450D">
        <w:t xml:space="preserve"> ≤ 1 and ∑</w:t>
      </w:r>
      <w:r w:rsidR="00CC450D" w:rsidRPr="00A42137">
        <w:rPr>
          <w:rFonts w:ascii="Cambria Math" w:hAnsi="Cambria Math" w:cs="Cambria Math"/>
          <w:vertAlign w:val="subscript"/>
        </w:rPr>
        <w:t>𝑘</w:t>
      </w:r>
      <w:r w:rsidR="00CC450D">
        <w:t xml:space="preserve"> </w:t>
      </w:r>
      <w:r w:rsidR="00CC450D">
        <w:rPr>
          <w:rFonts w:ascii="Cambria Math" w:hAnsi="Cambria Math" w:cs="Cambria Math"/>
        </w:rPr>
        <w:t>𝑦</w:t>
      </w:r>
      <w:r w:rsidR="00CC450D" w:rsidRPr="00A42137">
        <w:rPr>
          <w:rFonts w:ascii="Cambria Math" w:hAnsi="Cambria Math" w:cs="Cambria Math"/>
          <w:vertAlign w:val="subscript"/>
        </w:rPr>
        <w:t>𝑘</w:t>
      </w:r>
      <w:r w:rsidR="00CC450D" w:rsidRPr="00A42137">
        <w:rPr>
          <w:vertAlign w:val="subscript"/>
        </w:rPr>
        <w:t xml:space="preserve"> </w:t>
      </w:r>
      <w:r w:rsidR="00CC450D">
        <w:t>≤ 1</w:t>
      </w:r>
    </w:p>
    <w:p w14:paraId="62146BC1" w14:textId="4CE2C250" w:rsidR="00A92DF8" w:rsidRDefault="00A92DF8" w:rsidP="00A92DF8"/>
    <w:p w14:paraId="324549EF" w14:textId="0A898907" w:rsidR="00A92DF8" w:rsidRPr="00A12F06" w:rsidRDefault="00A92DF8" w:rsidP="00837E62">
      <w:pPr>
        <w:pStyle w:val="Heading3"/>
        <w:rPr>
          <w:color w:val="0070C0"/>
        </w:rPr>
      </w:pPr>
      <w:bookmarkStart w:id="51" w:name="_Toc80891469"/>
      <w:r w:rsidRPr="00A12F06">
        <w:rPr>
          <w:color w:val="0070C0"/>
        </w:rPr>
        <w:lastRenderedPageBreak/>
        <w:t xml:space="preserve">3.5.5 </w:t>
      </w:r>
      <w:r w:rsidR="00FC796E" w:rsidRPr="00A12F06">
        <w:rPr>
          <w:color w:val="0070C0"/>
        </w:rPr>
        <w:t>Discrete convolution</w:t>
      </w:r>
      <w:bookmarkEnd w:id="51"/>
    </w:p>
    <w:p w14:paraId="2D69915F" w14:textId="2247811A" w:rsidR="00502E33" w:rsidRDefault="005F7945" w:rsidP="00A71FDF">
      <w:pPr>
        <w:ind w:firstLine="720"/>
      </w:pPr>
      <w:r w:rsidRPr="005F7945">
        <w:t>The discrete convolution process is a critical component of the CNN since it is utilised to calculate the values before the activation. These amounts before the activation are then subjected to a non-linearity to obtain the values of the feature maps’ hidden units (Shocher et al., 2020</w:t>
      </w:r>
      <w:r w:rsidR="008177DB">
        <w:t>)</w:t>
      </w:r>
      <w:r>
        <w:t>.</w:t>
      </w:r>
      <w:r w:rsidR="008177DB" w:rsidRPr="008177DB">
        <w:t xml:space="preserve"> The following formula expresses the discrete convolution of an input picture x with an (r *r)-kernel k:</w:t>
      </w:r>
    </w:p>
    <w:p w14:paraId="7890BD25" w14:textId="3396CC23" w:rsidR="002848E7" w:rsidRDefault="00022F11" w:rsidP="00A71FDF">
      <w:pPr>
        <w:ind w:firstLine="720"/>
      </w:pPr>
      <m:oMathPara>
        <m:oMath>
          <m:sSub>
            <m:sSubPr>
              <m:ctrlPr>
                <w:rPr>
                  <w:rFonts w:ascii="Cambria Math" w:hAnsi="Cambria Math"/>
                  <w:i/>
                </w:rPr>
              </m:ctrlPr>
            </m:sSubPr>
            <m:e>
              <m:r>
                <w:rPr>
                  <w:rFonts w:ascii="Cambria Math" w:hAnsi="Cambria Math"/>
                </w:rPr>
                <m:t>(x*k)</m:t>
              </m:r>
            </m:e>
            <m:sub>
              <m:r>
                <w:rPr>
                  <w:rFonts w:ascii="Cambria Math" w:hAnsi="Cambria Math"/>
                </w:rPr>
                <m:t>ij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pq</m:t>
              </m:r>
            </m:sub>
            <m:sup/>
            <m:e>
              <m:sSub>
                <m:sSubPr>
                  <m:ctrlPr>
                    <w:rPr>
                      <w:rFonts w:ascii="Cambria Math" w:hAnsi="Cambria Math"/>
                      <w:i/>
                    </w:rPr>
                  </m:ctrlPr>
                </m:sSubPr>
                <m:e>
                  <m:r>
                    <w:rPr>
                      <w:rFonts w:ascii="Cambria Math" w:hAnsi="Cambria Math"/>
                    </w:rPr>
                    <m:t>x</m:t>
                  </m:r>
                </m:e>
                <m:sub>
                  <m:r>
                    <w:rPr>
                      <w:rFonts w:ascii="Cambria Math" w:hAnsi="Cambria Math"/>
                    </w:rPr>
                    <m:t>i+p,j+q</m:t>
                  </m:r>
                </m:sub>
              </m:sSub>
              <m:sSub>
                <m:sSubPr>
                  <m:ctrlPr>
                    <w:rPr>
                      <w:rFonts w:ascii="Cambria Math" w:hAnsi="Cambria Math"/>
                      <w:i/>
                    </w:rPr>
                  </m:ctrlPr>
                </m:sSubPr>
                <m:e>
                  <m:r>
                    <w:rPr>
                      <w:rFonts w:ascii="Cambria Math" w:hAnsi="Cambria Math"/>
                    </w:rPr>
                    <m:t>k</m:t>
                  </m:r>
                </m:e>
                <m:sub>
                  <m:r>
                    <w:rPr>
                      <w:rFonts w:ascii="Cambria Math" w:hAnsi="Cambria Math"/>
                    </w:rPr>
                    <m:t>r-p,   r-q</m:t>
                  </m:r>
                </m:sub>
              </m:sSub>
            </m:e>
          </m:nary>
        </m:oMath>
      </m:oMathPara>
    </w:p>
    <w:p w14:paraId="26F872EA" w14:textId="0BE32550" w:rsidR="007F4CE1" w:rsidRPr="00A71FDF" w:rsidRDefault="007F4CE1" w:rsidP="00A71FDF">
      <w:pPr>
        <w:ind w:firstLine="720"/>
      </w:pPr>
    </w:p>
    <w:p w14:paraId="3DE2068F" w14:textId="08D7D3C0" w:rsidR="00EE1372" w:rsidRDefault="00864443" w:rsidP="009B1F3D">
      <w:r>
        <w:rPr>
          <w:noProof/>
        </w:rPr>
        <mc:AlternateContent>
          <mc:Choice Requires="wps">
            <w:drawing>
              <wp:anchor distT="0" distB="0" distL="114300" distR="114300" simplePos="0" relativeHeight="252316672" behindDoc="0" locked="0" layoutInCell="1" allowOverlap="1" wp14:anchorId="3991FED9" wp14:editId="5992E4A5">
                <wp:simplePos x="0" y="0"/>
                <wp:positionH relativeFrom="margin">
                  <wp:align>center</wp:align>
                </wp:positionH>
                <wp:positionV relativeFrom="paragraph">
                  <wp:posOffset>1778000</wp:posOffset>
                </wp:positionV>
                <wp:extent cx="2619375" cy="635"/>
                <wp:effectExtent l="0" t="0" r="9525" b="0"/>
                <wp:wrapTopAndBottom/>
                <wp:docPr id="290" name="Text Box 290"/>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58472570" w14:textId="1F47524C" w:rsidR="00520A85" w:rsidRPr="007C6292" w:rsidRDefault="00520A85" w:rsidP="00520A85">
                            <w:pPr>
                              <w:pStyle w:val="Caption"/>
                              <w:jc w:val="center"/>
                              <w:rPr>
                                <w:noProof/>
                              </w:rPr>
                            </w:pPr>
                            <w:bookmarkStart w:id="52" w:name="_Toc80666898"/>
                            <w:r>
                              <w:t xml:space="preserve">Figure </w:t>
                            </w:r>
                            <w:r w:rsidR="00022F11">
                              <w:fldChar w:fldCharType="begin"/>
                            </w:r>
                            <w:r w:rsidR="00022F11">
                              <w:instrText xml:space="preserve"> SEQ Figure \* ARABIC </w:instrText>
                            </w:r>
                            <w:r w:rsidR="00022F11">
                              <w:fldChar w:fldCharType="separate"/>
                            </w:r>
                            <w:r w:rsidR="002A5205">
                              <w:rPr>
                                <w:noProof/>
                              </w:rPr>
                              <w:t>9</w:t>
                            </w:r>
                            <w:r w:rsidR="00022F11">
                              <w:rPr>
                                <w:noProof/>
                              </w:rPr>
                              <w:fldChar w:fldCharType="end"/>
                            </w:r>
                            <w:r>
                              <w:t>.</w:t>
                            </w:r>
                            <w:r w:rsidRPr="00EB4B2B">
                              <w:t>Example of discrete convolution.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1FED9" id="Text Box 290" o:spid="_x0000_s1037" type="#_x0000_t202" style="position:absolute;margin-left:0;margin-top:140pt;width:206.25pt;height:.05pt;z-index:25231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n6MAIAAGkEAAAOAAAAZHJzL2Uyb0RvYy54bWysVMGO2jAQvVfqP1i+lwCrpd2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" stroked="f">
                <v:textbox style="mso-fit-shape-to-text:t" inset="0,0,0,0">
                  <w:txbxContent>
                    <w:p w14:paraId="58472570" w14:textId="1F47524C" w:rsidR="00520A85" w:rsidRPr="007C6292" w:rsidRDefault="00520A85" w:rsidP="00520A85">
                      <w:pPr>
                        <w:pStyle w:val="Caption"/>
                        <w:jc w:val="center"/>
                        <w:rPr>
                          <w:noProof/>
                        </w:rPr>
                      </w:pPr>
                      <w:bookmarkStart w:id="53" w:name="_Toc80666898"/>
                      <w:r>
                        <w:t xml:space="preserve">Figure </w:t>
                      </w:r>
                      <w:r w:rsidR="00022F11">
                        <w:fldChar w:fldCharType="begin"/>
                      </w:r>
                      <w:r w:rsidR="00022F11">
                        <w:instrText xml:space="preserve"> SEQ Figure \* ARABIC </w:instrText>
                      </w:r>
                      <w:r w:rsidR="00022F11">
                        <w:fldChar w:fldCharType="separate"/>
                      </w:r>
                      <w:r w:rsidR="002A5205">
                        <w:rPr>
                          <w:noProof/>
                        </w:rPr>
                        <w:t>9</w:t>
                      </w:r>
                      <w:r w:rsidR="00022F11">
                        <w:rPr>
                          <w:noProof/>
                        </w:rPr>
                        <w:fldChar w:fldCharType="end"/>
                      </w:r>
                      <w:r>
                        <w:t>.</w:t>
                      </w:r>
                      <w:r w:rsidRPr="00EB4B2B">
                        <w:t>Example of discrete convolution.</w:t>
                      </w:r>
                      <w:bookmarkEnd w:id="53"/>
                    </w:p>
                  </w:txbxContent>
                </v:textbox>
                <w10:wrap type="topAndBottom" anchorx="margin"/>
              </v:shape>
            </w:pict>
          </mc:Fallback>
        </mc:AlternateContent>
      </w:r>
      <w:r w:rsidRPr="00864443">
        <w:rPr>
          <w:noProof/>
        </w:rPr>
        <w:drawing>
          <wp:anchor distT="0" distB="0" distL="114300" distR="114300" simplePos="0" relativeHeight="254377984" behindDoc="0" locked="0" layoutInCell="1" allowOverlap="1" wp14:anchorId="2775338A" wp14:editId="0A95461A">
            <wp:simplePos x="0" y="0"/>
            <wp:positionH relativeFrom="margin">
              <wp:align>center</wp:align>
            </wp:positionH>
            <wp:positionV relativeFrom="paragraph">
              <wp:posOffset>664210</wp:posOffset>
            </wp:positionV>
            <wp:extent cx="4324350" cy="1000125"/>
            <wp:effectExtent l="0" t="0" r="0" b="9525"/>
            <wp:wrapTopAndBottom/>
            <wp:docPr id="482" name="Picture 4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screenshot of a computer&#10;&#10;Description automatically generated with low confidence"/>
                    <pic:cNvPicPr/>
                  </pic:nvPicPr>
                  <pic:blipFill>
                    <a:blip r:embed="rId161">
                      <a:extLst>
                        <a:ext uri="{28A0092B-C50C-407E-A947-70E740481C1C}">
                          <a14:useLocalDpi xmlns:a14="http://schemas.microsoft.com/office/drawing/2010/main" val="0"/>
                        </a:ext>
                      </a:extLst>
                    </a:blip>
                    <a:stretch>
                      <a:fillRect/>
                    </a:stretch>
                  </pic:blipFill>
                  <pic:spPr>
                    <a:xfrm>
                      <a:off x="0" y="0"/>
                      <a:ext cx="4324350" cy="1000125"/>
                    </a:xfrm>
                    <a:prstGeom prst="rect">
                      <a:avLst/>
                    </a:prstGeom>
                  </pic:spPr>
                </pic:pic>
              </a:graphicData>
            </a:graphic>
          </wp:anchor>
        </w:drawing>
      </w:r>
      <w:r w:rsidR="0023780F" w:rsidRPr="0023780F">
        <w:t>where (</w:t>
      </w:r>
      <w:r w:rsidR="0023780F" w:rsidRPr="0023780F">
        <w:rPr>
          <w:rFonts w:ascii="Cambria Math" w:hAnsi="Cambria Math" w:cs="Cambria Math"/>
        </w:rPr>
        <w:t>𝑥</w:t>
      </w:r>
      <w:r w:rsidR="0023780F" w:rsidRPr="0023780F">
        <w:t xml:space="preserve"> </w:t>
      </w:r>
      <w:r w:rsidR="0023780F" w:rsidRPr="0023780F">
        <w:rPr>
          <w:rFonts w:ascii="Cambria Math" w:hAnsi="Cambria Math" w:cs="Cambria Math"/>
        </w:rPr>
        <w:t>∗</w:t>
      </w:r>
      <w:r w:rsidR="0023780F" w:rsidRPr="0023780F">
        <w:t xml:space="preserve"> </w:t>
      </w:r>
      <w:r w:rsidR="0023780F" w:rsidRPr="0023780F">
        <w:rPr>
          <w:rFonts w:ascii="Cambria Math" w:hAnsi="Cambria Math" w:cs="Cambria Math"/>
        </w:rPr>
        <w:t>𝑘</w:t>
      </w:r>
      <w:r w:rsidR="0023780F" w:rsidRPr="0023780F">
        <w:t>)</w:t>
      </w:r>
      <w:r w:rsidR="0023780F" w:rsidRPr="0023780F">
        <w:rPr>
          <w:rFonts w:ascii="Cambria Math" w:hAnsi="Cambria Math" w:cs="Cambria Math"/>
        </w:rPr>
        <w:t>𝑖𝑗</w:t>
      </w:r>
      <w:r w:rsidR="0023780F" w:rsidRPr="0023780F">
        <w:t xml:space="preserve"> is the convolution at position (</w:t>
      </w:r>
      <w:r w:rsidR="0023780F" w:rsidRPr="0023780F">
        <w:rPr>
          <w:rFonts w:ascii="Cambria Math" w:hAnsi="Cambria Math" w:cs="Cambria Math"/>
        </w:rPr>
        <w:t>𝑖</w:t>
      </w:r>
      <w:r w:rsidR="0023780F" w:rsidRPr="0023780F">
        <w:t xml:space="preserve">, </w:t>
      </w:r>
      <w:r w:rsidR="0023780F" w:rsidRPr="0023780F">
        <w:rPr>
          <w:rFonts w:ascii="Cambria Math" w:hAnsi="Cambria Math" w:cs="Cambria Math"/>
        </w:rPr>
        <w:t>𝑗</w:t>
      </w:r>
      <w:r w:rsidR="0023780F" w:rsidRPr="0023780F">
        <w:t xml:space="preserve">), </w:t>
      </w:r>
      <w:r w:rsidR="0023780F" w:rsidRPr="0023780F">
        <w:rPr>
          <w:rFonts w:ascii="Cambria Math" w:hAnsi="Cambria Math" w:cs="Cambria Math"/>
        </w:rPr>
        <w:t>𝑥𝑖</w:t>
      </w:r>
      <w:r w:rsidR="0023780F" w:rsidRPr="0023780F">
        <w:t>+</w:t>
      </w:r>
      <w:r w:rsidR="0023780F" w:rsidRPr="0023780F">
        <w:rPr>
          <w:rFonts w:ascii="Cambria Math" w:hAnsi="Cambria Math" w:cs="Cambria Math"/>
        </w:rPr>
        <w:t>𝑝</w:t>
      </w:r>
      <w:r w:rsidR="0023780F" w:rsidRPr="0023780F">
        <w:t>,</w:t>
      </w:r>
      <w:r w:rsidR="0023780F" w:rsidRPr="0023780F">
        <w:rPr>
          <w:rFonts w:ascii="Cambria Math" w:hAnsi="Cambria Math" w:cs="Cambria Math"/>
        </w:rPr>
        <w:t>𝑗</w:t>
      </w:r>
      <w:r w:rsidR="0023780F" w:rsidRPr="0023780F">
        <w:t>+</w:t>
      </w:r>
      <w:r w:rsidR="0023780F" w:rsidRPr="0023780F">
        <w:rPr>
          <w:rFonts w:ascii="Cambria Math" w:hAnsi="Cambria Math" w:cs="Cambria Math"/>
        </w:rPr>
        <w:t>𝑞</w:t>
      </w:r>
      <w:r w:rsidR="0023780F" w:rsidRPr="0023780F">
        <w:t xml:space="preserve"> is the value of the input image at position (</w:t>
      </w:r>
      <w:r w:rsidR="0023780F" w:rsidRPr="0023780F">
        <w:rPr>
          <w:rFonts w:ascii="Cambria Math" w:hAnsi="Cambria Math" w:cs="Cambria Math"/>
        </w:rPr>
        <w:t>𝑖</w:t>
      </w:r>
      <w:r w:rsidR="0023780F" w:rsidRPr="0023780F">
        <w:t xml:space="preserve"> + </w:t>
      </w:r>
      <w:r w:rsidR="0023780F" w:rsidRPr="0023780F">
        <w:rPr>
          <w:rFonts w:ascii="Cambria Math" w:hAnsi="Cambria Math" w:cs="Cambria Math"/>
        </w:rPr>
        <w:t>𝑝</w:t>
      </w:r>
      <w:r w:rsidR="0023780F" w:rsidRPr="0023780F">
        <w:t xml:space="preserve">, </w:t>
      </w:r>
      <w:r w:rsidR="0023780F" w:rsidRPr="0023780F">
        <w:rPr>
          <w:rFonts w:ascii="Cambria Math" w:hAnsi="Cambria Math" w:cs="Cambria Math"/>
        </w:rPr>
        <w:t>𝑗</w:t>
      </w:r>
      <w:r w:rsidR="0023780F" w:rsidRPr="0023780F">
        <w:t xml:space="preserve"> + </w:t>
      </w:r>
      <w:r w:rsidR="0023780F" w:rsidRPr="0023780F">
        <w:rPr>
          <w:rFonts w:ascii="Cambria Math" w:hAnsi="Cambria Math" w:cs="Cambria Math"/>
        </w:rPr>
        <w:t>𝑞</w:t>
      </w:r>
      <w:r w:rsidR="0023780F" w:rsidRPr="0023780F">
        <w:t xml:space="preserve">), and </w:t>
      </w:r>
      <w:r w:rsidR="0023780F" w:rsidRPr="0023780F">
        <w:rPr>
          <w:rFonts w:ascii="Cambria Math" w:hAnsi="Cambria Math" w:cs="Cambria Math"/>
        </w:rPr>
        <w:t>𝑘𝑟</w:t>
      </w:r>
      <w:r w:rsidR="0023780F" w:rsidRPr="0023780F">
        <w:t>−</w:t>
      </w:r>
      <w:r w:rsidR="0023780F" w:rsidRPr="0023780F">
        <w:rPr>
          <w:rFonts w:ascii="Cambria Math" w:hAnsi="Cambria Math" w:cs="Cambria Math"/>
        </w:rPr>
        <w:t>𝑝</w:t>
      </w:r>
      <w:r w:rsidR="0023780F" w:rsidRPr="0023780F">
        <w:t>,</w:t>
      </w:r>
      <w:r w:rsidR="0023780F" w:rsidRPr="0023780F">
        <w:rPr>
          <w:rFonts w:ascii="Cambria Math" w:hAnsi="Cambria Math" w:cs="Cambria Math"/>
        </w:rPr>
        <w:t>𝑗</w:t>
      </w:r>
      <w:r w:rsidR="0023780F" w:rsidRPr="0023780F">
        <w:t>−</w:t>
      </w:r>
      <w:r w:rsidR="0023780F" w:rsidRPr="0023780F">
        <w:rPr>
          <w:rFonts w:ascii="Cambria Math" w:hAnsi="Cambria Math" w:cs="Cambria Math"/>
        </w:rPr>
        <w:t>𝑞</w:t>
      </w:r>
      <w:r w:rsidR="0023780F" w:rsidRPr="0023780F">
        <w:t xml:space="preserve"> is the value of the kernel at position (</w:t>
      </w:r>
      <w:r w:rsidR="0023780F" w:rsidRPr="0023780F">
        <w:rPr>
          <w:rFonts w:ascii="Cambria Math" w:hAnsi="Cambria Math" w:cs="Cambria Math"/>
        </w:rPr>
        <w:t>𝑟</w:t>
      </w:r>
      <w:r w:rsidR="0023780F" w:rsidRPr="0023780F">
        <w:t xml:space="preserve"> − </w:t>
      </w:r>
      <w:r w:rsidR="0023780F" w:rsidRPr="0023780F">
        <w:rPr>
          <w:rFonts w:ascii="Cambria Math" w:hAnsi="Cambria Math" w:cs="Cambria Math"/>
        </w:rPr>
        <w:t>𝑝</w:t>
      </w:r>
      <w:r w:rsidR="0023780F" w:rsidRPr="0023780F">
        <w:t xml:space="preserve">, </w:t>
      </w:r>
      <w:r w:rsidR="0023780F" w:rsidRPr="0023780F">
        <w:rPr>
          <w:rFonts w:ascii="Cambria Math" w:hAnsi="Cambria Math" w:cs="Cambria Math"/>
        </w:rPr>
        <w:t>𝑟</w:t>
      </w:r>
      <w:r w:rsidR="0023780F" w:rsidRPr="0023780F">
        <w:t xml:space="preserve"> − </w:t>
      </w:r>
      <w:r w:rsidR="0023780F" w:rsidRPr="0023780F">
        <w:rPr>
          <w:rFonts w:ascii="Cambria Math" w:hAnsi="Cambria Math" w:cs="Cambria Math"/>
        </w:rPr>
        <w:t>𝑞</w:t>
      </w:r>
      <w:r w:rsidR="0023780F" w:rsidRPr="0023780F">
        <w:t>). Figure 9 illustrates a discrete convolution operation</w:t>
      </w:r>
      <w:r w:rsidR="006911C6" w:rsidRPr="006911C6">
        <w:t>:</w:t>
      </w:r>
    </w:p>
    <w:p w14:paraId="5DCDC1B4" w14:textId="2D218770" w:rsidR="00EC7B92" w:rsidRDefault="00EC7B92" w:rsidP="009B1F3D"/>
    <w:p w14:paraId="152D77DC" w14:textId="799BB770" w:rsidR="00470990" w:rsidRDefault="00623F3C" w:rsidP="009B1F3D">
      <w:pPr>
        <w:rPr>
          <w:rFonts w:asciiTheme="majorHAnsi" w:eastAsiaTheme="majorEastAsia" w:hAnsiTheme="majorHAnsi" w:cstheme="majorBidi"/>
          <w:color w:val="2F5496" w:themeColor="accent1" w:themeShade="BF"/>
          <w:sz w:val="28"/>
          <w:szCs w:val="28"/>
        </w:rPr>
      </w:pPr>
      <w:r>
        <w:t xml:space="preserve">  </w:t>
      </w:r>
      <w:r w:rsidR="00A05A3F">
        <w:t xml:space="preserve"> </w:t>
      </w:r>
      <w:r w:rsidR="00A05A3F">
        <w:tab/>
      </w:r>
      <w:r w:rsidR="00EC4D37">
        <w:tab/>
      </w:r>
      <w:r w:rsidR="00EC4D37">
        <w:tab/>
      </w:r>
    </w:p>
    <w:p w14:paraId="12636C33" w14:textId="12A58ED4" w:rsidR="003B0BC7" w:rsidRDefault="00DF1847" w:rsidP="00DE6410">
      <w:r w:rsidRPr="00DF1847">
        <w:t>The hidden units’ values are calculated as follows</w:t>
      </w:r>
      <w:r w:rsidR="00353CA4" w:rsidRPr="00353CA4">
        <w:t>:</w:t>
      </w:r>
    </w:p>
    <w:p w14:paraId="6B781B39" w14:textId="052D9412" w:rsidR="00DB5F4C" w:rsidRDefault="00022F11" w:rsidP="00DE6410">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tanh</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e>
          </m:d>
        </m:oMath>
      </m:oMathPara>
    </w:p>
    <w:p w14:paraId="1744F9C7" w14:textId="7FC8C1AD" w:rsidR="00423C9B" w:rsidRDefault="00000A19" w:rsidP="00DE6410">
      <w:r w:rsidRPr="00000A19">
        <w:t xml:space="preserve">where </w:t>
      </w:r>
      <w:r w:rsidRPr="00000A19">
        <w:rPr>
          <w:rFonts w:ascii="Cambria Math" w:hAnsi="Cambria Math" w:cs="Cambria Math"/>
        </w:rPr>
        <w:t>𝑘𝑖𝑗</w:t>
      </w:r>
      <w:r w:rsidRPr="00000A19">
        <w:t xml:space="preserve"> is the convolution kernel, </w:t>
      </w:r>
      <w:r w:rsidRPr="00000A19">
        <w:rPr>
          <w:rFonts w:ascii="Cambria Math" w:hAnsi="Cambria Math" w:cs="Cambria Math"/>
        </w:rPr>
        <w:t>𝑥𝑖</w:t>
      </w:r>
      <w:r w:rsidRPr="00000A19">
        <w:t xml:space="preserve"> is the </w:t>
      </w:r>
      <w:r w:rsidRPr="00000A19">
        <w:rPr>
          <w:rFonts w:ascii="Cambria Math" w:hAnsi="Cambria Math" w:cs="Cambria Math"/>
        </w:rPr>
        <w:t>𝑖</w:t>
      </w:r>
      <w:r w:rsidRPr="00000A19">
        <w:t xml:space="preserve"> </w:t>
      </w:r>
      <w:r w:rsidRPr="00000A19">
        <w:rPr>
          <w:rFonts w:ascii="Cambria Math" w:hAnsi="Cambria Math" w:cs="Cambria Math"/>
        </w:rPr>
        <w:t>𝑡ℎ</w:t>
      </w:r>
      <w:r w:rsidRPr="00000A19">
        <w:t xml:space="preserve"> channel of input, and </w:t>
      </w:r>
      <w:r w:rsidRPr="00000A19">
        <w:rPr>
          <w:rFonts w:ascii="Cambria Math" w:hAnsi="Cambria Math" w:cs="Cambria Math"/>
        </w:rPr>
        <w:t>𝑔</w:t>
      </w:r>
      <w:r w:rsidRPr="00000A19">
        <w:t>(</w:t>
      </w:r>
      <w:r w:rsidRPr="00000A19">
        <w:rPr>
          <w:rFonts w:ascii="Cambria Math" w:hAnsi="Cambria Math" w:cs="Cambria Math"/>
        </w:rPr>
        <w:t>⋅</w:t>
      </w:r>
      <w:r w:rsidRPr="00000A19">
        <w:t>) is the ReLU activation function. It is worth mentioning that due to the non-linearity of the discrete convolution process, the hidden layers can detect features by stressing the relationship between a learned filter and a particular region. This combination aids in the detection of edges and wrinkles (Shocher et al., 2020).</w:t>
      </w:r>
    </w:p>
    <w:p w14:paraId="31622BA7" w14:textId="243D22B8" w:rsidR="00F37674" w:rsidRPr="00A12F06" w:rsidRDefault="00F37674" w:rsidP="00837E62">
      <w:pPr>
        <w:pStyle w:val="Heading3"/>
        <w:rPr>
          <w:color w:val="0070C0"/>
        </w:rPr>
      </w:pPr>
      <w:bookmarkStart w:id="54" w:name="_Toc80891470"/>
      <w:r w:rsidRPr="00A12F06">
        <w:rPr>
          <w:color w:val="0070C0"/>
        </w:rPr>
        <w:t xml:space="preserve">3.5.6 Deep </w:t>
      </w:r>
      <w:r w:rsidR="001E30E4">
        <w:rPr>
          <w:color w:val="0070C0"/>
        </w:rPr>
        <w:t>c</w:t>
      </w:r>
      <w:r w:rsidRPr="00A12F06">
        <w:rPr>
          <w:color w:val="0070C0"/>
        </w:rPr>
        <w:t xml:space="preserve">onvolutional </w:t>
      </w:r>
      <w:r w:rsidR="001E30E4">
        <w:rPr>
          <w:color w:val="0070C0"/>
        </w:rPr>
        <w:t>n</w:t>
      </w:r>
      <w:r w:rsidRPr="00A12F06">
        <w:rPr>
          <w:color w:val="0070C0"/>
        </w:rPr>
        <w:t xml:space="preserve">eural </w:t>
      </w:r>
      <w:r w:rsidR="001E30E4">
        <w:rPr>
          <w:color w:val="0070C0"/>
        </w:rPr>
        <w:t>n</w:t>
      </w:r>
      <w:r w:rsidRPr="00A12F06">
        <w:rPr>
          <w:color w:val="0070C0"/>
        </w:rPr>
        <w:t xml:space="preserve">etwork </w:t>
      </w:r>
      <w:r w:rsidR="001E30E4">
        <w:rPr>
          <w:color w:val="0070C0"/>
        </w:rPr>
        <w:t>a</w:t>
      </w:r>
      <w:r w:rsidRPr="00A12F06">
        <w:rPr>
          <w:color w:val="0070C0"/>
        </w:rPr>
        <w:t>rchitectures</w:t>
      </w:r>
      <w:bookmarkEnd w:id="54"/>
    </w:p>
    <w:p w14:paraId="70AE4127" w14:textId="591E7419" w:rsidR="00B27B9A" w:rsidRPr="00DB49DE" w:rsidRDefault="00DB49DE" w:rsidP="006E3150">
      <w:r>
        <w:tab/>
      </w:r>
      <w:r w:rsidR="006E3150" w:rsidRPr="006E3150">
        <w:t>When the layers outlined in Section 3.1 are combined, they result in DCNN designs. DCNNs’ most typical implementation stacks many convolutional and pooling layers collectively until the input picture is spatially diminished. Following this transitional output, there are fully linked layers, the last of which outputs a value such as the class probability (Goodfellow et al., 2016; Cs231n.github.io., 2021). While DCNNs are robust neural networks, it is critical to keep the following factors in mind while designing them:</w:t>
      </w:r>
      <w:r w:rsidR="00B27B9A" w:rsidRPr="00B27B9A">
        <w:t>:</w:t>
      </w:r>
    </w:p>
    <w:p w14:paraId="2DEB27CA" w14:textId="2C875C68" w:rsidR="00F37674" w:rsidRPr="00A12F06" w:rsidRDefault="00837E62" w:rsidP="00837E62">
      <w:pPr>
        <w:pStyle w:val="Heading4"/>
        <w:rPr>
          <w:color w:val="0070C0"/>
        </w:rPr>
      </w:pPr>
      <w:r w:rsidRPr="00A12F06">
        <w:rPr>
          <w:color w:val="0070C0"/>
        </w:rPr>
        <w:t xml:space="preserve">3.5.6.1 </w:t>
      </w:r>
      <w:r w:rsidR="00B660DC" w:rsidRPr="00A12F06">
        <w:rPr>
          <w:color w:val="0070C0"/>
        </w:rPr>
        <w:t>Input layer</w:t>
      </w:r>
    </w:p>
    <w:p w14:paraId="2503A278" w14:textId="7633A8AC" w:rsidR="004A5C8B" w:rsidRDefault="004A5C8B" w:rsidP="00B660DC">
      <w:r>
        <w:rPr>
          <w:rFonts w:asciiTheme="majorHAnsi" w:eastAsiaTheme="majorEastAsia" w:hAnsiTheme="majorHAnsi" w:cstheme="majorBidi"/>
          <w:color w:val="2F5496" w:themeColor="accent1" w:themeShade="BF"/>
          <w:sz w:val="26"/>
          <w:szCs w:val="26"/>
        </w:rPr>
        <w:tab/>
      </w:r>
      <w:r w:rsidRPr="004A5C8B">
        <w:t xml:space="preserve">The input volume should be divisible by two. These sizes range between 32 and 512. </w:t>
      </w:r>
      <w:r>
        <w:t>(</w:t>
      </w:r>
      <w:r w:rsidRPr="00BA70A1">
        <w:t>Goodfellow</w:t>
      </w:r>
      <w:r>
        <w:t xml:space="preserve"> et al.,2016),(</w:t>
      </w:r>
      <w:r w:rsidRPr="00B3746D">
        <w:t xml:space="preserve"> </w:t>
      </w:r>
      <w:r>
        <w:t>Cs231n.github.io. ,2021)</w:t>
      </w:r>
    </w:p>
    <w:p w14:paraId="3854387F" w14:textId="16337A1C" w:rsidR="004A5C8B" w:rsidRDefault="001644E6" w:rsidP="001644E6">
      <w:pPr>
        <w:pStyle w:val="Heading4"/>
      </w:pPr>
      <w:r w:rsidRPr="00A12F06">
        <w:rPr>
          <w:color w:val="0070C0"/>
        </w:rPr>
        <w:t>3.5.6.</w:t>
      </w:r>
      <w:r w:rsidR="00617A02" w:rsidRPr="00A12F06">
        <w:rPr>
          <w:color w:val="0070C0"/>
        </w:rPr>
        <w:t>2</w:t>
      </w:r>
      <w:r w:rsidRPr="00A12F06">
        <w:rPr>
          <w:color w:val="0070C0"/>
        </w:rPr>
        <w:t xml:space="preserve"> </w:t>
      </w:r>
      <w:r w:rsidR="009E6174" w:rsidRPr="00A12F06">
        <w:rPr>
          <w:color w:val="0070C0"/>
        </w:rPr>
        <w:t>Convolutional layer</w:t>
      </w:r>
    </w:p>
    <w:p w14:paraId="1B31C0F2" w14:textId="6F0EA63E" w:rsidR="00660F8C" w:rsidRDefault="009E6174" w:rsidP="005612AE">
      <w:r>
        <w:rPr>
          <w:rFonts w:asciiTheme="majorHAnsi" w:eastAsiaTheme="majorEastAsia" w:hAnsiTheme="majorHAnsi" w:cstheme="majorBidi"/>
          <w:color w:val="2F5496" w:themeColor="accent1" w:themeShade="BF"/>
          <w:sz w:val="26"/>
          <w:szCs w:val="26"/>
        </w:rPr>
        <w:tab/>
      </w:r>
      <w:r w:rsidR="005612AE" w:rsidRPr="005612AE">
        <w:t xml:space="preserve">Tiny filters with a stride of one and no cushioning are often employed. This zero padding is chosen using the principle P = F - 1 / 2 to maintain the magnitude of the input volume. It is notable </w:t>
      </w:r>
      <w:r w:rsidR="005612AE" w:rsidRPr="005612AE">
        <w:lastRenderedPageBreak/>
        <w:t>that although tiny filters like 3x3 and 5x5 may be applied in any layer, larger filters like 7x7 must be reserved for the first convolutional layer (Goodfellow et al., 2016; Cs231n.github.io., 2021). It is better to stack many tiny filters than to use a single large filter equivalent because the small filters preserve the non-linearities of the input and need fewer parameters (Goodfellow et al., 2016; Cs231n.github.io., 2021).</w:t>
      </w:r>
    </w:p>
    <w:p w14:paraId="3F43709E" w14:textId="3D5254CF" w:rsidR="003976F7" w:rsidRPr="00A12F06" w:rsidRDefault="001644E6" w:rsidP="00617A02">
      <w:pPr>
        <w:pStyle w:val="Heading4"/>
        <w:rPr>
          <w:color w:val="0070C0"/>
        </w:rPr>
      </w:pPr>
      <w:r w:rsidRPr="00A12F06">
        <w:rPr>
          <w:color w:val="0070C0"/>
        </w:rPr>
        <w:t>3.5.6.</w:t>
      </w:r>
      <w:r w:rsidR="00617A02" w:rsidRPr="00A12F06">
        <w:rPr>
          <w:color w:val="0070C0"/>
        </w:rPr>
        <w:t xml:space="preserve">3 </w:t>
      </w:r>
      <w:r w:rsidR="003976F7" w:rsidRPr="00A12F06">
        <w:rPr>
          <w:color w:val="0070C0"/>
        </w:rPr>
        <w:t>Pooling layer</w:t>
      </w:r>
    </w:p>
    <w:p w14:paraId="3A6ED817" w14:textId="098077B3" w:rsidR="00D65E21" w:rsidRDefault="00D65E21" w:rsidP="004A5C8B">
      <w:r>
        <w:rPr>
          <w:rFonts w:asciiTheme="majorHAnsi" w:eastAsiaTheme="majorEastAsia" w:hAnsiTheme="majorHAnsi" w:cstheme="majorBidi"/>
          <w:color w:val="2F5496" w:themeColor="accent1" w:themeShade="BF"/>
          <w:sz w:val="26"/>
          <w:szCs w:val="26"/>
        </w:rPr>
        <w:tab/>
      </w:r>
      <w:r w:rsidR="00345126" w:rsidRPr="00345126">
        <w:t>2x2 or 3x3 filters are often used. The rationale for preferring tiny filters to large filters is because large filters are very lossy and aggressive, resulting in poor performance (Goodfellow et al., 2016; Cs231n.github.io., 2021).</w:t>
      </w:r>
    </w:p>
    <w:p w14:paraId="36EDC985" w14:textId="0C1B3BEB" w:rsidR="005C00ED" w:rsidRPr="00A12F06" w:rsidRDefault="00617A02" w:rsidP="00617A02">
      <w:pPr>
        <w:pStyle w:val="Heading4"/>
        <w:rPr>
          <w:color w:val="0070C0"/>
        </w:rPr>
      </w:pPr>
      <w:r w:rsidRPr="00A12F06">
        <w:rPr>
          <w:color w:val="0070C0"/>
        </w:rPr>
        <w:t xml:space="preserve">3.5.6.4 </w:t>
      </w:r>
      <w:r w:rsidR="005C00ED" w:rsidRPr="00A12F06">
        <w:rPr>
          <w:color w:val="0070C0"/>
        </w:rPr>
        <w:t xml:space="preserve">Strides and </w:t>
      </w:r>
      <w:r w:rsidR="00345126">
        <w:rPr>
          <w:color w:val="0070C0"/>
        </w:rPr>
        <w:t>z</w:t>
      </w:r>
      <w:r w:rsidR="005C00ED" w:rsidRPr="00A12F06">
        <w:rPr>
          <w:color w:val="0070C0"/>
        </w:rPr>
        <w:t>ero-</w:t>
      </w:r>
      <w:r w:rsidR="00345126">
        <w:rPr>
          <w:color w:val="0070C0"/>
        </w:rPr>
        <w:t>p</w:t>
      </w:r>
      <w:r w:rsidR="005C00ED" w:rsidRPr="00A12F06">
        <w:rPr>
          <w:color w:val="0070C0"/>
        </w:rPr>
        <w:t>adding</w:t>
      </w:r>
    </w:p>
    <w:p w14:paraId="18EE62CA" w14:textId="4C17FC32" w:rsidR="004A5C8B" w:rsidRDefault="00B65A26" w:rsidP="00746C9A">
      <w:pPr>
        <w:ind w:firstLine="720"/>
      </w:pPr>
      <w:r w:rsidRPr="00B65A26">
        <w:t>Goodfellow et al. (2016) and Cs231n.github.io. (2021) stated that a stride of one is preferable since it maintains the spatial dimensions of the input volume and is more practical. Similarly, zero padding preserves the input’s spatial dimensions and prevents the information near the border from dissipating too fast</w:t>
      </w:r>
      <w:r w:rsidR="00746C9A" w:rsidRPr="00E52462">
        <w:t>.</w:t>
      </w:r>
    </w:p>
    <w:p w14:paraId="4A05187B" w14:textId="5A0BBC56" w:rsidR="0099384C" w:rsidRPr="00A12F06" w:rsidRDefault="00AA39BE" w:rsidP="00A12F06">
      <w:pPr>
        <w:pStyle w:val="Heading3"/>
        <w:rPr>
          <w:color w:val="0070C0"/>
        </w:rPr>
      </w:pPr>
      <w:bookmarkStart w:id="55" w:name="_Toc80891471"/>
      <w:r w:rsidRPr="00A12F06">
        <w:rPr>
          <w:color w:val="0070C0"/>
        </w:rPr>
        <w:t xml:space="preserve">3.5.7 </w:t>
      </w:r>
      <w:r w:rsidR="005412AE" w:rsidRPr="00A12F06">
        <w:rPr>
          <w:color w:val="0070C0"/>
        </w:rPr>
        <w:t>Strategies for</w:t>
      </w:r>
      <w:r w:rsidR="00C4260C">
        <w:rPr>
          <w:color w:val="0070C0"/>
        </w:rPr>
        <w:t xml:space="preserve"> e</w:t>
      </w:r>
      <w:r w:rsidR="005412AE" w:rsidRPr="00A12F06">
        <w:rPr>
          <w:color w:val="0070C0"/>
        </w:rPr>
        <w:t>nhancement</w:t>
      </w:r>
      <w:bookmarkEnd w:id="55"/>
    </w:p>
    <w:p w14:paraId="7E7A5A88" w14:textId="322D2DB9" w:rsidR="00602B5C" w:rsidRPr="00A12F06" w:rsidRDefault="005A516C" w:rsidP="005A516C">
      <w:pPr>
        <w:pStyle w:val="Heading4"/>
        <w:rPr>
          <w:color w:val="0070C0"/>
        </w:rPr>
      </w:pPr>
      <w:r w:rsidRPr="00A12F06">
        <w:rPr>
          <w:color w:val="0070C0"/>
        </w:rPr>
        <w:t xml:space="preserve">3.5.7.1 </w:t>
      </w:r>
      <w:r w:rsidR="00986F44" w:rsidRPr="00A12F06">
        <w:rPr>
          <w:color w:val="0070C0"/>
        </w:rPr>
        <w:t>Network reduction</w:t>
      </w:r>
    </w:p>
    <w:p w14:paraId="13A96ADE" w14:textId="40BD5D76" w:rsidR="003E5547" w:rsidRDefault="003E5547" w:rsidP="0099384C">
      <w:r>
        <w:tab/>
      </w:r>
      <w:r w:rsidR="00C20363" w:rsidRPr="00C20363">
        <w:t>As is well known, noise learning is a significant contributor to overfitting. As a result, noise reduction becomes a study focus for overfitting inhibition. Pruning is suggested as a way to decrease the size of final classifiers in relational learning, particularly decision tree learning. Pruning is a significant idea used to decrease classification complexity by removing unimportant or unnecessary data, avoiding overfitting, and enhancing classification accuracy.</w:t>
      </w:r>
      <w:r w:rsidRPr="003E5547">
        <w:t>.</w:t>
      </w:r>
    </w:p>
    <w:p w14:paraId="26142671" w14:textId="2A063A63" w:rsidR="00232DBE" w:rsidRPr="00DD671D" w:rsidRDefault="00681319" w:rsidP="00681319">
      <w:pPr>
        <w:pStyle w:val="Heading4"/>
        <w:rPr>
          <w:color w:val="0070C0"/>
        </w:rPr>
      </w:pPr>
      <w:r w:rsidRPr="00DD671D">
        <w:rPr>
          <w:color w:val="0070C0"/>
        </w:rPr>
        <w:t xml:space="preserve">3.5.7.2 </w:t>
      </w:r>
      <w:r w:rsidR="00232DBE" w:rsidRPr="00DD671D">
        <w:rPr>
          <w:color w:val="0070C0"/>
        </w:rPr>
        <w:t>Regulari</w:t>
      </w:r>
      <w:r w:rsidR="00B6774C" w:rsidRPr="00DD671D">
        <w:rPr>
          <w:color w:val="0070C0"/>
        </w:rPr>
        <w:t>s</w:t>
      </w:r>
      <w:r w:rsidR="00232DBE" w:rsidRPr="00DD671D">
        <w:rPr>
          <w:color w:val="0070C0"/>
        </w:rPr>
        <w:t>ation</w:t>
      </w:r>
    </w:p>
    <w:p w14:paraId="791B6E71" w14:textId="49A409DD" w:rsidR="00DC7C63" w:rsidRDefault="00DC7C63" w:rsidP="0099384C">
      <w:r>
        <w:tab/>
      </w:r>
      <w:r w:rsidR="00F14E81" w:rsidRPr="00F14E81">
        <w:t>Generally, many characteristics may have an effect on the output of a model. The model becomes more complex as the number of features increases. An overfitting model often includes all characteristics, even if some have a negligible impact on the final output. Alternatively, even worse, some of these characteristics are meaningless sounds for the output. To minimise these instances, two options can be used: remove any superfluous characteristics from the model and reduce the weights of elements that have little effect on the final categorisation. To do so, a penalty term is applied, which is called regularisation. There are three types of regularisation: L1 regularisation, L2 regularisation, and dropout (Rao et al., 2018; Ying, 2019).</w:t>
      </w:r>
    </w:p>
    <w:p w14:paraId="2487E199" w14:textId="54C40088" w:rsidR="003B26A7" w:rsidRPr="00B91775" w:rsidRDefault="00681319" w:rsidP="00681319">
      <w:pPr>
        <w:pStyle w:val="Heading4"/>
      </w:pPr>
      <w:r w:rsidRPr="00DD671D">
        <w:rPr>
          <w:color w:val="0070C0"/>
        </w:rPr>
        <w:t>3.5.7.</w:t>
      </w:r>
      <w:r w:rsidR="0000359F" w:rsidRPr="00DD671D">
        <w:rPr>
          <w:color w:val="0070C0"/>
        </w:rPr>
        <w:t>3</w:t>
      </w:r>
      <w:r w:rsidRPr="00DD671D">
        <w:rPr>
          <w:color w:val="0070C0"/>
        </w:rPr>
        <w:t xml:space="preserve"> </w:t>
      </w:r>
      <w:r w:rsidR="003B26A7" w:rsidRPr="00DD671D">
        <w:rPr>
          <w:color w:val="0070C0"/>
        </w:rPr>
        <w:t>Early stopping</w:t>
      </w:r>
    </w:p>
    <w:p w14:paraId="41EDA45C" w14:textId="1368BABB" w:rsidR="003B26A7" w:rsidRDefault="000B45DB" w:rsidP="002E58B2">
      <w:pPr>
        <w:ind w:firstLine="720"/>
      </w:pPr>
      <w:r w:rsidRPr="000B45DB">
        <w:t>Early stopping is a technique that defines an arbitrarily large number of training epochs and then terminates training when the model’s performance on the validation dataset stops increasing (Prechelt, 2012; Rao et al., 2018; Ying, 2019).</w:t>
      </w:r>
    </w:p>
    <w:p w14:paraId="153636E6" w14:textId="58C18EA0" w:rsidR="005F35AD" w:rsidRPr="003C5A84" w:rsidRDefault="00681319" w:rsidP="00681319">
      <w:pPr>
        <w:pStyle w:val="Heading4"/>
        <w:rPr>
          <w:color w:val="0070C0"/>
        </w:rPr>
      </w:pPr>
      <w:r w:rsidRPr="003C5A84">
        <w:rPr>
          <w:color w:val="0070C0"/>
        </w:rPr>
        <w:t>3.5.7.</w:t>
      </w:r>
      <w:r w:rsidR="0000359F" w:rsidRPr="003C5A84">
        <w:rPr>
          <w:color w:val="0070C0"/>
        </w:rPr>
        <w:t>4</w:t>
      </w:r>
      <w:r w:rsidRPr="003C5A84">
        <w:rPr>
          <w:color w:val="0070C0"/>
        </w:rPr>
        <w:t xml:space="preserve"> </w:t>
      </w:r>
      <w:r w:rsidR="005F35AD" w:rsidRPr="003C5A84">
        <w:rPr>
          <w:color w:val="0070C0"/>
        </w:rPr>
        <w:t xml:space="preserve">Batch </w:t>
      </w:r>
      <w:r w:rsidR="00AB7497" w:rsidRPr="003C5A84">
        <w:rPr>
          <w:color w:val="0070C0"/>
        </w:rPr>
        <w:t>normali</w:t>
      </w:r>
      <w:r w:rsidR="000B45DB">
        <w:rPr>
          <w:color w:val="0070C0"/>
        </w:rPr>
        <w:t>s</w:t>
      </w:r>
      <w:r w:rsidR="00AB7497" w:rsidRPr="003C5A84">
        <w:rPr>
          <w:color w:val="0070C0"/>
        </w:rPr>
        <w:t>ation</w:t>
      </w:r>
    </w:p>
    <w:p w14:paraId="52C80186" w14:textId="4EE1CEA5" w:rsidR="005F35AD" w:rsidRPr="00992AD9" w:rsidRDefault="005F35AD" w:rsidP="005F35AD">
      <w:r>
        <w:rPr>
          <w:rFonts w:asciiTheme="majorHAnsi" w:eastAsiaTheme="majorEastAsia" w:hAnsiTheme="majorHAnsi" w:cstheme="majorBidi"/>
          <w:color w:val="2F5496" w:themeColor="accent1" w:themeShade="BF"/>
          <w:sz w:val="26"/>
          <w:szCs w:val="26"/>
        </w:rPr>
        <w:tab/>
      </w:r>
      <w:r w:rsidR="009C47D8" w:rsidRPr="009C47D8">
        <w:t>Batch normalisation is a method for training very deep neural networks in which the inputs to a layer are standardised for each mini-batch. This results in a stabilisation of the learning process and a significant decrease in the number of training epochs needed to train deep networks (Ioffe &amp; Szegedy, 2015).</w:t>
      </w:r>
    </w:p>
    <w:p w14:paraId="703BC54C" w14:textId="6FA6F7A9" w:rsidR="00FC29B5" w:rsidRPr="003C5A84" w:rsidRDefault="00681319" w:rsidP="00681319">
      <w:pPr>
        <w:pStyle w:val="Heading4"/>
        <w:rPr>
          <w:color w:val="0070C0"/>
        </w:rPr>
      </w:pPr>
      <w:r w:rsidRPr="003C5A84">
        <w:rPr>
          <w:color w:val="0070C0"/>
        </w:rPr>
        <w:t>3.5.7.</w:t>
      </w:r>
      <w:r w:rsidR="0000359F" w:rsidRPr="003C5A84">
        <w:rPr>
          <w:color w:val="0070C0"/>
        </w:rPr>
        <w:t>5</w:t>
      </w:r>
      <w:r w:rsidRPr="003C5A84">
        <w:rPr>
          <w:color w:val="0070C0"/>
        </w:rPr>
        <w:t xml:space="preserve"> </w:t>
      </w:r>
      <w:r w:rsidR="00FC29B5" w:rsidRPr="003C5A84">
        <w:rPr>
          <w:color w:val="0070C0"/>
        </w:rPr>
        <w:t xml:space="preserve">Keras </w:t>
      </w:r>
      <w:r w:rsidR="00F727EC" w:rsidRPr="003C5A84">
        <w:rPr>
          <w:color w:val="0070C0"/>
        </w:rPr>
        <w:t>T</w:t>
      </w:r>
      <w:r w:rsidR="00FC29B5" w:rsidRPr="003C5A84">
        <w:rPr>
          <w:color w:val="0070C0"/>
        </w:rPr>
        <w:t>uner</w:t>
      </w:r>
    </w:p>
    <w:p w14:paraId="69BA5BEC" w14:textId="3DB5045D" w:rsidR="00F727EC" w:rsidRDefault="00947592" w:rsidP="00FC29B5">
      <w:r>
        <w:rPr>
          <w:rFonts w:asciiTheme="majorHAnsi" w:eastAsiaTheme="majorEastAsia" w:hAnsiTheme="majorHAnsi" w:cstheme="majorBidi"/>
          <w:color w:val="2F5496" w:themeColor="accent1" w:themeShade="BF"/>
          <w:sz w:val="26"/>
          <w:szCs w:val="26"/>
        </w:rPr>
        <w:tab/>
      </w:r>
      <w:r w:rsidR="00D6547C" w:rsidRPr="00D6547C">
        <w:t>The Keras Tuner is a package that assists researchers in selecting the optimum set of hyper-parameters for their application. Hyper-parameter tuning, or hyper-tuning, is the process of choosing the optimal collection of hyper-parameters for one’s machine learning application (Tensorflow, 2021).</w:t>
      </w:r>
    </w:p>
    <w:p w14:paraId="1A76C7AD" w14:textId="6075CE16" w:rsidR="008165E0" w:rsidRPr="003C5A84" w:rsidRDefault="00681319" w:rsidP="00681319">
      <w:pPr>
        <w:pStyle w:val="Heading4"/>
        <w:rPr>
          <w:color w:val="0070C0"/>
        </w:rPr>
      </w:pPr>
      <w:r w:rsidRPr="003C5A84">
        <w:rPr>
          <w:color w:val="0070C0"/>
        </w:rPr>
        <w:lastRenderedPageBreak/>
        <w:t>3.5.7.</w:t>
      </w:r>
      <w:r w:rsidR="0000359F" w:rsidRPr="003C5A84">
        <w:rPr>
          <w:color w:val="0070C0"/>
        </w:rPr>
        <w:t>6</w:t>
      </w:r>
      <w:r w:rsidRPr="003C5A84">
        <w:rPr>
          <w:color w:val="0070C0"/>
        </w:rPr>
        <w:t xml:space="preserve"> </w:t>
      </w:r>
      <w:r w:rsidR="008165E0" w:rsidRPr="003C5A84">
        <w:rPr>
          <w:color w:val="0070C0"/>
        </w:rPr>
        <w:t xml:space="preserve">ModelCheckpoint </w:t>
      </w:r>
    </w:p>
    <w:p w14:paraId="6FF6D606" w14:textId="1A2E64C7" w:rsidR="008165E0" w:rsidRPr="008165E0" w:rsidRDefault="00341A92" w:rsidP="008165E0">
      <w:pPr>
        <w:ind w:firstLine="720"/>
      </w:pPr>
      <w:r w:rsidRPr="00341A92">
        <w:t>The ModelCheckpoint callback class makes it possible to define where to checkpoint the model weights, how the file should be named, and under what circumstances to make a checkpoint of the model (Tensorflow, 2021).</w:t>
      </w:r>
    </w:p>
    <w:p w14:paraId="7CECF315" w14:textId="75AA2E63" w:rsidR="003F6084" w:rsidRPr="00B91775" w:rsidRDefault="00681319" w:rsidP="00681319">
      <w:pPr>
        <w:pStyle w:val="Heading4"/>
      </w:pPr>
      <w:r w:rsidRPr="003C5A84">
        <w:rPr>
          <w:color w:val="0070C0"/>
        </w:rPr>
        <w:t>3.5.7.</w:t>
      </w:r>
      <w:r w:rsidR="00EE1D63" w:rsidRPr="003C5A84">
        <w:rPr>
          <w:color w:val="0070C0"/>
        </w:rPr>
        <w:t>7</w:t>
      </w:r>
      <w:r w:rsidRPr="003C5A84">
        <w:rPr>
          <w:color w:val="0070C0"/>
        </w:rPr>
        <w:t xml:space="preserve"> </w:t>
      </w:r>
      <w:r w:rsidR="00516C9B" w:rsidRPr="003C5A84">
        <w:rPr>
          <w:color w:val="0070C0"/>
        </w:rPr>
        <w:t>Data augmentation</w:t>
      </w:r>
    </w:p>
    <w:p w14:paraId="70362768" w14:textId="4778A005" w:rsidR="002F02BC" w:rsidRDefault="00486D1C" w:rsidP="00A32A63">
      <w:r>
        <w:tab/>
      </w:r>
      <w:r w:rsidR="004C5F1D" w:rsidRPr="004C5F1D">
        <w:t>The algorithm is not the sole factor influencing the final classification accuracy in machine learning. In many instances, particularly in the field of SL, its performance may be substantially influenced by the amount and quality of training data (Ying, 2019)</w:t>
      </w:r>
      <w:r w:rsidR="00A32A63" w:rsidRPr="00A32A63">
        <w:t xml:space="preserve">. </w:t>
      </w:r>
    </w:p>
    <w:p w14:paraId="3A458816" w14:textId="3BD0B8E8" w:rsidR="00986F44" w:rsidRDefault="002F02BC" w:rsidP="002F02BC">
      <w:pPr>
        <w:ind w:firstLine="720"/>
      </w:pPr>
      <w:r>
        <w:rPr>
          <w:noProof/>
        </w:rPr>
        <mc:AlternateContent>
          <mc:Choice Requires="wps">
            <w:drawing>
              <wp:anchor distT="0" distB="0" distL="114300" distR="114300" simplePos="0" relativeHeight="252319744" behindDoc="0" locked="0" layoutInCell="1" allowOverlap="1" wp14:anchorId="4537730C" wp14:editId="040988AA">
                <wp:simplePos x="0" y="0"/>
                <wp:positionH relativeFrom="column">
                  <wp:posOffset>-2540</wp:posOffset>
                </wp:positionH>
                <wp:positionV relativeFrom="paragraph">
                  <wp:posOffset>2061210</wp:posOffset>
                </wp:positionV>
                <wp:extent cx="573151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268BB5" w14:textId="72382880" w:rsidR="00520A85" w:rsidRPr="00735C6D" w:rsidRDefault="00520A85" w:rsidP="00520A85">
                            <w:pPr>
                              <w:pStyle w:val="Caption"/>
                              <w:jc w:val="center"/>
                              <w:rPr>
                                <w:noProof/>
                              </w:rPr>
                            </w:pPr>
                            <w:bookmarkStart w:id="56" w:name="_Toc80666899"/>
                            <w:r>
                              <w:t xml:space="preserve">Figure </w:t>
                            </w:r>
                            <w:r w:rsidR="00022F11">
                              <w:fldChar w:fldCharType="begin"/>
                            </w:r>
                            <w:r w:rsidR="00022F11">
                              <w:instrText xml:space="preserve"> SEQ Figure \* ARABIC </w:instrText>
                            </w:r>
                            <w:r w:rsidR="00022F11">
                              <w:fldChar w:fldCharType="separate"/>
                            </w:r>
                            <w:r w:rsidR="002A5205">
                              <w:rPr>
                                <w:noProof/>
                              </w:rPr>
                              <w:t>10</w:t>
                            </w:r>
                            <w:r w:rsidR="00022F11">
                              <w:rPr>
                                <w:noProof/>
                              </w:rPr>
                              <w:fldChar w:fldCharType="end"/>
                            </w:r>
                            <w:r>
                              <w:t>.</w:t>
                            </w:r>
                            <w:r w:rsidRPr="00A6325F">
                              <w:t>Data augmentation procedure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730C" id="Text Box 291" o:spid="_x0000_s1038" type="#_x0000_t202" style="position:absolute;left:0;text-align:left;margin-left:-.2pt;margin-top:162.3pt;width:451.3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BAMAIAAGk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" stroked="f">
                <v:textbox style="mso-fit-shape-to-text:t" inset="0,0,0,0">
                  <w:txbxContent>
                    <w:p w14:paraId="59268BB5" w14:textId="72382880" w:rsidR="00520A85" w:rsidRPr="00735C6D" w:rsidRDefault="00520A85" w:rsidP="00520A85">
                      <w:pPr>
                        <w:pStyle w:val="Caption"/>
                        <w:jc w:val="center"/>
                        <w:rPr>
                          <w:noProof/>
                        </w:rPr>
                      </w:pPr>
                      <w:bookmarkStart w:id="57" w:name="_Toc80666899"/>
                      <w:r>
                        <w:t xml:space="preserve">Figure </w:t>
                      </w:r>
                      <w:r w:rsidR="00022F11">
                        <w:fldChar w:fldCharType="begin"/>
                      </w:r>
                      <w:r w:rsidR="00022F11">
                        <w:instrText xml:space="preserve"> SEQ Figure \* ARABIC </w:instrText>
                      </w:r>
                      <w:r w:rsidR="00022F11">
                        <w:fldChar w:fldCharType="separate"/>
                      </w:r>
                      <w:r w:rsidR="002A5205">
                        <w:rPr>
                          <w:noProof/>
                        </w:rPr>
                        <w:t>10</w:t>
                      </w:r>
                      <w:r w:rsidR="00022F11">
                        <w:rPr>
                          <w:noProof/>
                        </w:rPr>
                        <w:fldChar w:fldCharType="end"/>
                      </w:r>
                      <w:r>
                        <w:t>.</w:t>
                      </w:r>
                      <w:r w:rsidRPr="00A6325F">
                        <w:t>Data augmentation procedure</w:t>
                      </w:r>
                      <w:bookmarkEnd w:id="57"/>
                    </w:p>
                  </w:txbxContent>
                </v:textbox>
                <w10:wrap type="topAndBottom"/>
              </v:shape>
            </w:pict>
          </mc:Fallback>
        </mc:AlternateContent>
      </w:r>
      <w:r>
        <w:rPr>
          <w:noProof/>
        </w:rPr>
        <w:drawing>
          <wp:anchor distT="0" distB="0" distL="114300" distR="114300" simplePos="0" relativeHeight="250070016" behindDoc="0" locked="0" layoutInCell="1" allowOverlap="1" wp14:anchorId="5CA12A2A" wp14:editId="20D0C45B">
            <wp:simplePos x="0" y="0"/>
            <wp:positionH relativeFrom="margin">
              <wp:posOffset>-2540</wp:posOffset>
            </wp:positionH>
            <wp:positionV relativeFrom="paragraph">
              <wp:posOffset>679145</wp:posOffset>
            </wp:positionV>
            <wp:extent cx="5731510" cy="1325245"/>
            <wp:effectExtent l="0" t="0" r="2540" b="8255"/>
            <wp:wrapTopAndBottom/>
            <wp:docPr id="57" name="Picture 57"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logo&#10;&#10;Description automatically generated with low confidence"/>
                    <pic:cNvPicPr/>
                  </pic:nvPicPr>
                  <pic:blipFill>
                    <a:blip r:embed="rId162">
                      <a:extLst>
                        <a:ext uri="{28A0092B-C50C-407E-A947-70E740481C1C}">
                          <a14:useLocalDpi xmlns:a14="http://schemas.microsoft.com/office/drawing/2010/main" val="0"/>
                        </a:ext>
                      </a:extLst>
                    </a:blip>
                    <a:stretch>
                      <a:fillRect/>
                    </a:stretch>
                  </pic:blipFill>
                  <pic:spPr>
                    <a:xfrm>
                      <a:off x="0" y="0"/>
                      <a:ext cx="5731510" cy="1325245"/>
                    </a:xfrm>
                    <a:prstGeom prst="rect">
                      <a:avLst/>
                    </a:prstGeom>
                  </pic:spPr>
                </pic:pic>
              </a:graphicData>
            </a:graphic>
          </wp:anchor>
        </w:drawing>
      </w:r>
      <w:r w:rsidR="00A32A63" w:rsidRPr="00A32A63">
        <w:t>Data augmentation is a process of harnessing more images from the ones that are already used. This method applies different modifications such as rotation, scaling, zooming, changing the brightness, or flipping the picture (Shorten &amp; Khoshgoftaar, 2019).</w:t>
      </w:r>
    </w:p>
    <w:p w14:paraId="364CCD19" w14:textId="51E91A90" w:rsidR="00A1030E" w:rsidRPr="002F02BC" w:rsidRDefault="00A1030E" w:rsidP="00ED7869">
      <w:pPr>
        <w:pStyle w:val="Heading1"/>
        <w:jc w:val="center"/>
        <w:rPr>
          <w:color w:val="0070C0"/>
        </w:rPr>
      </w:pPr>
      <w:bookmarkStart w:id="58" w:name="_Toc80891472"/>
      <w:r w:rsidRPr="002F02BC">
        <w:rPr>
          <w:color w:val="0070C0"/>
        </w:rPr>
        <w:t>Synthesis</w:t>
      </w:r>
      <w:bookmarkEnd w:id="58"/>
    </w:p>
    <w:p w14:paraId="1553DEEC" w14:textId="7E5E3787" w:rsidR="00B660DC" w:rsidRPr="003C5A84" w:rsidRDefault="00A076DF" w:rsidP="00073D23">
      <w:pPr>
        <w:pStyle w:val="Heading1"/>
        <w:rPr>
          <w:color w:val="0070C0"/>
        </w:rPr>
      </w:pPr>
      <w:bookmarkStart w:id="59" w:name="_Toc80891473"/>
      <w:r w:rsidRPr="003C5A84">
        <w:rPr>
          <w:color w:val="0070C0"/>
        </w:rPr>
        <w:t xml:space="preserve">Chapter </w:t>
      </w:r>
      <w:r w:rsidR="00073D23" w:rsidRPr="003C5A84">
        <w:rPr>
          <w:color w:val="0070C0"/>
        </w:rPr>
        <w:t>4</w:t>
      </w:r>
      <w:r w:rsidRPr="003C5A84">
        <w:rPr>
          <w:color w:val="0070C0"/>
        </w:rPr>
        <w:t xml:space="preserve">. </w:t>
      </w:r>
      <w:r w:rsidR="00065273" w:rsidRPr="003C5A84">
        <w:rPr>
          <w:color w:val="0070C0"/>
        </w:rPr>
        <w:t>Project r</w:t>
      </w:r>
      <w:r w:rsidR="00065273" w:rsidRPr="00ED7869">
        <w:rPr>
          <w:color w:val="0070C0"/>
        </w:rPr>
        <w:t>e</w:t>
      </w:r>
      <w:r w:rsidR="00785A49" w:rsidRPr="00ED7869">
        <w:rPr>
          <w:color w:val="0070C0"/>
        </w:rPr>
        <w:t>se</w:t>
      </w:r>
      <w:r w:rsidR="00065273" w:rsidRPr="00ED7869">
        <w:rPr>
          <w:color w:val="0070C0"/>
        </w:rPr>
        <w:t>arch</w:t>
      </w:r>
      <w:bookmarkEnd w:id="59"/>
    </w:p>
    <w:p w14:paraId="71325C9C" w14:textId="5E4FE27F" w:rsidR="00065273" w:rsidRDefault="004A4F8C" w:rsidP="00065273">
      <w:r>
        <w:tab/>
      </w:r>
      <w:r w:rsidR="00EA5401" w:rsidRPr="00EA5401">
        <w:t>This section explains the approach utilised to create the project and details each step. In addition, it describes the components used to create the method, the rationale for their selection, and the dataset used to train the neural networks.</w:t>
      </w:r>
    </w:p>
    <w:p w14:paraId="5A0C9E57" w14:textId="071065FD" w:rsidR="00092B4B" w:rsidRPr="003C5A84" w:rsidRDefault="00092B4B" w:rsidP="00092B4B">
      <w:pPr>
        <w:pStyle w:val="Heading2"/>
        <w:tabs>
          <w:tab w:val="left" w:pos="3300"/>
        </w:tabs>
        <w:rPr>
          <w:color w:val="0070C0"/>
        </w:rPr>
      </w:pPr>
      <w:bookmarkStart w:id="60" w:name="_Toc80891474"/>
      <w:r w:rsidRPr="003C5A84">
        <w:rPr>
          <w:color w:val="0070C0"/>
        </w:rPr>
        <w:t>4.1 AffectNet dataset</w:t>
      </w:r>
      <w:bookmarkEnd w:id="60"/>
    </w:p>
    <w:p w14:paraId="6C11C8D0" w14:textId="77777777" w:rsidR="00020E2A" w:rsidRPr="00020E2A" w:rsidRDefault="00020E2A" w:rsidP="00020E2A">
      <w:pPr>
        <w:pStyle w:val="Default"/>
        <w:ind w:firstLine="720"/>
        <w:rPr>
          <w:rFonts w:asciiTheme="minorHAnsi" w:eastAsiaTheme="minorHAnsi" w:hAnsiTheme="minorHAnsi" w:cstheme="minorBidi"/>
          <w:color w:val="auto"/>
          <w:sz w:val="22"/>
          <w:szCs w:val="22"/>
        </w:rPr>
      </w:pPr>
      <w:r w:rsidRPr="00020E2A">
        <w:rPr>
          <w:rFonts w:asciiTheme="minorHAnsi" w:eastAsiaTheme="minorHAnsi" w:hAnsiTheme="minorHAnsi" w:cstheme="minorBidi"/>
          <w:color w:val="auto"/>
          <w:sz w:val="22"/>
          <w:szCs w:val="22"/>
        </w:rPr>
        <w:t>Automated emotional computing ITW is a difficult problem in computer vision. There are few annotated datasets of facial expressions ITW that include more than single emotions. Within the continuous dimensional display, there are very restricted remarks on face databases for personal computing. This project makes use of AffectNet data. Because the database only includes facial pictures, no other kind of data is gathered. This database contains the largest collection of naturalistic facial expressions, valence, and arousal, allowing the study of automated facial expression identification using two distinct emotion models. The database was developed via the collection and annotation of facial pictures. The term “affect” is a psychological concept that refers to the outward expression of feelings and emotions (Mollahosseini et al., 2019).</w:t>
      </w:r>
    </w:p>
    <w:p w14:paraId="0151C9E1" w14:textId="77777777" w:rsidR="00020E2A" w:rsidRPr="00020E2A" w:rsidRDefault="00020E2A" w:rsidP="00020E2A">
      <w:pPr>
        <w:pStyle w:val="Default"/>
        <w:ind w:firstLine="720"/>
        <w:rPr>
          <w:rFonts w:asciiTheme="minorHAnsi" w:eastAsiaTheme="minorHAnsi" w:hAnsiTheme="minorHAnsi" w:cstheme="minorBidi"/>
          <w:color w:val="auto"/>
          <w:sz w:val="22"/>
          <w:szCs w:val="22"/>
        </w:rPr>
      </w:pPr>
    </w:p>
    <w:p w14:paraId="19DC9FA7" w14:textId="39BA6906" w:rsidR="00D56E10" w:rsidRPr="00681319" w:rsidRDefault="00020E2A" w:rsidP="00020E2A">
      <w:pPr>
        <w:pStyle w:val="Default"/>
        <w:ind w:firstLine="720"/>
        <w:rPr>
          <w:rFonts w:asciiTheme="minorHAnsi" w:eastAsiaTheme="minorHAnsi" w:hAnsiTheme="minorHAnsi" w:cstheme="minorBidi"/>
          <w:color w:val="auto"/>
          <w:sz w:val="22"/>
          <w:szCs w:val="22"/>
        </w:rPr>
      </w:pPr>
      <w:r w:rsidRPr="00020E2A">
        <w:rPr>
          <w:rFonts w:asciiTheme="minorHAnsi" w:eastAsiaTheme="minorHAnsi" w:hAnsiTheme="minorHAnsi" w:cstheme="minorBidi"/>
          <w:color w:val="auto"/>
          <w:sz w:val="22"/>
          <w:szCs w:val="22"/>
        </w:rPr>
        <w:t>The AffectNet database contains approximately 1 million facial pictures gathered from the internet by questioning three significant web search engines utilising 1,250 emotion-related watchwords in six different languages. Approximately 550,000 images were automatically annotated using the ResNext neural network. These samples were obtained using the other samples as a training set. The other 420,000 samples are manually annotated for the presence of seven discrete facial expressions and the intensity of valence and arousal (Mollahosseini et al., 2019). Table 1 provides a summary of the different datasets used for facial emotion recognition made by Mollahosseini et al. (2019).</w:t>
      </w:r>
    </w:p>
    <w:tbl>
      <w:tblPr>
        <w:tblStyle w:val="TableGrid"/>
        <w:tblW w:w="0" w:type="auto"/>
        <w:tblLook w:val="04A0" w:firstRow="1" w:lastRow="0" w:firstColumn="1" w:lastColumn="0" w:noHBand="0" w:noVBand="1"/>
      </w:tblPr>
      <w:tblGrid>
        <w:gridCol w:w="1013"/>
        <w:gridCol w:w="2288"/>
        <w:gridCol w:w="1352"/>
        <w:gridCol w:w="2604"/>
        <w:gridCol w:w="1759"/>
      </w:tblGrid>
      <w:tr w:rsidR="00407D4B" w14:paraId="6066F8F8" w14:textId="77777777" w:rsidTr="00D76253">
        <w:tc>
          <w:tcPr>
            <w:tcW w:w="1101" w:type="dxa"/>
          </w:tcPr>
          <w:p w14:paraId="488799CD" w14:textId="24821FF9" w:rsidR="003A45E3" w:rsidRPr="00E70076" w:rsidRDefault="0023292B" w:rsidP="005F3C56">
            <w:pPr>
              <w:pStyle w:val="Default"/>
              <w:jc w:val="center"/>
              <w:rPr>
                <w:b/>
                <w:bCs/>
                <w:sz w:val="16"/>
                <w:szCs w:val="16"/>
              </w:rPr>
            </w:pPr>
            <w:r w:rsidRPr="00E70076">
              <w:rPr>
                <w:b/>
                <w:bCs/>
                <w:sz w:val="16"/>
                <w:szCs w:val="16"/>
              </w:rPr>
              <w:lastRenderedPageBreak/>
              <w:t>Dataset</w:t>
            </w:r>
          </w:p>
        </w:tc>
        <w:tc>
          <w:tcPr>
            <w:tcW w:w="2290" w:type="dxa"/>
          </w:tcPr>
          <w:p w14:paraId="15242FA2" w14:textId="60E04D44" w:rsidR="003A45E3" w:rsidRPr="00E70076" w:rsidRDefault="002F3A23" w:rsidP="005F3C56">
            <w:pPr>
              <w:pStyle w:val="Default"/>
              <w:jc w:val="center"/>
              <w:rPr>
                <w:b/>
                <w:bCs/>
                <w:sz w:val="16"/>
                <w:szCs w:val="16"/>
              </w:rPr>
            </w:pPr>
            <w:r w:rsidRPr="00E70076">
              <w:rPr>
                <w:b/>
                <w:bCs/>
                <w:sz w:val="16"/>
                <w:szCs w:val="16"/>
              </w:rPr>
              <w:t>Database  information</w:t>
            </w:r>
          </w:p>
        </w:tc>
        <w:tc>
          <w:tcPr>
            <w:tcW w:w="1521" w:type="dxa"/>
          </w:tcPr>
          <w:p w14:paraId="28440B62" w14:textId="40281DAB" w:rsidR="003A45E3" w:rsidRPr="00E70076" w:rsidRDefault="002F3A23" w:rsidP="005F3C56">
            <w:pPr>
              <w:pStyle w:val="Default"/>
              <w:jc w:val="center"/>
              <w:rPr>
                <w:b/>
                <w:bCs/>
                <w:sz w:val="16"/>
                <w:szCs w:val="16"/>
              </w:rPr>
            </w:pPr>
            <w:r w:rsidRPr="00E70076">
              <w:rPr>
                <w:b/>
                <w:bCs/>
                <w:sz w:val="16"/>
                <w:szCs w:val="16"/>
              </w:rPr>
              <w:t>Number of samples</w:t>
            </w:r>
          </w:p>
        </w:tc>
        <w:tc>
          <w:tcPr>
            <w:tcW w:w="3362" w:type="dxa"/>
          </w:tcPr>
          <w:p w14:paraId="5575648D" w14:textId="6F3FF589" w:rsidR="003A45E3" w:rsidRPr="00E70076" w:rsidRDefault="002F3A23" w:rsidP="005F3C56">
            <w:pPr>
              <w:pStyle w:val="Default"/>
              <w:jc w:val="center"/>
              <w:rPr>
                <w:b/>
                <w:bCs/>
                <w:sz w:val="16"/>
                <w:szCs w:val="16"/>
              </w:rPr>
            </w:pPr>
            <w:r w:rsidRPr="00E70076">
              <w:rPr>
                <w:b/>
                <w:bCs/>
                <w:sz w:val="16"/>
                <w:szCs w:val="16"/>
              </w:rPr>
              <w:t>Condition</w:t>
            </w:r>
          </w:p>
        </w:tc>
        <w:tc>
          <w:tcPr>
            <w:tcW w:w="968" w:type="dxa"/>
          </w:tcPr>
          <w:p w14:paraId="139F46AC" w14:textId="6F8F0D34" w:rsidR="003A45E3" w:rsidRPr="00E70076" w:rsidRDefault="005F3C56" w:rsidP="005F3C56">
            <w:pPr>
              <w:pStyle w:val="Default"/>
              <w:jc w:val="center"/>
              <w:rPr>
                <w:b/>
                <w:bCs/>
                <w:sz w:val="16"/>
                <w:szCs w:val="16"/>
              </w:rPr>
            </w:pPr>
            <w:r w:rsidRPr="00E70076">
              <w:rPr>
                <w:b/>
                <w:bCs/>
                <w:sz w:val="16"/>
                <w:szCs w:val="16"/>
              </w:rPr>
              <w:t>Affect Modeling</w:t>
            </w:r>
          </w:p>
        </w:tc>
      </w:tr>
      <w:tr w:rsidR="00407D4B" w14:paraId="608BF254" w14:textId="77777777" w:rsidTr="00D76253">
        <w:tc>
          <w:tcPr>
            <w:tcW w:w="1101" w:type="dxa"/>
          </w:tcPr>
          <w:p w14:paraId="696A1CAE" w14:textId="0D6415AF" w:rsidR="003A45E3" w:rsidRPr="0006609C" w:rsidRDefault="008E12A9" w:rsidP="0006609C">
            <w:pPr>
              <w:pStyle w:val="Default"/>
              <w:jc w:val="center"/>
              <w:rPr>
                <w:rFonts w:cstheme="minorHAnsi"/>
                <w:sz w:val="16"/>
                <w:szCs w:val="16"/>
              </w:rPr>
            </w:pPr>
            <w:r w:rsidRPr="0006609C">
              <w:rPr>
                <w:sz w:val="16"/>
                <w:szCs w:val="16"/>
              </w:rPr>
              <w:t>CK+</w:t>
            </w:r>
          </w:p>
        </w:tc>
        <w:tc>
          <w:tcPr>
            <w:tcW w:w="2290" w:type="dxa"/>
          </w:tcPr>
          <w:p w14:paraId="26DB3034" w14:textId="26D57497" w:rsidR="003A45E3" w:rsidRPr="0006609C" w:rsidRDefault="000B1CD0" w:rsidP="00D72816">
            <w:pPr>
              <w:pStyle w:val="Default"/>
              <w:numPr>
                <w:ilvl w:val="0"/>
                <w:numId w:val="5"/>
              </w:numPr>
              <w:rPr>
                <w:rFonts w:cstheme="minorHAnsi"/>
                <w:sz w:val="16"/>
                <w:szCs w:val="16"/>
              </w:rPr>
            </w:pPr>
            <w:r w:rsidRPr="0006609C">
              <w:rPr>
                <w:sz w:val="16"/>
                <w:szCs w:val="16"/>
              </w:rPr>
              <w:t>Frontal and 30 degree images</w:t>
            </w:r>
          </w:p>
        </w:tc>
        <w:tc>
          <w:tcPr>
            <w:tcW w:w="1521" w:type="dxa"/>
          </w:tcPr>
          <w:p w14:paraId="41D5116F" w14:textId="22B6AD7B" w:rsidR="003A45E3" w:rsidRPr="00D76253" w:rsidRDefault="007216FA" w:rsidP="00D54EFA">
            <w:pPr>
              <w:pStyle w:val="Default"/>
              <w:jc w:val="center"/>
              <w:rPr>
                <w:rFonts w:cstheme="minorHAnsi"/>
                <w:sz w:val="16"/>
                <w:szCs w:val="16"/>
              </w:rPr>
            </w:pPr>
            <w:r w:rsidRPr="00D76253">
              <w:rPr>
                <w:rFonts w:cstheme="minorHAnsi"/>
                <w:sz w:val="16"/>
                <w:szCs w:val="16"/>
              </w:rPr>
              <w:t>123</w:t>
            </w:r>
          </w:p>
        </w:tc>
        <w:tc>
          <w:tcPr>
            <w:tcW w:w="3362" w:type="dxa"/>
          </w:tcPr>
          <w:p w14:paraId="64214E9F" w14:textId="77777777" w:rsidR="003A45E3" w:rsidRPr="007829E4" w:rsidRDefault="005B1304" w:rsidP="005B1304">
            <w:pPr>
              <w:pStyle w:val="Default"/>
              <w:numPr>
                <w:ilvl w:val="0"/>
                <w:numId w:val="5"/>
              </w:numPr>
              <w:rPr>
                <w:rFonts w:cstheme="minorHAnsi"/>
                <w:sz w:val="16"/>
                <w:szCs w:val="16"/>
              </w:rPr>
            </w:pPr>
            <w:r w:rsidRPr="007829E4">
              <w:rPr>
                <w:rFonts w:cstheme="minorHAnsi"/>
                <w:sz w:val="16"/>
                <w:szCs w:val="16"/>
              </w:rPr>
              <w:t>Controlled</w:t>
            </w:r>
          </w:p>
          <w:p w14:paraId="260AA14C" w14:textId="687B3390" w:rsidR="005B1304" w:rsidRPr="007829E4" w:rsidRDefault="005B1304" w:rsidP="005B1304">
            <w:pPr>
              <w:pStyle w:val="Default"/>
              <w:numPr>
                <w:ilvl w:val="0"/>
                <w:numId w:val="5"/>
              </w:numPr>
              <w:rPr>
                <w:rFonts w:cstheme="minorHAnsi"/>
                <w:sz w:val="16"/>
                <w:szCs w:val="16"/>
              </w:rPr>
            </w:pPr>
            <w:r w:rsidRPr="007829E4">
              <w:rPr>
                <w:rFonts w:cstheme="minorHAnsi"/>
                <w:sz w:val="16"/>
                <w:szCs w:val="16"/>
              </w:rPr>
              <w:t>Posed</w:t>
            </w:r>
          </w:p>
        </w:tc>
        <w:tc>
          <w:tcPr>
            <w:tcW w:w="968" w:type="dxa"/>
          </w:tcPr>
          <w:p w14:paraId="7C30152A" w14:textId="77777777" w:rsidR="003A45E3" w:rsidRPr="00606079" w:rsidRDefault="001B2E89" w:rsidP="00606079">
            <w:pPr>
              <w:pStyle w:val="Default"/>
              <w:numPr>
                <w:ilvl w:val="0"/>
                <w:numId w:val="13"/>
              </w:numPr>
              <w:rPr>
                <w:sz w:val="16"/>
                <w:szCs w:val="16"/>
              </w:rPr>
            </w:pPr>
            <w:r w:rsidRPr="00606079">
              <w:rPr>
                <w:sz w:val="16"/>
                <w:szCs w:val="16"/>
              </w:rPr>
              <w:t>30 AUs</w:t>
            </w:r>
          </w:p>
          <w:p w14:paraId="00DAAF83" w14:textId="72712086" w:rsidR="00187E22" w:rsidRPr="00606079" w:rsidRDefault="00030895" w:rsidP="00606079">
            <w:pPr>
              <w:pStyle w:val="Default"/>
              <w:numPr>
                <w:ilvl w:val="0"/>
                <w:numId w:val="13"/>
              </w:numPr>
              <w:rPr>
                <w:rFonts w:cstheme="minorHAnsi"/>
                <w:b/>
                <w:bCs/>
                <w:sz w:val="16"/>
                <w:szCs w:val="16"/>
              </w:rPr>
            </w:pPr>
            <w:r>
              <w:rPr>
                <w:sz w:val="16"/>
                <w:szCs w:val="16"/>
              </w:rPr>
              <w:t>seven</w:t>
            </w:r>
            <w:r w:rsidR="00187E22" w:rsidRPr="00606079">
              <w:rPr>
                <w:sz w:val="16"/>
                <w:szCs w:val="16"/>
              </w:rPr>
              <w:t xml:space="preserve"> emotion categories</w:t>
            </w:r>
          </w:p>
        </w:tc>
      </w:tr>
      <w:tr w:rsidR="00407D4B" w14:paraId="28ADC89E" w14:textId="77777777" w:rsidTr="00D76253">
        <w:tc>
          <w:tcPr>
            <w:tcW w:w="1101" w:type="dxa"/>
          </w:tcPr>
          <w:p w14:paraId="73DC7421" w14:textId="376E717D" w:rsidR="003A45E3" w:rsidRPr="0006609C" w:rsidRDefault="008E12A9" w:rsidP="0006609C">
            <w:pPr>
              <w:pStyle w:val="Default"/>
              <w:jc w:val="center"/>
              <w:rPr>
                <w:rFonts w:cstheme="minorHAnsi"/>
                <w:sz w:val="16"/>
                <w:szCs w:val="16"/>
              </w:rPr>
            </w:pPr>
            <w:r w:rsidRPr="0006609C">
              <w:rPr>
                <w:sz w:val="16"/>
                <w:szCs w:val="16"/>
              </w:rPr>
              <w:t>MultiPie</w:t>
            </w:r>
          </w:p>
        </w:tc>
        <w:tc>
          <w:tcPr>
            <w:tcW w:w="2290" w:type="dxa"/>
          </w:tcPr>
          <w:p w14:paraId="24C4679A" w14:textId="03A4B25D" w:rsidR="002622C8" w:rsidRPr="0006609C" w:rsidRDefault="00030895" w:rsidP="00D72816">
            <w:pPr>
              <w:pStyle w:val="Default"/>
              <w:numPr>
                <w:ilvl w:val="0"/>
                <w:numId w:val="5"/>
              </w:numPr>
              <w:rPr>
                <w:sz w:val="16"/>
                <w:szCs w:val="16"/>
              </w:rPr>
            </w:pPr>
            <w:r w:rsidRPr="00030895">
              <w:rPr>
                <w:sz w:val="16"/>
                <w:szCs w:val="16"/>
              </w:rPr>
              <w:t xml:space="preserve">Approximately </w:t>
            </w:r>
            <w:r w:rsidR="000B1CD0" w:rsidRPr="0006609C">
              <w:rPr>
                <w:sz w:val="16"/>
                <w:szCs w:val="16"/>
              </w:rPr>
              <w:t>750,000 images</w:t>
            </w:r>
          </w:p>
          <w:p w14:paraId="6B6005B4" w14:textId="5E4A822F" w:rsidR="003A45E3" w:rsidRPr="0006609C" w:rsidRDefault="000B1CD0" w:rsidP="00D72816">
            <w:pPr>
              <w:pStyle w:val="Default"/>
              <w:numPr>
                <w:ilvl w:val="0"/>
                <w:numId w:val="5"/>
              </w:numPr>
              <w:rPr>
                <w:rFonts w:cstheme="minorHAnsi"/>
                <w:sz w:val="16"/>
                <w:szCs w:val="16"/>
              </w:rPr>
            </w:pPr>
            <w:r w:rsidRPr="0006609C">
              <w:rPr>
                <w:sz w:val="16"/>
                <w:szCs w:val="16"/>
              </w:rPr>
              <w:t>Under multiple viewpoints and illuminations</w:t>
            </w:r>
          </w:p>
        </w:tc>
        <w:tc>
          <w:tcPr>
            <w:tcW w:w="1521" w:type="dxa"/>
          </w:tcPr>
          <w:p w14:paraId="5DC7C3FF" w14:textId="22E8AB5A" w:rsidR="003A45E3" w:rsidRPr="00D76253" w:rsidRDefault="007216FA" w:rsidP="00D54EFA">
            <w:pPr>
              <w:pStyle w:val="Default"/>
              <w:jc w:val="center"/>
              <w:rPr>
                <w:rFonts w:cstheme="minorHAnsi"/>
                <w:sz w:val="16"/>
                <w:szCs w:val="16"/>
              </w:rPr>
            </w:pPr>
            <w:r w:rsidRPr="00D76253">
              <w:rPr>
                <w:rFonts w:cstheme="minorHAnsi"/>
                <w:sz w:val="16"/>
                <w:szCs w:val="16"/>
              </w:rPr>
              <w:t>337</w:t>
            </w:r>
          </w:p>
        </w:tc>
        <w:tc>
          <w:tcPr>
            <w:tcW w:w="3362" w:type="dxa"/>
          </w:tcPr>
          <w:p w14:paraId="21841FEF" w14:textId="77777777" w:rsidR="00164E1A" w:rsidRPr="007829E4" w:rsidRDefault="00164E1A" w:rsidP="00164E1A">
            <w:pPr>
              <w:pStyle w:val="Default"/>
              <w:numPr>
                <w:ilvl w:val="0"/>
                <w:numId w:val="5"/>
              </w:numPr>
              <w:jc w:val="both"/>
              <w:rPr>
                <w:rFonts w:cstheme="minorHAnsi"/>
                <w:sz w:val="16"/>
                <w:szCs w:val="16"/>
              </w:rPr>
            </w:pPr>
            <w:r w:rsidRPr="007829E4">
              <w:rPr>
                <w:rFonts w:cstheme="minorHAnsi"/>
                <w:sz w:val="16"/>
                <w:szCs w:val="16"/>
              </w:rPr>
              <w:t>Controlled</w:t>
            </w:r>
          </w:p>
          <w:p w14:paraId="53B70658" w14:textId="64C9D682" w:rsidR="003A45E3" w:rsidRPr="007829E4" w:rsidRDefault="00164E1A" w:rsidP="00164E1A">
            <w:pPr>
              <w:pStyle w:val="Default"/>
              <w:numPr>
                <w:ilvl w:val="0"/>
                <w:numId w:val="5"/>
              </w:numPr>
              <w:jc w:val="both"/>
              <w:rPr>
                <w:rFonts w:cstheme="minorHAnsi"/>
                <w:sz w:val="16"/>
                <w:szCs w:val="16"/>
              </w:rPr>
            </w:pPr>
            <w:r w:rsidRPr="007829E4">
              <w:rPr>
                <w:rFonts w:cstheme="minorHAnsi"/>
                <w:sz w:val="16"/>
                <w:szCs w:val="16"/>
              </w:rPr>
              <w:t>Posed</w:t>
            </w:r>
          </w:p>
        </w:tc>
        <w:tc>
          <w:tcPr>
            <w:tcW w:w="968" w:type="dxa"/>
          </w:tcPr>
          <w:p w14:paraId="2F7B4FB6" w14:textId="5FE773CA" w:rsidR="003A45E3" w:rsidRPr="00606079" w:rsidRDefault="00030895" w:rsidP="00606079">
            <w:pPr>
              <w:pStyle w:val="Default"/>
              <w:numPr>
                <w:ilvl w:val="0"/>
                <w:numId w:val="13"/>
              </w:numPr>
              <w:rPr>
                <w:rFonts w:cstheme="minorHAnsi"/>
                <w:sz w:val="16"/>
                <w:szCs w:val="16"/>
              </w:rPr>
            </w:pPr>
            <w:r>
              <w:rPr>
                <w:sz w:val="16"/>
                <w:szCs w:val="16"/>
              </w:rPr>
              <w:t>seven</w:t>
            </w:r>
            <w:r w:rsidR="00187E22" w:rsidRPr="00606079">
              <w:rPr>
                <w:sz w:val="16"/>
                <w:szCs w:val="16"/>
              </w:rPr>
              <w:t xml:space="preserve"> emotion categories</w:t>
            </w:r>
          </w:p>
        </w:tc>
      </w:tr>
      <w:tr w:rsidR="00407D4B" w14:paraId="5C4D33D9" w14:textId="77777777" w:rsidTr="00D76253">
        <w:tc>
          <w:tcPr>
            <w:tcW w:w="1101" w:type="dxa"/>
          </w:tcPr>
          <w:p w14:paraId="2DF62486" w14:textId="262C4905" w:rsidR="003A45E3" w:rsidRPr="0006609C" w:rsidRDefault="008E12A9" w:rsidP="0006609C">
            <w:pPr>
              <w:pStyle w:val="Default"/>
              <w:jc w:val="center"/>
              <w:rPr>
                <w:rFonts w:cstheme="minorHAnsi"/>
                <w:sz w:val="16"/>
                <w:szCs w:val="16"/>
              </w:rPr>
            </w:pPr>
            <w:r w:rsidRPr="0006609C">
              <w:rPr>
                <w:sz w:val="16"/>
                <w:szCs w:val="16"/>
              </w:rPr>
              <w:t>MMI</w:t>
            </w:r>
          </w:p>
        </w:tc>
        <w:tc>
          <w:tcPr>
            <w:tcW w:w="2290" w:type="dxa"/>
          </w:tcPr>
          <w:p w14:paraId="012AA547" w14:textId="7794B2B2" w:rsidR="002622C8" w:rsidRPr="0006609C" w:rsidRDefault="000B1CD0" w:rsidP="00AB72A9">
            <w:pPr>
              <w:pStyle w:val="Default"/>
              <w:numPr>
                <w:ilvl w:val="0"/>
                <w:numId w:val="7"/>
              </w:numPr>
              <w:rPr>
                <w:sz w:val="16"/>
                <w:szCs w:val="16"/>
              </w:rPr>
            </w:pPr>
            <w:r w:rsidRPr="0006609C">
              <w:rPr>
                <w:sz w:val="16"/>
                <w:szCs w:val="16"/>
              </w:rPr>
              <w:t>Subjects portrayed 79 series of facial expressions</w:t>
            </w:r>
          </w:p>
          <w:p w14:paraId="56E3FB53" w14:textId="4ABFFE89" w:rsidR="003A45E3" w:rsidRPr="0006609C" w:rsidRDefault="000B1CD0" w:rsidP="00AB72A9">
            <w:pPr>
              <w:pStyle w:val="Default"/>
              <w:numPr>
                <w:ilvl w:val="0"/>
                <w:numId w:val="7"/>
              </w:numPr>
              <w:rPr>
                <w:rFonts w:cstheme="minorHAnsi"/>
                <w:sz w:val="16"/>
                <w:szCs w:val="16"/>
              </w:rPr>
            </w:pPr>
            <w:r w:rsidRPr="0006609C">
              <w:rPr>
                <w:sz w:val="16"/>
                <w:szCs w:val="16"/>
              </w:rPr>
              <w:t xml:space="preserve"> Image sequence of frontal and side view are captured</w:t>
            </w:r>
          </w:p>
        </w:tc>
        <w:tc>
          <w:tcPr>
            <w:tcW w:w="1521" w:type="dxa"/>
          </w:tcPr>
          <w:p w14:paraId="032D8668" w14:textId="1C75C7B5" w:rsidR="003A45E3" w:rsidRPr="00D76253" w:rsidRDefault="007216FA" w:rsidP="00D54EFA">
            <w:pPr>
              <w:pStyle w:val="Default"/>
              <w:jc w:val="center"/>
              <w:rPr>
                <w:rFonts w:cstheme="minorHAnsi"/>
                <w:sz w:val="16"/>
                <w:szCs w:val="16"/>
              </w:rPr>
            </w:pPr>
            <w:r w:rsidRPr="00D76253">
              <w:rPr>
                <w:rFonts w:cstheme="minorHAnsi"/>
                <w:sz w:val="16"/>
                <w:szCs w:val="16"/>
              </w:rPr>
              <w:t>25</w:t>
            </w:r>
          </w:p>
        </w:tc>
        <w:tc>
          <w:tcPr>
            <w:tcW w:w="3362" w:type="dxa"/>
          </w:tcPr>
          <w:p w14:paraId="2E372C65" w14:textId="77777777" w:rsidR="00164E1A" w:rsidRPr="007829E4" w:rsidRDefault="00164E1A" w:rsidP="00164E1A">
            <w:pPr>
              <w:pStyle w:val="Default"/>
              <w:numPr>
                <w:ilvl w:val="0"/>
                <w:numId w:val="11"/>
              </w:numPr>
              <w:rPr>
                <w:rFonts w:cstheme="minorHAnsi"/>
                <w:sz w:val="16"/>
                <w:szCs w:val="16"/>
              </w:rPr>
            </w:pPr>
            <w:r w:rsidRPr="007829E4">
              <w:rPr>
                <w:rFonts w:cstheme="minorHAnsi"/>
                <w:sz w:val="16"/>
                <w:szCs w:val="16"/>
              </w:rPr>
              <w:t>Controlled</w:t>
            </w:r>
          </w:p>
          <w:p w14:paraId="13C5D643" w14:textId="77777777" w:rsidR="003A45E3" w:rsidRPr="007829E4" w:rsidRDefault="00164E1A" w:rsidP="00164E1A">
            <w:pPr>
              <w:pStyle w:val="Default"/>
              <w:numPr>
                <w:ilvl w:val="0"/>
                <w:numId w:val="11"/>
              </w:numPr>
              <w:rPr>
                <w:rFonts w:cstheme="minorHAnsi"/>
                <w:sz w:val="16"/>
                <w:szCs w:val="16"/>
              </w:rPr>
            </w:pPr>
            <w:r w:rsidRPr="007829E4">
              <w:rPr>
                <w:rFonts w:cstheme="minorHAnsi"/>
                <w:sz w:val="16"/>
                <w:szCs w:val="16"/>
              </w:rPr>
              <w:t>Posed</w:t>
            </w:r>
          </w:p>
          <w:p w14:paraId="048A02CD" w14:textId="6DDFDD03" w:rsidR="00164E1A" w:rsidRPr="007829E4" w:rsidRDefault="00164E1A" w:rsidP="00164E1A">
            <w:pPr>
              <w:pStyle w:val="Default"/>
              <w:numPr>
                <w:ilvl w:val="0"/>
                <w:numId w:val="11"/>
              </w:numPr>
              <w:rPr>
                <w:rFonts w:cstheme="minorHAnsi"/>
                <w:sz w:val="16"/>
                <w:szCs w:val="16"/>
              </w:rPr>
            </w:pPr>
            <w:r w:rsidRPr="007829E4">
              <w:rPr>
                <w:rFonts w:cstheme="minorHAnsi"/>
                <w:sz w:val="16"/>
                <w:szCs w:val="16"/>
              </w:rPr>
              <w:t>Spontaneous</w:t>
            </w:r>
          </w:p>
        </w:tc>
        <w:tc>
          <w:tcPr>
            <w:tcW w:w="968" w:type="dxa"/>
          </w:tcPr>
          <w:p w14:paraId="43D2B986" w14:textId="77777777" w:rsidR="003A45E3" w:rsidRPr="00606079" w:rsidRDefault="00187E22" w:rsidP="00606079">
            <w:pPr>
              <w:pStyle w:val="Default"/>
              <w:numPr>
                <w:ilvl w:val="0"/>
                <w:numId w:val="13"/>
              </w:numPr>
              <w:rPr>
                <w:sz w:val="16"/>
                <w:szCs w:val="16"/>
              </w:rPr>
            </w:pPr>
            <w:r w:rsidRPr="00606079">
              <w:rPr>
                <w:sz w:val="16"/>
                <w:szCs w:val="16"/>
              </w:rPr>
              <w:t>31 AUs</w:t>
            </w:r>
          </w:p>
          <w:p w14:paraId="341A2F7D" w14:textId="77777777" w:rsidR="00187E22" w:rsidRPr="00606079" w:rsidRDefault="00187E22" w:rsidP="00606079">
            <w:pPr>
              <w:rPr>
                <w:rFonts w:ascii="Calibri" w:eastAsiaTheme="minorEastAsia" w:hAnsi="Calibri" w:cs="Calibri"/>
                <w:color w:val="000000"/>
                <w:sz w:val="16"/>
                <w:szCs w:val="16"/>
              </w:rPr>
            </w:pPr>
          </w:p>
          <w:p w14:paraId="3D9A1CBC" w14:textId="52946248" w:rsidR="00187E22" w:rsidRPr="00606079" w:rsidRDefault="00187E22" w:rsidP="00606079">
            <w:pPr>
              <w:pStyle w:val="ListParagraph"/>
              <w:numPr>
                <w:ilvl w:val="0"/>
                <w:numId w:val="13"/>
              </w:numPr>
              <w:rPr>
                <w:sz w:val="16"/>
                <w:szCs w:val="16"/>
              </w:rPr>
            </w:pPr>
            <w:r w:rsidRPr="00606079">
              <w:rPr>
                <w:sz w:val="16"/>
                <w:szCs w:val="16"/>
              </w:rPr>
              <w:t>Six basic expression</w:t>
            </w:r>
          </w:p>
        </w:tc>
      </w:tr>
      <w:tr w:rsidR="00407D4B" w14:paraId="1C9CB02F" w14:textId="77777777" w:rsidTr="00D76253">
        <w:tc>
          <w:tcPr>
            <w:tcW w:w="1101" w:type="dxa"/>
          </w:tcPr>
          <w:p w14:paraId="18CAFB67" w14:textId="700A5DDF" w:rsidR="003A45E3" w:rsidRPr="0006609C" w:rsidRDefault="008E12A9" w:rsidP="0006609C">
            <w:pPr>
              <w:pStyle w:val="Default"/>
              <w:jc w:val="center"/>
              <w:rPr>
                <w:rFonts w:cstheme="minorHAnsi"/>
                <w:sz w:val="16"/>
                <w:szCs w:val="16"/>
              </w:rPr>
            </w:pPr>
            <w:r w:rsidRPr="0006609C">
              <w:rPr>
                <w:sz w:val="16"/>
                <w:szCs w:val="16"/>
              </w:rPr>
              <w:t>DISFA</w:t>
            </w:r>
          </w:p>
        </w:tc>
        <w:tc>
          <w:tcPr>
            <w:tcW w:w="2290" w:type="dxa"/>
          </w:tcPr>
          <w:p w14:paraId="6938C2B7" w14:textId="4296F926" w:rsidR="002622C8" w:rsidRPr="0006609C" w:rsidRDefault="000B1CD0" w:rsidP="0006609C">
            <w:pPr>
              <w:pStyle w:val="Default"/>
              <w:numPr>
                <w:ilvl w:val="0"/>
                <w:numId w:val="5"/>
              </w:numPr>
              <w:rPr>
                <w:sz w:val="16"/>
                <w:szCs w:val="16"/>
              </w:rPr>
            </w:pPr>
            <w:r w:rsidRPr="0006609C">
              <w:rPr>
                <w:sz w:val="16"/>
                <w:szCs w:val="16"/>
              </w:rPr>
              <w:t>Video of subjects while</w:t>
            </w:r>
            <w:r w:rsidR="0006609C">
              <w:rPr>
                <w:sz w:val="16"/>
                <w:szCs w:val="16"/>
              </w:rPr>
              <w:t xml:space="preserve"> </w:t>
            </w:r>
            <w:r w:rsidRPr="0006609C">
              <w:rPr>
                <w:sz w:val="16"/>
                <w:szCs w:val="16"/>
              </w:rPr>
              <w:t>watching a four minutes video</w:t>
            </w:r>
          </w:p>
          <w:p w14:paraId="3E1B63A7" w14:textId="3E5A58FE" w:rsidR="003A45E3" w:rsidRPr="0006609C" w:rsidRDefault="00444200" w:rsidP="0006609C">
            <w:pPr>
              <w:pStyle w:val="Default"/>
              <w:numPr>
                <w:ilvl w:val="0"/>
                <w:numId w:val="5"/>
              </w:numPr>
              <w:rPr>
                <w:rFonts w:cstheme="minorHAnsi"/>
                <w:sz w:val="16"/>
                <w:szCs w:val="16"/>
              </w:rPr>
            </w:pPr>
            <w:r>
              <w:rPr>
                <w:sz w:val="16"/>
                <w:szCs w:val="16"/>
              </w:rPr>
              <w:t>c</w:t>
            </w:r>
            <w:r w:rsidR="000B1CD0" w:rsidRPr="0006609C">
              <w:rPr>
                <w:sz w:val="16"/>
                <w:szCs w:val="16"/>
              </w:rPr>
              <w:t>lip are recorded by a stereo camera</w:t>
            </w:r>
          </w:p>
        </w:tc>
        <w:tc>
          <w:tcPr>
            <w:tcW w:w="1521" w:type="dxa"/>
          </w:tcPr>
          <w:p w14:paraId="3BCAD137" w14:textId="2AA1E84F" w:rsidR="003A45E3" w:rsidRPr="00D76253" w:rsidRDefault="007216FA" w:rsidP="00D54EFA">
            <w:pPr>
              <w:pStyle w:val="Default"/>
              <w:jc w:val="center"/>
              <w:rPr>
                <w:rFonts w:cstheme="minorHAnsi"/>
                <w:sz w:val="16"/>
                <w:szCs w:val="16"/>
              </w:rPr>
            </w:pPr>
            <w:r w:rsidRPr="00D76253">
              <w:rPr>
                <w:rFonts w:cstheme="minorHAnsi"/>
                <w:sz w:val="16"/>
                <w:szCs w:val="16"/>
              </w:rPr>
              <w:t>27</w:t>
            </w:r>
          </w:p>
        </w:tc>
        <w:tc>
          <w:tcPr>
            <w:tcW w:w="3362" w:type="dxa"/>
          </w:tcPr>
          <w:p w14:paraId="612D6E73" w14:textId="77777777" w:rsidR="003A45E3" w:rsidRPr="007829E4" w:rsidRDefault="00B82FC4" w:rsidP="00B82FC4">
            <w:pPr>
              <w:pStyle w:val="Default"/>
              <w:numPr>
                <w:ilvl w:val="0"/>
                <w:numId w:val="12"/>
              </w:numPr>
              <w:rPr>
                <w:rFonts w:cstheme="minorHAnsi"/>
                <w:sz w:val="16"/>
                <w:szCs w:val="16"/>
              </w:rPr>
            </w:pPr>
            <w:r w:rsidRPr="007829E4">
              <w:rPr>
                <w:rFonts w:cstheme="minorHAnsi"/>
                <w:sz w:val="16"/>
                <w:szCs w:val="16"/>
              </w:rPr>
              <w:t>Controlled</w:t>
            </w:r>
          </w:p>
          <w:p w14:paraId="6EC8F2C2" w14:textId="071087B7" w:rsidR="00B82FC4" w:rsidRPr="007829E4" w:rsidRDefault="00B82FC4" w:rsidP="00B82FC4">
            <w:pPr>
              <w:pStyle w:val="Default"/>
              <w:numPr>
                <w:ilvl w:val="0"/>
                <w:numId w:val="12"/>
              </w:numPr>
              <w:rPr>
                <w:rFonts w:cstheme="minorHAnsi"/>
                <w:sz w:val="16"/>
                <w:szCs w:val="16"/>
              </w:rPr>
            </w:pPr>
            <w:r w:rsidRPr="007829E4">
              <w:rPr>
                <w:rFonts w:cstheme="minorHAnsi"/>
                <w:sz w:val="16"/>
                <w:szCs w:val="16"/>
              </w:rPr>
              <w:t>Spontaneous</w:t>
            </w:r>
          </w:p>
        </w:tc>
        <w:tc>
          <w:tcPr>
            <w:tcW w:w="968" w:type="dxa"/>
          </w:tcPr>
          <w:p w14:paraId="7F065069" w14:textId="5F826C52" w:rsidR="003A45E3" w:rsidRPr="00606079" w:rsidRDefault="00407D4B" w:rsidP="00606079">
            <w:pPr>
              <w:pStyle w:val="Default"/>
              <w:numPr>
                <w:ilvl w:val="0"/>
                <w:numId w:val="13"/>
              </w:numPr>
              <w:rPr>
                <w:rFonts w:cstheme="minorHAnsi"/>
                <w:sz w:val="16"/>
                <w:szCs w:val="16"/>
              </w:rPr>
            </w:pPr>
            <w:r w:rsidRPr="00606079">
              <w:rPr>
                <w:sz w:val="16"/>
                <w:szCs w:val="16"/>
              </w:rPr>
              <w:t>12 AUs</w:t>
            </w:r>
          </w:p>
          <w:p w14:paraId="2E15FD21" w14:textId="0E7EE940" w:rsidR="00407D4B" w:rsidRPr="00606079" w:rsidRDefault="00407D4B" w:rsidP="00606079">
            <w:pPr>
              <w:pStyle w:val="ListParagraph"/>
              <w:tabs>
                <w:tab w:val="left" w:pos="693"/>
              </w:tabs>
              <w:rPr>
                <w:sz w:val="16"/>
                <w:szCs w:val="16"/>
              </w:rPr>
            </w:pPr>
          </w:p>
        </w:tc>
      </w:tr>
      <w:tr w:rsidR="00407D4B" w14:paraId="5D2A72D6" w14:textId="77777777" w:rsidTr="00D76253">
        <w:tc>
          <w:tcPr>
            <w:tcW w:w="1101" w:type="dxa"/>
          </w:tcPr>
          <w:p w14:paraId="421FC2B5" w14:textId="6573AE4E" w:rsidR="003A45E3" w:rsidRPr="0006609C" w:rsidRDefault="008E12A9" w:rsidP="0006609C">
            <w:pPr>
              <w:pStyle w:val="Default"/>
              <w:jc w:val="center"/>
              <w:rPr>
                <w:rFonts w:cstheme="minorHAnsi"/>
                <w:sz w:val="16"/>
                <w:szCs w:val="16"/>
              </w:rPr>
            </w:pPr>
            <w:r w:rsidRPr="0006609C">
              <w:rPr>
                <w:sz w:val="16"/>
                <w:szCs w:val="16"/>
              </w:rPr>
              <w:t>SALDB</w:t>
            </w:r>
          </w:p>
        </w:tc>
        <w:tc>
          <w:tcPr>
            <w:tcW w:w="2290" w:type="dxa"/>
          </w:tcPr>
          <w:p w14:paraId="4591CB29" w14:textId="53B6E680" w:rsidR="00222E8E" w:rsidRPr="0006609C" w:rsidRDefault="008B3B6A" w:rsidP="0006609C">
            <w:pPr>
              <w:pStyle w:val="Default"/>
              <w:numPr>
                <w:ilvl w:val="0"/>
                <w:numId w:val="5"/>
              </w:numPr>
              <w:rPr>
                <w:sz w:val="16"/>
                <w:szCs w:val="16"/>
              </w:rPr>
            </w:pPr>
            <w:r w:rsidRPr="0006609C">
              <w:rPr>
                <w:sz w:val="16"/>
                <w:szCs w:val="16"/>
              </w:rPr>
              <w:t>SAL</w:t>
            </w:r>
          </w:p>
          <w:p w14:paraId="3C8A59E0" w14:textId="2AB59E5C" w:rsidR="002622C8" w:rsidRPr="0006609C" w:rsidRDefault="008B3B6A" w:rsidP="0006609C">
            <w:pPr>
              <w:pStyle w:val="Default"/>
              <w:numPr>
                <w:ilvl w:val="0"/>
                <w:numId w:val="5"/>
              </w:numPr>
              <w:rPr>
                <w:sz w:val="16"/>
                <w:szCs w:val="16"/>
              </w:rPr>
            </w:pPr>
            <w:r w:rsidRPr="0006609C">
              <w:rPr>
                <w:sz w:val="16"/>
                <w:szCs w:val="16"/>
              </w:rPr>
              <w:t>Audiovisual (facial expression,shoulder, audiocues)</w:t>
            </w:r>
          </w:p>
          <w:p w14:paraId="577D661B" w14:textId="6D673D22" w:rsidR="003A45E3" w:rsidRPr="0006609C" w:rsidRDefault="008B3B6A" w:rsidP="0006609C">
            <w:pPr>
              <w:pStyle w:val="Default"/>
              <w:numPr>
                <w:ilvl w:val="0"/>
                <w:numId w:val="5"/>
              </w:numPr>
              <w:rPr>
                <w:sz w:val="16"/>
                <w:szCs w:val="16"/>
              </w:rPr>
            </w:pPr>
            <w:r w:rsidRPr="0006609C">
              <w:rPr>
                <w:sz w:val="16"/>
                <w:szCs w:val="16"/>
              </w:rPr>
              <w:t xml:space="preserve">20 facial feature points, </w:t>
            </w:r>
            <w:r w:rsidR="00444200">
              <w:rPr>
                <w:sz w:val="16"/>
                <w:szCs w:val="16"/>
              </w:rPr>
              <w:t>five</w:t>
            </w:r>
            <w:r w:rsidRPr="0006609C">
              <w:rPr>
                <w:sz w:val="16"/>
                <w:szCs w:val="16"/>
              </w:rPr>
              <w:t xml:space="preserve"> shoulder points for video</w:t>
            </w:r>
          </w:p>
        </w:tc>
        <w:tc>
          <w:tcPr>
            <w:tcW w:w="1521" w:type="dxa"/>
          </w:tcPr>
          <w:p w14:paraId="00C2F72C" w14:textId="2059EF8D" w:rsidR="003A45E3" w:rsidRPr="00D76253" w:rsidRDefault="007216FA" w:rsidP="00D54EFA">
            <w:pPr>
              <w:pStyle w:val="Default"/>
              <w:jc w:val="center"/>
              <w:rPr>
                <w:rFonts w:cstheme="minorHAnsi"/>
                <w:sz w:val="16"/>
                <w:szCs w:val="16"/>
              </w:rPr>
            </w:pPr>
            <w:r w:rsidRPr="00D76253">
              <w:rPr>
                <w:rFonts w:cstheme="minorHAnsi"/>
                <w:sz w:val="16"/>
                <w:szCs w:val="16"/>
              </w:rPr>
              <w:t>4</w:t>
            </w:r>
          </w:p>
        </w:tc>
        <w:tc>
          <w:tcPr>
            <w:tcW w:w="3362" w:type="dxa"/>
          </w:tcPr>
          <w:p w14:paraId="5A0C82FF" w14:textId="77777777" w:rsidR="003A45E3" w:rsidRPr="007829E4" w:rsidRDefault="001051D5" w:rsidP="00D76253">
            <w:pPr>
              <w:pStyle w:val="Default"/>
              <w:numPr>
                <w:ilvl w:val="0"/>
                <w:numId w:val="12"/>
              </w:numPr>
              <w:rPr>
                <w:rFonts w:cstheme="minorHAnsi"/>
                <w:sz w:val="16"/>
                <w:szCs w:val="16"/>
              </w:rPr>
            </w:pPr>
            <w:r w:rsidRPr="007829E4">
              <w:rPr>
                <w:rFonts w:cstheme="minorHAnsi"/>
                <w:sz w:val="16"/>
                <w:szCs w:val="16"/>
              </w:rPr>
              <w:t>Controlled</w:t>
            </w:r>
          </w:p>
          <w:p w14:paraId="529112E6" w14:textId="3FB2AC71" w:rsidR="001051D5" w:rsidRPr="007829E4" w:rsidRDefault="001051D5" w:rsidP="00D76253">
            <w:pPr>
              <w:pStyle w:val="Default"/>
              <w:numPr>
                <w:ilvl w:val="0"/>
                <w:numId w:val="12"/>
              </w:numPr>
              <w:rPr>
                <w:rFonts w:cstheme="minorHAnsi"/>
                <w:sz w:val="16"/>
                <w:szCs w:val="16"/>
              </w:rPr>
            </w:pPr>
            <w:r w:rsidRPr="007829E4">
              <w:rPr>
                <w:rFonts w:cstheme="minorHAnsi"/>
                <w:sz w:val="16"/>
                <w:szCs w:val="16"/>
              </w:rPr>
              <w:t>Spontane</w:t>
            </w:r>
            <w:r w:rsidR="00B0100B" w:rsidRPr="007829E4">
              <w:rPr>
                <w:rFonts w:cstheme="minorHAnsi"/>
                <w:sz w:val="16"/>
                <w:szCs w:val="16"/>
              </w:rPr>
              <w:t>ous</w:t>
            </w:r>
          </w:p>
        </w:tc>
        <w:tc>
          <w:tcPr>
            <w:tcW w:w="968" w:type="dxa"/>
          </w:tcPr>
          <w:p w14:paraId="2FBF76A7" w14:textId="3C70015C" w:rsidR="00407D4B" w:rsidRPr="00606079" w:rsidRDefault="00407D4B" w:rsidP="00606079">
            <w:pPr>
              <w:pStyle w:val="Default"/>
              <w:numPr>
                <w:ilvl w:val="0"/>
                <w:numId w:val="13"/>
              </w:numPr>
              <w:rPr>
                <w:sz w:val="16"/>
                <w:szCs w:val="16"/>
              </w:rPr>
            </w:pPr>
            <w:r w:rsidRPr="00606079">
              <w:rPr>
                <w:sz w:val="16"/>
                <w:szCs w:val="16"/>
              </w:rPr>
              <w:t>Valence  Quantized</w:t>
            </w:r>
          </w:p>
          <w:p w14:paraId="228ED913" w14:textId="53A28B50" w:rsidR="003A45E3" w:rsidRPr="00606079" w:rsidRDefault="00407D4B" w:rsidP="00606079">
            <w:pPr>
              <w:pStyle w:val="Default"/>
              <w:numPr>
                <w:ilvl w:val="0"/>
                <w:numId w:val="13"/>
              </w:numPr>
              <w:rPr>
                <w:rFonts w:cstheme="minorHAnsi"/>
                <w:sz w:val="16"/>
                <w:szCs w:val="16"/>
              </w:rPr>
            </w:pPr>
            <w:r w:rsidRPr="00606079">
              <w:rPr>
                <w:sz w:val="16"/>
                <w:szCs w:val="16"/>
              </w:rPr>
              <w:t>Continuous</w:t>
            </w:r>
          </w:p>
        </w:tc>
      </w:tr>
      <w:tr w:rsidR="00407D4B" w14:paraId="1D5D3EB6" w14:textId="77777777" w:rsidTr="00D76253">
        <w:tc>
          <w:tcPr>
            <w:tcW w:w="1101" w:type="dxa"/>
          </w:tcPr>
          <w:p w14:paraId="408459C7" w14:textId="5E27BD3B" w:rsidR="003A45E3" w:rsidRPr="0006609C" w:rsidRDefault="008E12A9" w:rsidP="0006609C">
            <w:pPr>
              <w:pStyle w:val="Default"/>
              <w:jc w:val="center"/>
              <w:rPr>
                <w:rFonts w:cstheme="minorHAnsi"/>
                <w:sz w:val="16"/>
                <w:szCs w:val="16"/>
              </w:rPr>
            </w:pPr>
            <w:r w:rsidRPr="0006609C">
              <w:rPr>
                <w:sz w:val="16"/>
                <w:szCs w:val="16"/>
              </w:rPr>
              <w:t>RELOCA</w:t>
            </w:r>
          </w:p>
        </w:tc>
        <w:tc>
          <w:tcPr>
            <w:tcW w:w="2290" w:type="dxa"/>
          </w:tcPr>
          <w:p w14:paraId="3074FF8F" w14:textId="7A7DF3A6" w:rsidR="003A45E3" w:rsidRPr="0006609C" w:rsidRDefault="008B3B6A" w:rsidP="000726BF">
            <w:pPr>
              <w:pStyle w:val="Default"/>
              <w:numPr>
                <w:ilvl w:val="0"/>
                <w:numId w:val="5"/>
              </w:numPr>
              <w:rPr>
                <w:rFonts w:cstheme="minorHAnsi"/>
                <w:sz w:val="16"/>
                <w:szCs w:val="16"/>
              </w:rPr>
            </w:pPr>
            <w:r w:rsidRPr="0006609C">
              <w:rPr>
                <w:sz w:val="16"/>
                <w:szCs w:val="16"/>
              </w:rPr>
              <w:t>Multi-modal audio, video, ECG and EDA</w:t>
            </w:r>
          </w:p>
        </w:tc>
        <w:tc>
          <w:tcPr>
            <w:tcW w:w="1521" w:type="dxa"/>
          </w:tcPr>
          <w:p w14:paraId="137CE9BE" w14:textId="18EAF059" w:rsidR="003A45E3" w:rsidRPr="00D76253" w:rsidRDefault="007216FA" w:rsidP="00D54EFA">
            <w:pPr>
              <w:pStyle w:val="Default"/>
              <w:jc w:val="center"/>
              <w:rPr>
                <w:rFonts w:cstheme="minorHAnsi"/>
                <w:sz w:val="16"/>
                <w:szCs w:val="16"/>
              </w:rPr>
            </w:pPr>
            <w:r w:rsidRPr="00D76253">
              <w:rPr>
                <w:rFonts w:cstheme="minorHAnsi"/>
                <w:sz w:val="16"/>
                <w:szCs w:val="16"/>
              </w:rPr>
              <w:t>46</w:t>
            </w:r>
          </w:p>
        </w:tc>
        <w:tc>
          <w:tcPr>
            <w:tcW w:w="3362" w:type="dxa"/>
          </w:tcPr>
          <w:p w14:paraId="7E37477A" w14:textId="77777777" w:rsidR="00B0100B" w:rsidRPr="007829E4" w:rsidRDefault="00B0100B" w:rsidP="00D76253">
            <w:pPr>
              <w:pStyle w:val="Default"/>
              <w:numPr>
                <w:ilvl w:val="0"/>
                <w:numId w:val="12"/>
              </w:numPr>
              <w:rPr>
                <w:rFonts w:cstheme="minorHAnsi"/>
                <w:sz w:val="16"/>
                <w:szCs w:val="16"/>
              </w:rPr>
            </w:pPr>
            <w:r w:rsidRPr="007829E4">
              <w:rPr>
                <w:rFonts w:cstheme="minorHAnsi"/>
                <w:sz w:val="16"/>
                <w:szCs w:val="16"/>
              </w:rPr>
              <w:t>Controlled</w:t>
            </w:r>
          </w:p>
          <w:p w14:paraId="3A1FDADE" w14:textId="29BE1FF6" w:rsidR="003A45E3" w:rsidRPr="007829E4" w:rsidRDefault="00B0100B" w:rsidP="00D76253">
            <w:pPr>
              <w:pStyle w:val="Default"/>
              <w:numPr>
                <w:ilvl w:val="0"/>
                <w:numId w:val="12"/>
              </w:numPr>
              <w:rPr>
                <w:rFonts w:cstheme="minorHAnsi"/>
                <w:sz w:val="16"/>
                <w:szCs w:val="16"/>
              </w:rPr>
            </w:pPr>
            <w:r w:rsidRPr="007829E4">
              <w:rPr>
                <w:rFonts w:cstheme="minorHAnsi"/>
                <w:sz w:val="16"/>
                <w:szCs w:val="16"/>
              </w:rPr>
              <w:t>Spontaneous</w:t>
            </w:r>
          </w:p>
        </w:tc>
        <w:tc>
          <w:tcPr>
            <w:tcW w:w="968" w:type="dxa"/>
          </w:tcPr>
          <w:p w14:paraId="7CB53BC7" w14:textId="77777777" w:rsidR="00606079" w:rsidRPr="00606079" w:rsidRDefault="007D2666" w:rsidP="00606079">
            <w:pPr>
              <w:pStyle w:val="Default"/>
              <w:numPr>
                <w:ilvl w:val="0"/>
                <w:numId w:val="13"/>
              </w:numPr>
              <w:rPr>
                <w:rFonts w:cstheme="minorHAnsi"/>
                <w:sz w:val="16"/>
                <w:szCs w:val="16"/>
              </w:rPr>
            </w:pPr>
            <w:r w:rsidRPr="00606079">
              <w:rPr>
                <w:sz w:val="16"/>
                <w:szCs w:val="16"/>
              </w:rPr>
              <w:t xml:space="preserve">Valence and arousal (continuous) </w:t>
            </w:r>
          </w:p>
          <w:p w14:paraId="731C3D01" w14:textId="104D3349" w:rsidR="003A45E3" w:rsidRPr="00606079" w:rsidRDefault="007D2666" w:rsidP="00606079">
            <w:pPr>
              <w:pStyle w:val="Default"/>
              <w:numPr>
                <w:ilvl w:val="0"/>
                <w:numId w:val="13"/>
              </w:numPr>
              <w:rPr>
                <w:rFonts w:cstheme="minorHAnsi"/>
                <w:sz w:val="16"/>
                <w:szCs w:val="16"/>
              </w:rPr>
            </w:pPr>
            <w:r w:rsidRPr="00606079">
              <w:rPr>
                <w:sz w:val="16"/>
                <w:szCs w:val="16"/>
              </w:rPr>
              <w:t>Self assessment</w:t>
            </w:r>
          </w:p>
        </w:tc>
      </w:tr>
      <w:tr w:rsidR="00407D4B" w14:paraId="207A4078" w14:textId="77777777" w:rsidTr="00D76253">
        <w:tc>
          <w:tcPr>
            <w:tcW w:w="1101" w:type="dxa"/>
          </w:tcPr>
          <w:p w14:paraId="1D3B7C99" w14:textId="2AE00A86" w:rsidR="003A45E3" w:rsidRPr="0006609C" w:rsidRDefault="008E12A9" w:rsidP="0006609C">
            <w:pPr>
              <w:pStyle w:val="Default"/>
              <w:jc w:val="center"/>
              <w:rPr>
                <w:rFonts w:cstheme="minorHAnsi"/>
                <w:sz w:val="16"/>
                <w:szCs w:val="16"/>
              </w:rPr>
            </w:pPr>
            <w:r w:rsidRPr="0006609C">
              <w:rPr>
                <w:sz w:val="16"/>
                <w:szCs w:val="16"/>
              </w:rPr>
              <w:t>AM-FED</w:t>
            </w:r>
          </w:p>
        </w:tc>
        <w:tc>
          <w:tcPr>
            <w:tcW w:w="2290" w:type="dxa"/>
          </w:tcPr>
          <w:p w14:paraId="0E27C111" w14:textId="2FFA3AB4" w:rsidR="003A45E3" w:rsidRPr="0006609C" w:rsidRDefault="00572E69" w:rsidP="000726BF">
            <w:pPr>
              <w:pStyle w:val="Default"/>
              <w:numPr>
                <w:ilvl w:val="0"/>
                <w:numId w:val="5"/>
              </w:numPr>
              <w:rPr>
                <w:rFonts w:cstheme="minorHAnsi"/>
                <w:sz w:val="16"/>
                <w:szCs w:val="16"/>
              </w:rPr>
            </w:pPr>
            <w:r w:rsidRPr="0006609C">
              <w:rPr>
                <w:sz w:val="16"/>
                <w:szCs w:val="16"/>
              </w:rPr>
              <w:t>242 facial videos</w:t>
            </w:r>
          </w:p>
        </w:tc>
        <w:tc>
          <w:tcPr>
            <w:tcW w:w="1521" w:type="dxa"/>
          </w:tcPr>
          <w:p w14:paraId="26266798" w14:textId="6E14A95B" w:rsidR="003A45E3" w:rsidRPr="00D76253" w:rsidRDefault="00376E18" w:rsidP="00D54EFA">
            <w:pPr>
              <w:pStyle w:val="Default"/>
              <w:jc w:val="center"/>
              <w:rPr>
                <w:rFonts w:cstheme="minorHAnsi"/>
                <w:sz w:val="16"/>
                <w:szCs w:val="16"/>
              </w:rPr>
            </w:pPr>
            <w:r w:rsidRPr="00D76253">
              <w:rPr>
                <w:rFonts w:cstheme="minorHAnsi"/>
                <w:sz w:val="16"/>
                <w:szCs w:val="16"/>
              </w:rPr>
              <w:t>242</w:t>
            </w:r>
          </w:p>
        </w:tc>
        <w:tc>
          <w:tcPr>
            <w:tcW w:w="3362" w:type="dxa"/>
          </w:tcPr>
          <w:p w14:paraId="2A60F176" w14:textId="212158CF" w:rsidR="003A45E3" w:rsidRPr="007829E4" w:rsidRDefault="00B0100B" w:rsidP="00D76253">
            <w:pPr>
              <w:pStyle w:val="Default"/>
              <w:numPr>
                <w:ilvl w:val="0"/>
                <w:numId w:val="12"/>
              </w:numPr>
              <w:rPr>
                <w:rFonts w:cstheme="minorHAnsi"/>
                <w:sz w:val="16"/>
                <w:szCs w:val="16"/>
              </w:rPr>
            </w:pPr>
            <w:r w:rsidRPr="007829E4">
              <w:rPr>
                <w:rFonts w:cstheme="minorHAnsi"/>
                <w:sz w:val="16"/>
                <w:szCs w:val="16"/>
              </w:rPr>
              <w:t>Spontaneous</w:t>
            </w:r>
          </w:p>
        </w:tc>
        <w:tc>
          <w:tcPr>
            <w:tcW w:w="968" w:type="dxa"/>
          </w:tcPr>
          <w:p w14:paraId="641BFB08" w14:textId="53C5E199" w:rsidR="003A45E3" w:rsidRPr="00606079" w:rsidRDefault="00CF6E12" w:rsidP="00606079">
            <w:pPr>
              <w:pStyle w:val="Default"/>
              <w:numPr>
                <w:ilvl w:val="0"/>
                <w:numId w:val="13"/>
              </w:numPr>
              <w:rPr>
                <w:rFonts w:cstheme="minorHAnsi"/>
                <w:sz w:val="16"/>
                <w:szCs w:val="16"/>
              </w:rPr>
            </w:pPr>
            <w:r w:rsidRPr="00606079">
              <w:rPr>
                <w:sz w:val="16"/>
                <w:szCs w:val="16"/>
              </w:rPr>
              <w:t>14 AUs</w:t>
            </w:r>
          </w:p>
        </w:tc>
      </w:tr>
      <w:tr w:rsidR="00407D4B" w14:paraId="30AA175F" w14:textId="77777777" w:rsidTr="00D76253">
        <w:tc>
          <w:tcPr>
            <w:tcW w:w="1101" w:type="dxa"/>
          </w:tcPr>
          <w:p w14:paraId="0D07F7EA" w14:textId="75B3F254" w:rsidR="003A45E3" w:rsidRPr="0006609C" w:rsidRDefault="008E12A9" w:rsidP="0006609C">
            <w:pPr>
              <w:pStyle w:val="Default"/>
              <w:jc w:val="center"/>
              <w:rPr>
                <w:rFonts w:cstheme="minorHAnsi"/>
                <w:sz w:val="16"/>
                <w:szCs w:val="16"/>
              </w:rPr>
            </w:pPr>
            <w:r w:rsidRPr="0006609C">
              <w:rPr>
                <w:sz w:val="16"/>
                <w:szCs w:val="16"/>
              </w:rPr>
              <w:t>DEAP</w:t>
            </w:r>
          </w:p>
        </w:tc>
        <w:tc>
          <w:tcPr>
            <w:tcW w:w="2290" w:type="dxa"/>
          </w:tcPr>
          <w:p w14:paraId="179BE962" w14:textId="1488EB71" w:rsidR="000025CA" w:rsidRPr="0006609C" w:rsidRDefault="00572E69" w:rsidP="009F7A08">
            <w:pPr>
              <w:pStyle w:val="Default"/>
              <w:numPr>
                <w:ilvl w:val="0"/>
                <w:numId w:val="5"/>
              </w:numPr>
              <w:rPr>
                <w:sz w:val="16"/>
                <w:szCs w:val="16"/>
              </w:rPr>
            </w:pPr>
            <w:r w:rsidRPr="0006609C">
              <w:rPr>
                <w:sz w:val="16"/>
                <w:szCs w:val="16"/>
              </w:rPr>
              <w:t>40 one-minute long videos shown to subjects</w:t>
            </w:r>
          </w:p>
          <w:p w14:paraId="05BE87F4" w14:textId="60A2A306" w:rsidR="003A45E3" w:rsidRPr="0006609C" w:rsidRDefault="00572E69" w:rsidP="009F7A08">
            <w:pPr>
              <w:pStyle w:val="Default"/>
              <w:numPr>
                <w:ilvl w:val="0"/>
                <w:numId w:val="5"/>
              </w:numPr>
              <w:rPr>
                <w:rFonts w:cstheme="minorHAnsi"/>
                <w:sz w:val="16"/>
                <w:szCs w:val="16"/>
              </w:rPr>
            </w:pPr>
            <w:r w:rsidRPr="0006609C">
              <w:rPr>
                <w:sz w:val="16"/>
                <w:szCs w:val="16"/>
              </w:rPr>
              <w:t>EEG signals recorded</w:t>
            </w:r>
          </w:p>
        </w:tc>
        <w:tc>
          <w:tcPr>
            <w:tcW w:w="1521" w:type="dxa"/>
          </w:tcPr>
          <w:p w14:paraId="79725B1A" w14:textId="2D360CA0" w:rsidR="003A45E3" w:rsidRPr="00D76253" w:rsidRDefault="00376E18" w:rsidP="00D54EFA">
            <w:pPr>
              <w:pStyle w:val="Default"/>
              <w:jc w:val="center"/>
              <w:rPr>
                <w:rFonts w:cstheme="minorHAnsi"/>
                <w:sz w:val="16"/>
                <w:szCs w:val="16"/>
              </w:rPr>
            </w:pPr>
            <w:r w:rsidRPr="00D76253">
              <w:rPr>
                <w:rFonts w:cstheme="minorHAnsi"/>
                <w:sz w:val="16"/>
                <w:szCs w:val="16"/>
              </w:rPr>
              <w:t>32</w:t>
            </w:r>
          </w:p>
        </w:tc>
        <w:tc>
          <w:tcPr>
            <w:tcW w:w="3362" w:type="dxa"/>
          </w:tcPr>
          <w:p w14:paraId="1758B8C5" w14:textId="77777777" w:rsidR="00B0100B" w:rsidRPr="007829E4" w:rsidRDefault="00B0100B" w:rsidP="00D76253">
            <w:pPr>
              <w:pStyle w:val="Default"/>
              <w:numPr>
                <w:ilvl w:val="0"/>
                <w:numId w:val="12"/>
              </w:numPr>
              <w:rPr>
                <w:rFonts w:cstheme="minorHAnsi"/>
                <w:sz w:val="16"/>
                <w:szCs w:val="16"/>
              </w:rPr>
            </w:pPr>
            <w:r w:rsidRPr="007829E4">
              <w:rPr>
                <w:rFonts w:cstheme="minorHAnsi"/>
                <w:sz w:val="16"/>
                <w:szCs w:val="16"/>
              </w:rPr>
              <w:t>Controlled</w:t>
            </w:r>
          </w:p>
          <w:p w14:paraId="331DEEE1" w14:textId="41B5208D" w:rsidR="003A45E3" w:rsidRPr="007829E4" w:rsidRDefault="00B0100B" w:rsidP="00D76253">
            <w:pPr>
              <w:pStyle w:val="Default"/>
              <w:numPr>
                <w:ilvl w:val="0"/>
                <w:numId w:val="12"/>
              </w:numPr>
              <w:rPr>
                <w:rFonts w:cstheme="minorHAnsi"/>
                <w:sz w:val="16"/>
                <w:szCs w:val="16"/>
              </w:rPr>
            </w:pPr>
            <w:r w:rsidRPr="007829E4">
              <w:rPr>
                <w:rFonts w:cstheme="minorHAnsi"/>
                <w:sz w:val="16"/>
                <w:szCs w:val="16"/>
              </w:rPr>
              <w:t>Spontaneous</w:t>
            </w:r>
          </w:p>
        </w:tc>
        <w:tc>
          <w:tcPr>
            <w:tcW w:w="968" w:type="dxa"/>
          </w:tcPr>
          <w:p w14:paraId="0056F966" w14:textId="77777777" w:rsidR="003A45E3" w:rsidRPr="00606079" w:rsidRDefault="00CF6E12" w:rsidP="00606079">
            <w:pPr>
              <w:pStyle w:val="Default"/>
              <w:numPr>
                <w:ilvl w:val="0"/>
                <w:numId w:val="13"/>
              </w:numPr>
              <w:rPr>
                <w:sz w:val="16"/>
                <w:szCs w:val="16"/>
              </w:rPr>
            </w:pPr>
            <w:r w:rsidRPr="00606079">
              <w:rPr>
                <w:sz w:val="16"/>
                <w:szCs w:val="16"/>
              </w:rPr>
              <w:t>Valence and arousal</w:t>
            </w:r>
          </w:p>
          <w:p w14:paraId="1E620016" w14:textId="77E4A15B" w:rsidR="00CD065C" w:rsidRPr="00606079" w:rsidRDefault="00CD065C" w:rsidP="00606079">
            <w:pPr>
              <w:pStyle w:val="Default"/>
              <w:numPr>
                <w:ilvl w:val="0"/>
                <w:numId w:val="13"/>
              </w:numPr>
              <w:rPr>
                <w:rFonts w:cstheme="minorHAnsi"/>
                <w:sz w:val="16"/>
                <w:szCs w:val="16"/>
              </w:rPr>
            </w:pPr>
            <w:r w:rsidRPr="00606079">
              <w:rPr>
                <w:sz w:val="16"/>
                <w:szCs w:val="16"/>
              </w:rPr>
              <w:t>Self assessment</w:t>
            </w:r>
          </w:p>
        </w:tc>
      </w:tr>
      <w:tr w:rsidR="00407D4B" w14:paraId="4431EC50" w14:textId="77777777" w:rsidTr="00D76253">
        <w:tc>
          <w:tcPr>
            <w:tcW w:w="1101" w:type="dxa"/>
          </w:tcPr>
          <w:p w14:paraId="084F6704" w14:textId="7F224098" w:rsidR="003A45E3" w:rsidRPr="0006609C" w:rsidRDefault="00891BC5" w:rsidP="0006609C">
            <w:pPr>
              <w:pStyle w:val="Default"/>
              <w:jc w:val="center"/>
              <w:rPr>
                <w:rFonts w:cstheme="minorHAnsi"/>
                <w:sz w:val="16"/>
                <w:szCs w:val="16"/>
              </w:rPr>
            </w:pPr>
            <w:r w:rsidRPr="0006609C">
              <w:rPr>
                <w:sz w:val="16"/>
                <w:szCs w:val="16"/>
              </w:rPr>
              <w:t>AFEW</w:t>
            </w:r>
          </w:p>
        </w:tc>
        <w:tc>
          <w:tcPr>
            <w:tcW w:w="2290" w:type="dxa"/>
          </w:tcPr>
          <w:p w14:paraId="692FAD36" w14:textId="1190C96E" w:rsidR="003A45E3" w:rsidRPr="0006609C" w:rsidRDefault="00572E69" w:rsidP="009F7A08">
            <w:pPr>
              <w:pStyle w:val="Default"/>
              <w:numPr>
                <w:ilvl w:val="0"/>
                <w:numId w:val="9"/>
              </w:numPr>
              <w:rPr>
                <w:rFonts w:cstheme="minorHAnsi"/>
                <w:sz w:val="16"/>
                <w:szCs w:val="16"/>
              </w:rPr>
            </w:pPr>
            <w:r w:rsidRPr="0006609C">
              <w:rPr>
                <w:sz w:val="16"/>
                <w:szCs w:val="16"/>
              </w:rPr>
              <w:t>Videos</w:t>
            </w:r>
          </w:p>
        </w:tc>
        <w:tc>
          <w:tcPr>
            <w:tcW w:w="1521" w:type="dxa"/>
          </w:tcPr>
          <w:p w14:paraId="6514E9A0" w14:textId="0BB4CC40" w:rsidR="003A45E3" w:rsidRPr="00D76253" w:rsidRDefault="00376E18" w:rsidP="00D54EFA">
            <w:pPr>
              <w:pStyle w:val="Default"/>
              <w:jc w:val="center"/>
              <w:rPr>
                <w:rFonts w:cstheme="minorHAnsi"/>
                <w:sz w:val="16"/>
                <w:szCs w:val="16"/>
              </w:rPr>
            </w:pPr>
            <w:r w:rsidRPr="00D76253">
              <w:rPr>
                <w:rFonts w:cstheme="minorHAnsi"/>
                <w:sz w:val="16"/>
                <w:szCs w:val="16"/>
              </w:rPr>
              <w:t>330</w:t>
            </w:r>
          </w:p>
        </w:tc>
        <w:tc>
          <w:tcPr>
            <w:tcW w:w="3362" w:type="dxa"/>
          </w:tcPr>
          <w:p w14:paraId="6E538660" w14:textId="495E9670"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1556F642" w14:textId="65CF5B8D" w:rsidR="003A45E3" w:rsidRPr="00606079" w:rsidRDefault="0096166A" w:rsidP="00606079">
            <w:pPr>
              <w:pStyle w:val="Default"/>
              <w:numPr>
                <w:ilvl w:val="0"/>
                <w:numId w:val="13"/>
              </w:numPr>
              <w:rPr>
                <w:rFonts w:cstheme="minorHAnsi"/>
                <w:sz w:val="16"/>
                <w:szCs w:val="16"/>
              </w:rPr>
            </w:pPr>
            <w:r>
              <w:rPr>
                <w:sz w:val="16"/>
                <w:szCs w:val="16"/>
              </w:rPr>
              <w:t>seven</w:t>
            </w:r>
            <w:r w:rsidR="00CD065C" w:rsidRPr="00606079">
              <w:rPr>
                <w:sz w:val="16"/>
                <w:szCs w:val="16"/>
              </w:rPr>
              <w:t xml:space="preserve"> emotion categories</w:t>
            </w:r>
          </w:p>
        </w:tc>
      </w:tr>
      <w:tr w:rsidR="00407D4B" w14:paraId="3982ADBB" w14:textId="77777777" w:rsidTr="00D76253">
        <w:tc>
          <w:tcPr>
            <w:tcW w:w="1101" w:type="dxa"/>
          </w:tcPr>
          <w:p w14:paraId="4A438497" w14:textId="2A2250CC" w:rsidR="003A45E3" w:rsidRPr="0006609C" w:rsidRDefault="00891BC5" w:rsidP="0006609C">
            <w:pPr>
              <w:pStyle w:val="Default"/>
              <w:jc w:val="center"/>
              <w:rPr>
                <w:rFonts w:cstheme="minorHAnsi"/>
                <w:sz w:val="16"/>
                <w:szCs w:val="16"/>
              </w:rPr>
            </w:pPr>
            <w:r w:rsidRPr="0006609C">
              <w:rPr>
                <w:sz w:val="16"/>
                <w:szCs w:val="16"/>
              </w:rPr>
              <w:t>FER-2013</w:t>
            </w:r>
          </w:p>
        </w:tc>
        <w:tc>
          <w:tcPr>
            <w:tcW w:w="2290" w:type="dxa"/>
          </w:tcPr>
          <w:p w14:paraId="1B42724B" w14:textId="3B0A3FDD" w:rsidR="003A45E3" w:rsidRPr="0006609C" w:rsidRDefault="00B43443" w:rsidP="009F7A08">
            <w:pPr>
              <w:pStyle w:val="Default"/>
              <w:numPr>
                <w:ilvl w:val="0"/>
                <w:numId w:val="9"/>
              </w:numPr>
              <w:rPr>
                <w:rFonts w:cstheme="minorHAnsi"/>
                <w:sz w:val="16"/>
                <w:szCs w:val="16"/>
              </w:rPr>
            </w:pPr>
            <w:r w:rsidRPr="0006609C">
              <w:rPr>
                <w:sz w:val="16"/>
                <w:szCs w:val="16"/>
              </w:rPr>
              <w:t>Images queried from web</w:t>
            </w:r>
          </w:p>
        </w:tc>
        <w:tc>
          <w:tcPr>
            <w:tcW w:w="1521" w:type="dxa"/>
          </w:tcPr>
          <w:p w14:paraId="5F276E20" w14:textId="499285C1" w:rsidR="003A45E3" w:rsidRPr="00D76253" w:rsidRDefault="00030895" w:rsidP="00D54EFA">
            <w:pPr>
              <w:pStyle w:val="Default"/>
              <w:jc w:val="center"/>
              <w:rPr>
                <w:rFonts w:cstheme="minorHAnsi"/>
                <w:sz w:val="16"/>
                <w:szCs w:val="16"/>
              </w:rPr>
            </w:pPr>
            <w:r w:rsidRPr="00030895">
              <w:rPr>
                <w:rFonts w:cstheme="minorHAnsi"/>
                <w:sz w:val="16"/>
                <w:szCs w:val="16"/>
              </w:rPr>
              <w:t xml:space="preserve">Approximately </w:t>
            </w:r>
            <w:r w:rsidR="00376E18" w:rsidRPr="00D76253">
              <w:rPr>
                <w:rFonts w:cstheme="minorHAnsi"/>
                <w:sz w:val="16"/>
                <w:szCs w:val="16"/>
              </w:rPr>
              <w:t>35000</w:t>
            </w:r>
          </w:p>
        </w:tc>
        <w:tc>
          <w:tcPr>
            <w:tcW w:w="3362" w:type="dxa"/>
          </w:tcPr>
          <w:p w14:paraId="06B8BB63" w14:textId="0F1334BB"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77F97ECE" w14:textId="7133051B" w:rsidR="003A45E3" w:rsidRPr="00606079" w:rsidRDefault="0096166A" w:rsidP="00606079">
            <w:pPr>
              <w:pStyle w:val="Default"/>
              <w:numPr>
                <w:ilvl w:val="0"/>
                <w:numId w:val="13"/>
              </w:numPr>
              <w:rPr>
                <w:rFonts w:cstheme="minorHAnsi"/>
                <w:sz w:val="16"/>
                <w:szCs w:val="16"/>
              </w:rPr>
            </w:pPr>
            <w:r>
              <w:rPr>
                <w:sz w:val="16"/>
                <w:szCs w:val="16"/>
              </w:rPr>
              <w:t>seven</w:t>
            </w:r>
            <w:r w:rsidR="00CF5329" w:rsidRPr="00606079">
              <w:rPr>
                <w:sz w:val="16"/>
                <w:szCs w:val="16"/>
              </w:rPr>
              <w:t xml:space="preserve"> emotion categories</w:t>
            </w:r>
          </w:p>
        </w:tc>
      </w:tr>
      <w:tr w:rsidR="00407D4B" w14:paraId="33AC9B0C" w14:textId="77777777" w:rsidTr="00D76253">
        <w:tc>
          <w:tcPr>
            <w:tcW w:w="1101" w:type="dxa"/>
          </w:tcPr>
          <w:p w14:paraId="654FB360" w14:textId="19C7BEF1" w:rsidR="003A45E3" w:rsidRPr="0006609C" w:rsidRDefault="00891BC5" w:rsidP="0006609C">
            <w:pPr>
              <w:pStyle w:val="Default"/>
              <w:jc w:val="center"/>
              <w:rPr>
                <w:rFonts w:cstheme="minorHAnsi"/>
                <w:sz w:val="16"/>
                <w:szCs w:val="16"/>
              </w:rPr>
            </w:pPr>
            <w:r w:rsidRPr="0006609C">
              <w:rPr>
                <w:sz w:val="16"/>
                <w:szCs w:val="16"/>
              </w:rPr>
              <w:t>EmotioNet</w:t>
            </w:r>
          </w:p>
        </w:tc>
        <w:tc>
          <w:tcPr>
            <w:tcW w:w="2290" w:type="dxa"/>
          </w:tcPr>
          <w:p w14:paraId="7313D20F" w14:textId="63BD147B" w:rsidR="0006609C" w:rsidRPr="0006609C" w:rsidRDefault="00B43443" w:rsidP="008212F6">
            <w:pPr>
              <w:pStyle w:val="Default"/>
              <w:numPr>
                <w:ilvl w:val="0"/>
                <w:numId w:val="9"/>
              </w:numPr>
              <w:rPr>
                <w:sz w:val="16"/>
                <w:szCs w:val="16"/>
              </w:rPr>
            </w:pPr>
            <w:r w:rsidRPr="0006609C">
              <w:rPr>
                <w:sz w:val="16"/>
                <w:szCs w:val="16"/>
              </w:rPr>
              <w:t>Images queried from web</w:t>
            </w:r>
          </w:p>
          <w:p w14:paraId="3EB23279" w14:textId="77777777" w:rsidR="008212F6" w:rsidRDefault="00B43443" w:rsidP="008212F6">
            <w:pPr>
              <w:pStyle w:val="Default"/>
              <w:numPr>
                <w:ilvl w:val="0"/>
                <w:numId w:val="9"/>
              </w:numPr>
              <w:rPr>
                <w:sz w:val="16"/>
                <w:szCs w:val="16"/>
              </w:rPr>
            </w:pPr>
            <w:r w:rsidRPr="0006609C">
              <w:rPr>
                <w:sz w:val="16"/>
                <w:szCs w:val="16"/>
              </w:rPr>
              <w:t xml:space="preserve">100,000 images annotated manually </w:t>
            </w:r>
          </w:p>
          <w:p w14:paraId="3DA15EEA" w14:textId="68C3E843" w:rsidR="003A45E3" w:rsidRPr="0006609C" w:rsidRDefault="00B43443" w:rsidP="008212F6">
            <w:pPr>
              <w:pStyle w:val="Default"/>
              <w:numPr>
                <w:ilvl w:val="0"/>
                <w:numId w:val="9"/>
              </w:numPr>
              <w:rPr>
                <w:rFonts w:cstheme="minorHAnsi"/>
                <w:sz w:val="16"/>
                <w:szCs w:val="16"/>
              </w:rPr>
            </w:pPr>
            <w:r w:rsidRPr="0006609C">
              <w:rPr>
                <w:sz w:val="16"/>
                <w:szCs w:val="16"/>
              </w:rPr>
              <w:t>900,000 images annotated automatically</w:t>
            </w:r>
          </w:p>
        </w:tc>
        <w:tc>
          <w:tcPr>
            <w:tcW w:w="1521" w:type="dxa"/>
          </w:tcPr>
          <w:p w14:paraId="72C30634" w14:textId="05B1C6E1" w:rsidR="003A45E3" w:rsidRPr="00D76253" w:rsidRDefault="00D54EFA" w:rsidP="00D54EFA">
            <w:pPr>
              <w:pStyle w:val="Default"/>
              <w:jc w:val="center"/>
              <w:rPr>
                <w:rFonts w:cstheme="minorHAnsi"/>
                <w:sz w:val="16"/>
                <w:szCs w:val="16"/>
              </w:rPr>
            </w:pPr>
            <w:r w:rsidRPr="00D76253">
              <w:rPr>
                <w:rFonts w:cstheme="minorHAnsi"/>
                <w:sz w:val="16"/>
                <w:szCs w:val="16"/>
              </w:rPr>
              <w:t>Appro</w:t>
            </w:r>
            <w:r w:rsidR="00104DA2">
              <w:rPr>
                <w:rFonts w:cstheme="minorHAnsi"/>
                <w:sz w:val="16"/>
                <w:szCs w:val="16"/>
              </w:rPr>
              <w:t>x</w:t>
            </w:r>
            <w:r w:rsidRPr="00D76253">
              <w:rPr>
                <w:rFonts w:cstheme="minorHAnsi"/>
                <w:sz w:val="16"/>
                <w:szCs w:val="16"/>
              </w:rPr>
              <w:t>imative 100000</w:t>
            </w:r>
          </w:p>
        </w:tc>
        <w:tc>
          <w:tcPr>
            <w:tcW w:w="3362" w:type="dxa"/>
          </w:tcPr>
          <w:p w14:paraId="3ED1F8DE" w14:textId="78866778"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72ED1AD1" w14:textId="67FB5C1E" w:rsidR="003A45E3" w:rsidRPr="00606079" w:rsidRDefault="00CF5329" w:rsidP="00606079">
            <w:pPr>
              <w:pStyle w:val="Default"/>
              <w:numPr>
                <w:ilvl w:val="0"/>
                <w:numId w:val="13"/>
              </w:numPr>
              <w:rPr>
                <w:rFonts w:cstheme="minorHAnsi"/>
                <w:sz w:val="16"/>
                <w:szCs w:val="16"/>
              </w:rPr>
            </w:pPr>
            <w:r w:rsidRPr="00606079">
              <w:rPr>
                <w:sz w:val="16"/>
                <w:szCs w:val="16"/>
              </w:rPr>
              <w:t>12 AUs annotated</w:t>
            </w:r>
          </w:p>
          <w:p w14:paraId="18453FC8" w14:textId="4FAE8CD1" w:rsidR="00CF5329" w:rsidRPr="00606079" w:rsidRDefault="00CF5329" w:rsidP="00606079">
            <w:pPr>
              <w:pStyle w:val="ListParagraph"/>
              <w:numPr>
                <w:ilvl w:val="0"/>
                <w:numId w:val="13"/>
              </w:numPr>
              <w:rPr>
                <w:sz w:val="16"/>
                <w:szCs w:val="16"/>
              </w:rPr>
            </w:pPr>
            <w:r w:rsidRPr="00606079">
              <w:rPr>
                <w:sz w:val="16"/>
                <w:szCs w:val="16"/>
              </w:rPr>
              <w:t>23 emotion categories based on AUs</w:t>
            </w:r>
          </w:p>
        </w:tc>
      </w:tr>
      <w:tr w:rsidR="00407D4B" w14:paraId="5285FB20" w14:textId="77777777" w:rsidTr="00D76253">
        <w:tc>
          <w:tcPr>
            <w:tcW w:w="1101" w:type="dxa"/>
          </w:tcPr>
          <w:p w14:paraId="7FC4E875" w14:textId="393FD2F4" w:rsidR="003A45E3" w:rsidRPr="0006609C" w:rsidRDefault="00891BC5" w:rsidP="0006609C">
            <w:pPr>
              <w:pStyle w:val="Default"/>
              <w:jc w:val="center"/>
              <w:rPr>
                <w:rFonts w:cstheme="minorHAnsi"/>
                <w:sz w:val="16"/>
                <w:szCs w:val="16"/>
              </w:rPr>
            </w:pPr>
            <w:r w:rsidRPr="0006609C">
              <w:rPr>
                <w:sz w:val="16"/>
                <w:szCs w:val="16"/>
              </w:rPr>
              <w:t>Aff-Wild</w:t>
            </w:r>
          </w:p>
        </w:tc>
        <w:tc>
          <w:tcPr>
            <w:tcW w:w="2290" w:type="dxa"/>
          </w:tcPr>
          <w:p w14:paraId="4016CD2F" w14:textId="762F5575" w:rsidR="003A45E3" w:rsidRPr="0006609C" w:rsidRDefault="002622C8" w:rsidP="008212F6">
            <w:pPr>
              <w:pStyle w:val="Default"/>
              <w:numPr>
                <w:ilvl w:val="0"/>
                <w:numId w:val="10"/>
              </w:numPr>
              <w:rPr>
                <w:rFonts w:cstheme="minorHAnsi"/>
                <w:sz w:val="16"/>
                <w:szCs w:val="16"/>
              </w:rPr>
            </w:pPr>
            <w:r w:rsidRPr="0006609C">
              <w:rPr>
                <w:sz w:val="16"/>
                <w:szCs w:val="16"/>
              </w:rPr>
              <w:t>500 videos from YouTube</w:t>
            </w:r>
          </w:p>
        </w:tc>
        <w:tc>
          <w:tcPr>
            <w:tcW w:w="1521" w:type="dxa"/>
          </w:tcPr>
          <w:p w14:paraId="45CA6781" w14:textId="09BD7C0E" w:rsidR="003A45E3" w:rsidRPr="009113D6" w:rsidRDefault="00D54EFA" w:rsidP="00D54EFA">
            <w:pPr>
              <w:pStyle w:val="Default"/>
              <w:jc w:val="center"/>
              <w:rPr>
                <w:rFonts w:cstheme="minorHAnsi"/>
                <w:sz w:val="16"/>
                <w:szCs w:val="16"/>
              </w:rPr>
            </w:pPr>
            <w:r w:rsidRPr="009113D6">
              <w:rPr>
                <w:rFonts w:cstheme="minorHAnsi"/>
                <w:sz w:val="16"/>
                <w:szCs w:val="16"/>
              </w:rPr>
              <w:t>500</w:t>
            </w:r>
          </w:p>
        </w:tc>
        <w:tc>
          <w:tcPr>
            <w:tcW w:w="3362" w:type="dxa"/>
          </w:tcPr>
          <w:p w14:paraId="00F19B21" w14:textId="4BC4883B"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4FD8FD9B" w14:textId="2B1B702B" w:rsidR="003A45E3" w:rsidRPr="00606079" w:rsidRDefault="00CF5329" w:rsidP="00606079">
            <w:pPr>
              <w:pStyle w:val="Default"/>
              <w:numPr>
                <w:ilvl w:val="0"/>
                <w:numId w:val="13"/>
              </w:numPr>
              <w:rPr>
                <w:rFonts w:cstheme="minorHAnsi"/>
                <w:sz w:val="16"/>
                <w:szCs w:val="16"/>
              </w:rPr>
            </w:pPr>
            <w:r w:rsidRPr="00606079">
              <w:rPr>
                <w:sz w:val="16"/>
                <w:szCs w:val="16"/>
              </w:rPr>
              <w:t>Valence and arousa</w:t>
            </w:r>
          </w:p>
        </w:tc>
      </w:tr>
      <w:tr w:rsidR="00407D4B" w14:paraId="328FA9C0" w14:textId="77777777" w:rsidTr="00D76253">
        <w:tc>
          <w:tcPr>
            <w:tcW w:w="1101" w:type="dxa"/>
          </w:tcPr>
          <w:p w14:paraId="78FFDB6E" w14:textId="758AD1AF" w:rsidR="003A45E3" w:rsidRPr="0006609C" w:rsidRDefault="00891BC5" w:rsidP="0006609C">
            <w:pPr>
              <w:pStyle w:val="Default"/>
              <w:jc w:val="center"/>
              <w:rPr>
                <w:rFonts w:cstheme="minorHAnsi"/>
                <w:sz w:val="16"/>
                <w:szCs w:val="16"/>
              </w:rPr>
            </w:pPr>
            <w:r w:rsidRPr="0006609C">
              <w:rPr>
                <w:sz w:val="16"/>
                <w:szCs w:val="16"/>
              </w:rPr>
              <w:t>FER-Wild</w:t>
            </w:r>
          </w:p>
        </w:tc>
        <w:tc>
          <w:tcPr>
            <w:tcW w:w="2290" w:type="dxa"/>
          </w:tcPr>
          <w:p w14:paraId="0A91FEE1" w14:textId="0277FC20" w:rsidR="003A45E3" w:rsidRPr="0006609C" w:rsidRDefault="002622C8" w:rsidP="008212F6">
            <w:pPr>
              <w:pStyle w:val="Default"/>
              <w:numPr>
                <w:ilvl w:val="0"/>
                <w:numId w:val="10"/>
              </w:numPr>
              <w:rPr>
                <w:rFonts w:cstheme="minorHAnsi"/>
                <w:sz w:val="16"/>
                <w:szCs w:val="16"/>
              </w:rPr>
            </w:pPr>
            <w:r w:rsidRPr="0006609C">
              <w:rPr>
                <w:sz w:val="16"/>
                <w:szCs w:val="16"/>
              </w:rPr>
              <w:t>24,000 images from web</w:t>
            </w:r>
          </w:p>
        </w:tc>
        <w:tc>
          <w:tcPr>
            <w:tcW w:w="1521" w:type="dxa"/>
          </w:tcPr>
          <w:p w14:paraId="1DEBB137" w14:textId="2D57D3FE" w:rsidR="003A45E3" w:rsidRPr="009113D6" w:rsidRDefault="00030895" w:rsidP="00D54EFA">
            <w:pPr>
              <w:pStyle w:val="Default"/>
              <w:jc w:val="center"/>
              <w:rPr>
                <w:rFonts w:cstheme="minorHAnsi"/>
                <w:sz w:val="16"/>
                <w:szCs w:val="16"/>
              </w:rPr>
            </w:pPr>
            <w:r w:rsidRPr="00030895">
              <w:rPr>
                <w:rFonts w:cstheme="minorHAnsi"/>
                <w:sz w:val="16"/>
                <w:szCs w:val="16"/>
              </w:rPr>
              <w:t xml:space="preserve">Approximately </w:t>
            </w:r>
            <w:r w:rsidR="00D54EFA" w:rsidRPr="009113D6">
              <w:rPr>
                <w:rFonts w:cstheme="minorHAnsi"/>
                <w:sz w:val="16"/>
                <w:szCs w:val="16"/>
              </w:rPr>
              <w:t>24000</w:t>
            </w:r>
          </w:p>
        </w:tc>
        <w:tc>
          <w:tcPr>
            <w:tcW w:w="3362" w:type="dxa"/>
          </w:tcPr>
          <w:p w14:paraId="75FA5CA6" w14:textId="703DBE33"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20C14C0F" w14:textId="14723151" w:rsidR="003A45E3" w:rsidRPr="00606079" w:rsidRDefault="0096166A" w:rsidP="00606079">
            <w:pPr>
              <w:pStyle w:val="Default"/>
              <w:numPr>
                <w:ilvl w:val="0"/>
                <w:numId w:val="13"/>
              </w:numPr>
              <w:rPr>
                <w:rFonts w:cstheme="minorHAnsi"/>
                <w:sz w:val="16"/>
                <w:szCs w:val="16"/>
              </w:rPr>
            </w:pPr>
            <w:r>
              <w:rPr>
                <w:sz w:val="16"/>
                <w:szCs w:val="16"/>
              </w:rPr>
              <w:t xml:space="preserve"> seven </w:t>
            </w:r>
            <w:r w:rsidR="00606079" w:rsidRPr="00606079">
              <w:rPr>
                <w:sz w:val="16"/>
                <w:szCs w:val="16"/>
              </w:rPr>
              <w:t>emotion categories</w:t>
            </w:r>
          </w:p>
        </w:tc>
      </w:tr>
      <w:tr w:rsidR="00407D4B" w14:paraId="58AB2401" w14:textId="77777777" w:rsidTr="00D76253">
        <w:tc>
          <w:tcPr>
            <w:tcW w:w="1101" w:type="dxa"/>
          </w:tcPr>
          <w:p w14:paraId="4C6FFD78" w14:textId="1FC317CC" w:rsidR="003A45E3" w:rsidRPr="0006609C" w:rsidRDefault="00891BC5" w:rsidP="0006609C">
            <w:pPr>
              <w:pStyle w:val="Default"/>
              <w:jc w:val="center"/>
              <w:rPr>
                <w:rFonts w:cstheme="minorHAnsi"/>
                <w:sz w:val="16"/>
                <w:szCs w:val="16"/>
              </w:rPr>
            </w:pPr>
            <w:r w:rsidRPr="0006609C">
              <w:rPr>
                <w:sz w:val="16"/>
                <w:szCs w:val="16"/>
              </w:rPr>
              <w:t>AffectNet</w:t>
            </w:r>
          </w:p>
        </w:tc>
        <w:tc>
          <w:tcPr>
            <w:tcW w:w="2290" w:type="dxa"/>
          </w:tcPr>
          <w:p w14:paraId="20E37EBC" w14:textId="1E62881A" w:rsidR="009113D6" w:rsidRPr="009113D6" w:rsidRDefault="00957F13" w:rsidP="008212F6">
            <w:pPr>
              <w:pStyle w:val="Default"/>
              <w:numPr>
                <w:ilvl w:val="0"/>
                <w:numId w:val="10"/>
              </w:numPr>
              <w:rPr>
                <w:rFonts w:cstheme="minorHAnsi"/>
                <w:sz w:val="16"/>
                <w:szCs w:val="16"/>
              </w:rPr>
            </w:pPr>
            <w:r w:rsidRPr="00957F13">
              <w:rPr>
                <w:sz w:val="16"/>
                <w:szCs w:val="16"/>
              </w:rPr>
              <w:t xml:space="preserve">1 million </w:t>
            </w:r>
            <w:r w:rsidR="002622C8" w:rsidRPr="0006609C">
              <w:rPr>
                <w:sz w:val="16"/>
                <w:szCs w:val="16"/>
              </w:rPr>
              <w:t xml:space="preserve">images with facial landmarks </w:t>
            </w:r>
          </w:p>
          <w:p w14:paraId="7F5BD2CF" w14:textId="338F70B4" w:rsidR="003A45E3" w:rsidRPr="0006609C" w:rsidRDefault="002622C8" w:rsidP="008212F6">
            <w:pPr>
              <w:pStyle w:val="Default"/>
              <w:numPr>
                <w:ilvl w:val="0"/>
                <w:numId w:val="10"/>
              </w:numPr>
              <w:rPr>
                <w:rFonts w:cstheme="minorHAnsi"/>
                <w:sz w:val="16"/>
                <w:szCs w:val="16"/>
              </w:rPr>
            </w:pPr>
            <w:r w:rsidRPr="0006609C">
              <w:rPr>
                <w:sz w:val="16"/>
                <w:szCs w:val="16"/>
              </w:rPr>
              <w:t xml:space="preserve"> 450,000 images annotated manually</w:t>
            </w:r>
          </w:p>
        </w:tc>
        <w:tc>
          <w:tcPr>
            <w:tcW w:w="1521" w:type="dxa"/>
          </w:tcPr>
          <w:p w14:paraId="00B356D3" w14:textId="1C21935E" w:rsidR="003A45E3" w:rsidRPr="009113D6" w:rsidRDefault="00030895" w:rsidP="00D54EFA">
            <w:pPr>
              <w:pStyle w:val="Default"/>
              <w:jc w:val="center"/>
              <w:rPr>
                <w:rFonts w:cstheme="minorHAnsi"/>
                <w:sz w:val="16"/>
                <w:szCs w:val="16"/>
              </w:rPr>
            </w:pPr>
            <w:r w:rsidRPr="00030895">
              <w:rPr>
                <w:rFonts w:cstheme="minorHAnsi"/>
                <w:sz w:val="16"/>
                <w:szCs w:val="16"/>
              </w:rPr>
              <w:t xml:space="preserve">Approximately </w:t>
            </w:r>
            <w:r w:rsidR="00D54EFA" w:rsidRPr="009113D6">
              <w:rPr>
                <w:rFonts w:cstheme="minorHAnsi"/>
                <w:sz w:val="16"/>
                <w:szCs w:val="16"/>
              </w:rPr>
              <w:t>450000</w:t>
            </w:r>
          </w:p>
        </w:tc>
        <w:tc>
          <w:tcPr>
            <w:tcW w:w="3362" w:type="dxa"/>
          </w:tcPr>
          <w:p w14:paraId="7B16876F" w14:textId="0EF714FA" w:rsidR="003A45E3" w:rsidRPr="007829E4" w:rsidRDefault="00104DA2" w:rsidP="007829E4">
            <w:pPr>
              <w:pStyle w:val="Default"/>
              <w:numPr>
                <w:ilvl w:val="0"/>
                <w:numId w:val="12"/>
              </w:numPr>
              <w:rPr>
                <w:rFonts w:cstheme="minorHAnsi"/>
                <w:sz w:val="16"/>
                <w:szCs w:val="16"/>
              </w:rPr>
            </w:pPr>
            <w:r w:rsidRPr="007829E4">
              <w:rPr>
                <w:sz w:val="16"/>
                <w:szCs w:val="16"/>
              </w:rPr>
              <w:t>Wild</w:t>
            </w:r>
          </w:p>
        </w:tc>
        <w:tc>
          <w:tcPr>
            <w:tcW w:w="968" w:type="dxa"/>
          </w:tcPr>
          <w:p w14:paraId="3A700053" w14:textId="433262EC" w:rsidR="003A45E3" w:rsidRPr="00606079" w:rsidRDefault="0096166A" w:rsidP="00606079">
            <w:pPr>
              <w:pStyle w:val="Default"/>
              <w:numPr>
                <w:ilvl w:val="0"/>
                <w:numId w:val="13"/>
              </w:numPr>
              <w:rPr>
                <w:sz w:val="16"/>
                <w:szCs w:val="16"/>
              </w:rPr>
            </w:pPr>
            <w:r>
              <w:rPr>
                <w:sz w:val="16"/>
                <w:szCs w:val="16"/>
              </w:rPr>
              <w:t>eight</w:t>
            </w:r>
            <w:r w:rsidR="00606079" w:rsidRPr="00606079">
              <w:rPr>
                <w:sz w:val="16"/>
                <w:szCs w:val="16"/>
              </w:rPr>
              <w:t xml:space="preserve"> emotion categories</w:t>
            </w:r>
          </w:p>
          <w:p w14:paraId="2A56A2AA" w14:textId="6B7D2ABE" w:rsidR="00606079" w:rsidRPr="00606079" w:rsidRDefault="00606079" w:rsidP="00E076AD">
            <w:pPr>
              <w:pStyle w:val="Default"/>
              <w:keepNext/>
              <w:numPr>
                <w:ilvl w:val="0"/>
                <w:numId w:val="13"/>
              </w:numPr>
              <w:rPr>
                <w:rFonts w:cstheme="minorHAnsi"/>
                <w:sz w:val="16"/>
                <w:szCs w:val="16"/>
              </w:rPr>
            </w:pPr>
            <w:r w:rsidRPr="00606079">
              <w:rPr>
                <w:sz w:val="16"/>
                <w:szCs w:val="16"/>
              </w:rPr>
              <w:t>Valence and arousal</w:t>
            </w:r>
          </w:p>
        </w:tc>
      </w:tr>
    </w:tbl>
    <w:p w14:paraId="140DF9ED" w14:textId="62BB73BD" w:rsidR="004912D2" w:rsidRDefault="00E076AD" w:rsidP="00E076AD">
      <w:pPr>
        <w:pStyle w:val="Caption"/>
        <w:jc w:val="center"/>
        <w:rPr>
          <w:rFonts w:cstheme="minorHAnsi"/>
        </w:rPr>
      </w:pPr>
      <w:bookmarkStart w:id="61" w:name="_Toc80554526"/>
      <w:r>
        <w:t xml:space="preserve">Table </w:t>
      </w:r>
      <w:r w:rsidR="00022F11">
        <w:fldChar w:fldCharType="begin"/>
      </w:r>
      <w:r w:rsidR="00022F11">
        <w:instrText xml:space="preserve"> SEQ Table \* ARABIC </w:instrText>
      </w:r>
      <w:r w:rsidR="00022F11">
        <w:fldChar w:fldCharType="separate"/>
      </w:r>
      <w:r w:rsidR="002A5205">
        <w:rPr>
          <w:noProof/>
        </w:rPr>
        <w:t>1</w:t>
      </w:r>
      <w:r w:rsidR="00022F11">
        <w:rPr>
          <w:noProof/>
        </w:rPr>
        <w:fldChar w:fldCharType="end"/>
      </w:r>
      <w:r>
        <w:t>.Facial emotion recognition datasets</w:t>
      </w:r>
      <w:bookmarkEnd w:id="61"/>
    </w:p>
    <w:p w14:paraId="0E6E178A" w14:textId="0AB3013C" w:rsidR="000E301B" w:rsidRDefault="00E51E7D" w:rsidP="000E301B">
      <w:pPr>
        <w:pStyle w:val="Default"/>
        <w:ind w:firstLine="720"/>
        <w:rPr>
          <w:rFonts w:asciiTheme="minorHAnsi" w:eastAsiaTheme="minorHAnsi" w:hAnsiTheme="minorHAnsi" w:cstheme="minorBidi"/>
          <w:color w:val="auto"/>
          <w:sz w:val="22"/>
          <w:szCs w:val="22"/>
        </w:rPr>
      </w:pPr>
      <w:r w:rsidRPr="00E51E7D">
        <w:rPr>
          <w:rFonts w:asciiTheme="minorHAnsi" w:eastAsiaTheme="minorHAnsi" w:hAnsiTheme="minorHAnsi" w:cstheme="minorBidi"/>
          <w:color w:val="auto"/>
          <w:sz w:val="22"/>
          <w:szCs w:val="22"/>
        </w:rPr>
        <w:t>The AffectNet dataset provides 11 annotated emotions: neutral, happiness, sadness, surprise, fear, disgust, anger, contempt, none, uncertain, and no face.</w:t>
      </w:r>
    </w:p>
    <w:p w14:paraId="10431F0F" w14:textId="77777777" w:rsidR="00E51E7D" w:rsidRDefault="00E51E7D" w:rsidP="000E301B">
      <w:pPr>
        <w:pStyle w:val="Default"/>
        <w:ind w:firstLine="720"/>
        <w:rPr>
          <w:rFonts w:cstheme="minorHAnsi"/>
        </w:rPr>
      </w:pPr>
    </w:p>
    <w:tbl>
      <w:tblPr>
        <w:tblStyle w:val="TableGrid"/>
        <w:tblW w:w="0" w:type="auto"/>
        <w:jc w:val="center"/>
        <w:tblLook w:val="04A0" w:firstRow="1" w:lastRow="0" w:firstColumn="1" w:lastColumn="0" w:noHBand="0" w:noVBand="1"/>
      </w:tblPr>
      <w:tblGrid>
        <w:gridCol w:w="1283"/>
        <w:gridCol w:w="1283"/>
      </w:tblGrid>
      <w:tr w:rsidR="000E301B" w14:paraId="142E016F" w14:textId="77777777" w:rsidTr="008F246E">
        <w:trPr>
          <w:trHeight w:val="105"/>
          <w:jc w:val="center"/>
        </w:trPr>
        <w:tc>
          <w:tcPr>
            <w:tcW w:w="1283" w:type="dxa"/>
          </w:tcPr>
          <w:p w14:paraId="3089B198" w14:textId="77777777" w:rsidR="000E301B" w:rsidRDefault="000E301B" w:rsidP="008F246E">
            <w:pPr>
              <w:jc w:val="center"/>
              <w:rPr>
                <w:sz w:val="20"/>
                <w:szCs w:val="20"/>
              </w:rPr>
            </w:pPr>
            <w:r>
              <w:rPr>
                <w:sz w:val="20"/>
                <w:szCs w:val="20"/>
              </w:rPr>
              <w:lastRenderedPageBreak/>
              <w:t>Neutral</w:t>
            </w:r>
          </w:p>
        </w:tc>
        <w:tc>
          <w:tcPr>
            <w:tcW w:w="1283" w:type="dxa"/>
          </w:tcPr>
          <w:p w14:paraId="2D6EF15B" w14:textId="77777777" w:rsidR="000E301B" w:rsidRDefault="000E301B" w:rsidP="008F246E">
            <w:pPr>
              <w:jc w:val="center"/>
              <w:rPr>
                <w:sz w:val="20"/>
                <w:szCs w:val="20"/>
              </w:rPr>
            </w:pPr>
            <w:r>
              <w:rPr>
                <w:sz w:val="20"/>
                <w:szCs w:val="20"/>
              </w:rPr>
              <w:t>75,374</w:t>
            </w:r>
          </w:p>
        </w:tc>
      </w:tr>
      <w:tr w:rsidR="000E301B" w14:paraId="2EB1B62E" w14:textId="77777777" w:rsidTr="008F246E">
        <w:trPr>
          <w:trHeight w:val="105"/>
          <w:jc w:val="center"/>
        </w:trPr>
        <w:tc>
          <w:tcPr>
            <w:tcW w:w="1283" w:type="dxa"/>
          </w:tcPr>
          <w:p w14:paraId="43F9BCD7" w14:textId="77777777" w:rsidR="000E301B" w:rsidRDefault="000E301B" w:rsidP="008F246E">
            <w:pPr>
              <w:jc w:val="center"/>
              <w:rPr>
                <w:sz w:val="20"/>
                <w:szCs w:val="20"/>
              </w:rPr>
            </w:pPr>
            <w:r>
              <w:rPr>
                <w:sz w:val="20"/>
                <w:szCs w:val="20"/>
              </w:rPr>
              <w:t>Happy</w:t>
            </w:r>
          </w:p>
        </w:tc>
        <w:tc>
          <w:tcPr>
            <w:tcW w:w="1283" w:type="dxa"/>
          </w:tcPr>
          <w:p w14:paraId="5ECE62D0" w14:textId="77777777" w:rsidR="000E301B" w:rsidRDefault="000E301B" w:rsidP="008F246E">
            <w:pPr>
              <w:jc w:val="center"/>
              <w:rPr>
                <w:sz w:val="20"/>
                <w:szCs w:val="20"/>
              </w:rPr>
            </w:pPr>
            <w:r>
              <w:rPr>
                <w:sz w:val="20"/>
                <w:szCs w:val="20"/>
              </w:rPr>
              <w:t>134,915</w:t>
            </w:r>
          </w:p>
        </w:tc>
      </w:tr>
      <w:tr w:rsidR="000E301B" w14:paraId="24B20E54" w14:textId="77777777" w:rsidTr="008F246E">
        <w:trPr>
          <w:trHeight w:val="105"/>
          <w:jc w:val="center"/>
        </w:trPr>
        <w:tc>
          <w:tcPr>
            <w:tcW w:w="1283" w:type="dxa"/>
          </w:tcPr>
          <w:p w14:paraId="72A6DCC6" w14:textId="77777777" w:rsidR="000E301B" w:rsidRDefault="000E301B" w:rsidP="008F246E">
            <w:pPr>
              <w:jc w:val="center"/>
              <w:rPr>
                <w:sz w:val="20"/>
                <w:szCs w:val="20"/>
              </w:rPr>
            </w:pPr>
            <w:r>
              <w:rPr>
                <w:sz w:val="20"/>
                <w:szCs w:val="20"/>
              </w:rPr>
              <w:t>Sad</w:t>
            </w:r>
          </w:p>
        </w:tc>
        <w:tc>
          <w:tcPr>
            <w:tcW w:w="1283" w:type="dxa"/>
          </w:tcPr>
          <w:p w14:paraId="06707E83" w14:textId="77777777" w:rsidR="000E301B" w:rsidRDefault="000E301B" w:rsidP="008F246E">
            <w:pPr>
              <w:jc w:val="center"/>
              <w:rPr>
                <w:sz w:val="20"/>
                <w:szCs w:val="20"/>
              </w:rPr>
            </w:pPr>
            <w:r>
              <w:rPr>
                <w:sz w:val="20"/>
                <w:szCs w:val="20"/>
              </w:rPr>
              <w:t>25,959</w:t>
            </w:r>
          </w:p>
        </w:tc>
      </w:tr>
      <w:tr w:rsidR="000E301B" w14:paraId="1D22C877" w14:textId="77777777" w:rsidTr="008F246E">
        <w:trPr>
          <w:trHeight w:val="105"/>
          <w:jc w:val="center"/>
        </w:trPr>
        <w:tc>
          <w:tcPr>
            <w:tcW w:w="1283" w:type="dxa"/>
          </w:tcPr>
          <w:p w14:paraId="5DDC82D5" w14:textId="77777777" w:rsidR="000E301B" w:rsidRDefault="000E301B" w:rsidP="008F246E">
            <w:pPr>
              <w:jc w:val="center"/>
              <w:rPr>
                <w:sz w:val="20"/>
                <w:szCs w:val="20"/>
              </w:rPr>
            </w:pPr>
            <w:r>
              <w:rPr>
                <w:sz w:val="20"/>
                <w:szCs w:val="20"/>
              </w:rPr>
              <w:t>Surprise</w:t>
            </w:r>
          </w:p>
        </w:tc>
        <w:tc>
          <w:tcPr>
            <w:tcW w:w="1283" w:type="dxa"/>
          </w:tcPr>
          <w:p w14:paraId="6F9408CE" w14:textId="77777777" w:rsidR="000E301B" w:rsidRDefault="000E301B" w:rsidP="008F246E">
            <w:pPr>
              <w:jc w:val="center"/>
              <w:rPr>
                <w:sz w:val="20"/>
                <w:szCs w:val="20"/>
              </w:rPr>
            </w:pPr>
            <w:r>
              <w:rPr>
                <w:sz w:val="20"/>
                <w:szCs w:val="20"/>
              </w:rPr>
              <w:t>14,590</w:t>
            </w:r>
          </w:p>
        </w:tc>
      </w:tr>
      <w:tr w:rsidR="000E301B" w14:paraId="33CFB66E" w14:textId="77777777" w:rsidTr="008F246E">
        <w:trPr>
          <w:trHeight w:val="105"/>
          <w:jc w:val="center"/>
        </w:trPr>
        <w:tc>
          <w:tcPr>
            <w:tcW w:w="1283" w:type="dxa"/>
          </w:tcPr>
          <w:p w14:paraId="5A7139FF" w14:textId="77777777" w:rsidR="000E301B" w:rsidRDefault="000E301B" w:rsidP="008F246E">
            <w:pPr>
              <w:jc w:val="center"/>
              <w:rPr>
                <w:sz w:val="20"/>
                <w:szCs w:val="20"/>
              </w:rPr>
            </w:pPr>
            <w:r>
              <w:rPr>
                <w:sz w:val="20"/>
                <w:szCs w:val="20"/>
              </w:rPr>
              <w:t>Fear</w:t>
            </w:r>
          </w:p>
        </w:tc>
        <w:tc>
          <w:tcPr>
            <w:tcW w:w="1283" w:type="dxa"/>
          </w:tcPr>
          <w:p w14:paraId="44CAD164" w14:textId="77777777" w:rsidR="000E301B" w:rsidRDefault="000E301B" w:rsidP="008F246E">
            <w:pPr>
              <w:jc w:val="center"/>
              <w:rPr>
                <w:sz w:val="20"/>
                <w:szCs w:val="20"/>
              </w:rPr>
            </w:pPr>
            <w:r>
              <w:rPr>
                <w:sz w:val="20"/>
                <w:szCs w:val="20"/>
              </w:rPr>
              <w:t>6,878</w:t>
            </w:r>
          </w:p>
        </w:tc>
      </w:tr>
      <w:tr w:rsidR="000E301B" w14:paraId="597960F8" w14:textId="77777777" w:rsidTr="008F246E">
        <w:trPr>
          <w:trHeight w:val="105"/>
          <w:jc w:val="center"/>
        </w:trPr>
        <w:tc>
          <w:tcPr>
            <w:tcW w:w="1283" w:type="dxa"/>
          </w:tcPr>
          <w:p w14:paraId="42967047" w14:textId="77777777" w:rsidR="000E301B" w:rsidRDefault="000E301B" w:rsidP="008F246E">
            <w:pPr>
              <w:jc w:val="center"/>
              <w:rPr>
                <w:sz w:val="20"/>
                <w:szCs w:val="20"/>
              </w:rPr>
            </w:pPr>
            <w:r>
              <w:rPr>
                <w:sz w:val="20"/>
                <w:szCs w:val="20"/>
              </w:rPr>
              <w:t>Disgust</w:t>
            </w:r>
          </w:p>
        </w:tc>
        <w:tc>
          <w:tcPr>
            <w:tcW w:w="1283" w:type="dxa"/>
          </w:tcPr>
          <w:p w14:paraId="205E373A" w14:textId="77777777" w:rsidR="000E301B" w:rsidRDefault="000E301B" w:rsidP="008F246E">
            <w:pPr>
              <w:jc w:val="center"/>
              <w:rPr>
                <w:sz w:val="20"/>
                <w:szCs w:val="20"/>
              </w:rPr>
            </w:pPr>
            <w:r>
              <w:rPr>
                <w:sz w:val="20"/>
                <w:szCs w:val="20"/>
              </w:rPr>
              <w:t>4,303</w:t>
            </w:r>
          </w:p>
        </w:tc>
      </w:tr>
      <w:tr w:rsidR="000E301B" w14:paraId="773F6D2F" w14:textId="77777777" w:rsidTr="008F246E">
        <w:trPr>
          <w:trHeight w:val="105"/>
          <w:jc w:val="center"/>
        </w:trPr>
        <w:tc>
          <w:tcPr>
            <w:tcW w:w="1283" w:type="dxa"/>
          </w:tcPr>
          <w:p w14:paraId="2089ED14" w14:textId="77777777" w:rsidR="000E301B" w:rsidRDefault="000E301B" w:rsidP="008F246E">
            <w:pPr>
              <w:jc w:val="center"/>
              <w:rPr>
                <w:sz w:val="20"/>
                <w:szCs w:val="20"/>
              </w:rPr>
            </w:pPr>
            <w:r>
              <w:rPr>
                <w:sz w:val="20"/>
                <w:szCs w:val="20"/>
              </w:rPr>
              <w:t>Anger</w:t>
            </w:r>
          </w:p>
        </w:tc>
        <w:tc>
          <w:tcPr>
            <w:tcW w:w="1283" w:type="dxa"/>
          </w:tcPr>
          <w:p w14:paraId="6658C9B7" w14:textId="77777777" w:rsidR="000E301B" w:rsidRDefault="000E301B" w:rsidP="008F246E">
            <w:pPr>
              <w:jc w:val="center"/>
              <w:rPr>
                <w:sz w:val="20"/>
                <w:szCs w:val="20"/>
              </w:rPr>
            </w:pPr>
            <w:r>
              <w:rPr>
                <w:sz w:val="20"/>
                <w:szCs w:val="20"/>
              </w:rPr>
              <w:t>25,382</w:t>
            </w:r>
          </w:p>
        </w:tc>
      </w:tr>
      <w:tr w:rsidR="000E301B" w14:paraId="5C9B1F98" w14:textId="77777777" w:rsidTr="008F246E">
        <w:trPr>
          <w:trHeight w:val="105"/>
          <w:jc w:val="center"/>
        </w:trPr>
        <w:tc>
          <w:tcPr>
            <w:tcW w:w="1283" w:type="dxa"/>
          </w:tcPr>
          <w:p w14:paraId="574CA001" w14:textId="77777777" w:rsidR="000E301B" w:rsidRDefault="000E301B" w:rsidP="008F246E">
            <w:pPr>
              <w:jc w:val="center"/>
              <w:rPr>
                <w:sz w:val="20"/>
                <w:szCs w:val="20"/>
              </w:rPr>
            </w:pPr>
            <w:r>
              <w:rPr>
                <w:sz w:val="20"/>
                <w:szCs w:val="20"/>
              </w:rPr>
              <w:t>Contempt</w:t>
            </w:r>
          </w:p>
        </w:tc>
        <w:tc>
          <w:tcPr>
            <w:tcW w:w="1283" w:type="dxa"/>
          </w:tcPr>
          <w:p w14:paraId="31A330FD" w14:textId="77777777" w:rsidR="000E301B" w:rsidRDefault="000E301B" w:rsidP="008F246E">
            <w:pPr>
              <w:jc w:val="center"/>
              <w:rPr>
                <w:sz w:val="20"/>
                <w:szCs w:val="20"/>
              </w:rPr>
            </w:pPr>
            <w:r>
              <w:rPr>
                <w:sz w:val="20"/>
                <w:szCs w:val="20"/>
              </w:rPr>
              <w:t>4,250</w:t>
            </w:r>
          </w:p>
        </w:tc>
      </w:tr>
      <w:tr w:rsidR="000E301B" w14:paraId="15B2F7CF" w14:textId="77777777" w:rsidTr="008F246E">
        <w:trPr>
          <w:trHeight w:val="105"/>
          <w:jc w:val="center"/>
        </w:trPr>
        <w:tc>
          <w:tcPr>
            <w:tcW w:w="1283" w:type="dxa"/>
          </w:tcPr>
          <w:p w14:paraId="4617E136" w14:textId="77777777" w:rsidR="000E301B" w:rsidRDefault="000E301B" w:rsidP="008F246E">
            <w:pPr>
              <w:jc w:val="center"/>
              <w:rPr>
                <w:sz w:val="20"/>
                <w:szCs w:val="20"/>
              </w:rPr>
            </w:pPr>
            <w:r>
              <w:rPr>
                <w:sz w:val="20"/>
                <w:szCs w:val="20"/>
              </w:rPr>
              <w:t>None</w:t>
            </w:r>
          </w:p>
        </w:tc>
        <w:tc>
          <w:tcPr>
            <w:tcW w:w="1283" w:type="dxa"/>
          </w:tcPr>
          <w:p w14:paraId="1D27AA0A" w14:textId="77777777" w:rsidR="000E301B" w:rsidRDefault="000E301B" w:rsidP="008F246E">
            <w:pPr>
              <w:jc w:val="center"/>
              <w:rPr>
                <w:sz w:val="20"/>
                <w:szCs w:val="20"/>
              </w:rPr>
            </w:pPr>
            <w:r>
              <w:rPr>
                <w:sz w:val="20"/>
                <w:szCs w:val="20"/>
              </w:rPr>
              <w:t>33,588</w:t>
            </w:r>
          </w:p>
        </w:tc>
      </w:tr>
      <w:tr w:rsidR="000E301B" w14:paraId="5EF92C72" w14:textId="77777777" w:rsidTr="008F246E">
        <w:trPr>
          <w:trHeight w:val="105"/>
          <w:jc w:val="center"/>
        </w:trPr>
        <w:tc>
          <w:tcPr>
            <w:tcW w:w="1283" w:type="dxa"/>
          </w:tcPr>
          <w:p w14:paraId="0DD98031" w14:textId="77777777" w:rsidR="000E301B" w:rsidRDefault="000E301B" w:rsidP="008F246E">
            <w:pPr>
              <w:jc w:val="center"/>
              <w:rPr>
                <w:sz w:val="20"/>
                <w:szCs w:val="20"/>
              </w:rPr>
            </w:pPr>
            <w:r>
              <w:rPr>
                <w:sz w:val="20"/>
                <w:szCs w:val="20"/>
              </w:rPr>
              <w:t>Uncertain</w:t>
            </w:r>
          </w:p>
        </w:tc>
        <w:tc>
          <w:tcPr>
            <w:tcW w:w="1283" w:type="dxa"/>
          </w:tcPr>
          <w:p w14:paraId="6C178FEB" w14:textId="77777777" w:rsidR="000E301B" w:rsidRDefault="000E301B" w:rsidP="008F246E">
            <w:pPr>
              <w:jc w:val="center"/>
              <w:rPr>
                <w:sz w:val="20"/>
                <w:szCs w:val="20"/>
              </w:rPr>
            </w:pPr>
            <w:r>
              <w:rPr>
                <w:sz w:val="20"/>
                <w:szCs w:val="20"/>
              </w:rPr>
              <w:t>12,145</w:t>
            </w:r>
          </w:p>
        </w:tc>
      </w:tr>
      <w:tr w:rsidR="000E301B" w14:paraId="27EABD8B" w14:textId="77777777" w:rsidTr="008F246E">
        <w:trPr>
          <w:trHeight w:val="105"/>
          <w:jc w:val="center"/>
        </w:trPr>
        <w:tc>
          <w:tcPr>
            <w:tcW w:w="1283" w:type="dxa"/>
          </w:tcPr>
          <w:p w14:paraId="182AF7D8" w14:textId="77777777" w:rsidR="000E301B" w:rsidRDefault="000E301B" w:rsidP="008F246E">
            <w:pPr>
              <w:jc w:val="center"/>
              <w:rPr>
                <w:sz w:val="20"/>
                <w:szCs w:val="20"/>
              </w:rPr>
            </w:pPr>
            <w:r>
              <w:rPr>
                <w:sz w:val="20"/>
                <w:szCs w:val="20"/>
              </w:rPr>
              <w:t>Non-Face</w:t>
            </w:r>
          </w:p>
        </w:tc>
        <w:tc>
          <w:tcPr>
            <w:tcW w:w="1283" w:type="dxa"/>
          </w:tcPr>
          <w:p w14:paraId="4372D88F" w14:textId="77777777" w:rsidR="000E301B" w:rsidRDefault="000E301B" w:rsidP="008F246E">
            <w:pPr>
              <w:jc w:val="center"/>
              <w:rPr>
                <w:sz w:val="20"/>
                <w:szCs w:val="20"/>
              </w:rPr>
            </w:pPr>
            <w:r>
              <w:rPr>
                <w:sz w:val="20"/>
                <w:szCs w:val="20"/>
              </w:rPr>
              <w:t>82,915</w:t>
            </w:r>
          </w:p>
        </w:tc>
      </w:tr>
      <w:tr w:rsidR="000E301B" w14:paraId="2C25648A" w14:textId="77777777" w:rsidTr="008F246E">
        <w:trPr>
          <w:trHeight w:val="105"/>
          <w:jc w:val="center"/>
        </w:trPr>
        <w:tc>
          <w:tcPr>
            <w:tcW w:w="1283" w:type="dxa"/>
          </w:tcPr>
          <w:p w14:paraId="73763DEE" w14:textId="77777777" w:rsidR="000E301B" w:rsidRDefault="000E301B" w:rsidP="008F246E">
            <w:pPr>
              <w:jc w:val="center"/>
              <w:rPr>
                <w:sz w:val="20"/>
                <w:szCs w:val="20"/>
              </w:rPr>
            </w:pPr>
            <w:r>
              <w:rPr>
                <w:sz w:val="20"/>
                <w:szCs w:val="20"/>
              </w:rPr>
              <w:t>Total</w:t>
            </w:r>
          </w:p>
        </w:tc>
        <w:tc>
          <w:tcPr>
            <w:tcW w:w="1283" w:type="dxa"/>
          </w:tcPr>
          <w:p w14:paraId="1A32DBC2" w14:textId="77777777" w:rsidR="000E301B" w:rsidRDefault="000E301B" w:rsidP="00C63E91">
            <w:pPr>
              <w:keepNext/>
              <w:jc w:val="center"/>
              <w:rPr>
                <w:sz w:val="20"/>
                <w:szCs w:val="20"/>
              </w:rPr>
            </w:pPr>
            <w:r>
              <w:rPr>
                <w:sz w:val="20"/>
                <w:szCs w:val="20"/>
              </w:rPr>
              <w:t>420,299</w:t>
            </w:r>
          </w:p>
        </w:tc>
      </w:tr>
    </w:tbl>
    <w:p w14:paraId="6F27AEFB" w14:textId="4DF8FF67" w:rsidR="00C63E91" w:rsidRDefault="00C63E91" w:rsidP="00C63E91">
      <w:pPr>
        <w:pStyle w:val="Caption"/>
        <w:jc w:val="center"/>
      </w:pPr>
      <w:bookmarkStart w:id="62" w:name="_Toc80554527"/>
      <w:r>
        <w:t xml:space="preserve">Table </w:t>
      </w:r>
      <w:r w:rsidR="00022F11">
        <w:fldChar w:fldCharType="begin"/>
      </w:r>
      <w:r w:rsidR="00022F11">
        <w:instrText xml:space="preserve"> SEQ Table \* ARABIC </w:instrText>
      </w:r>
      <w:r w:rsidR="00022F11">
        <w:fldChar w:fldCharType="separate"/>
      </w:r>
      <w:r w:rsidR="002A5205">
        <w:rPr>
          <w:noProof/>
        </w:rPr>
        <w:t>2</w:t>
      </w:r>
      <w:r w:rsidR="00022F11">
        <w:rPr>
          <w:noProof/>
        </w:rPr>
        <w:fldChar w:fldCharType="end"/>
      </w:r>
      <w:r>
        <w:t>.Number of samples in each class</w:t>
      </w:r>
      <w:bookmarkEnd w:id="62"/>
    </w:p>
    <w:p w14:paraId="318ECB6A" w14:textId="77777777" w:rsidR="000E301B" w:rsidRDefault="000E301B" w:rsidP="000E301B">
      <w:pPr>
        <w:spacing w:after="0"/>
        <w:rPr>
          <w:rFonts w:cstheme="minorHAnsi"/>
          <w:sz w:val="24"/>
          <w:szCs w:val="24"/>
        </w:rPr>
      </w:pPr>
      <w:r>
        <w:rPr>
          <w:rFonts w:cstheme="minorHAnsi"/>
          <w:sz w:val="24"/>
          <w:szCs w:val="24"/>
        </w:rPr>
        <w:tab/>
      </w:r>
    </w:p>
    <w:p w14:paraId="0B2BD2A8" w14:textId="3398E395" w:rsidR="000E301B" w:rsidRPr="006C3156" w:rsidRDefault="000E301B" w:rsidP="000E301B">
      <w:pPr>
        <w:spacing w:after="0"/>
      </w:pPr>
      <w:r w:rsidRPr="006C3156">
        <w:t>Features provided by the AffectNet database:</w:t>
      </w:r>
    </w:p>
    <w:p w14:paraId="2B3D2770" w14:textId="77777777" w:rsidR="000E301B" w:rsidRPr="006C3156" w:rsidRDefault="000E301B" w:rsidP="000E301B">
      <w:pPr>
        <w:numPr>
          <w:ilvl w:val="0"/>
          <w:numId w:val="4"/>
        </w:numPr>
        <w:spacing w:after="0" w:line="288" w:lineRule="auto"/>
      </w:pPr>
      <w:r w:rsidRPr="006C3156">
        <w:t xml:space="preserve">Images of the faces </w:t>
      </w:r>
    </w:p>
    <w:p w14:paraId="641EC293" w14:textId="77777777" w:rsidR="000E301B" w:rsidRPr="006C3156" w:rsidRDefault="000E301B" w:rsidP="000E301B">
      <w:pPr>
        <w:numPr>
          <w:ilvl w:val="0"/>
          <w:numId w:val="4"/>
        </w:numPr>
        <w:spacing w:after="0" w:line="288" w:lineRule="auto"/>
      </w:pPr>
      <w:r w:rsidRPr="006C3156">
        <w:t xml:space="preserve"> Location of the faces in the images </w:t>
      </w:r>
    </w:p>
    <w:p w14:paraId="0B1B7CA0" w14:textId="77777777" w:rsidR="000E301B" w:rsidRPr="006C3156" w:rsidRDefault="000E301B" w:rsidP="000E301B">
      <w:pPr>
        <w:numPr>
          <w:ilvl w:val="0"/>
          <w:numId w:val="4"/>
        </w:numPr>
        <w:spacing w:after="0" w:line="288" w:lineRule="auto"/>
      </w:pPr>
      <w:r w:rsidRPr="006C3156">
        <w:t xml:space="preserve"> Location of the 68 facial landmarks </w:t>
      </w:r>
    </w:p>
    <w:p w14:paraId="3888C19E" w14:textId="6DC76118" w:rsidR="000E301B" w:rsidRPr="006C3156" w:rsidRDefault="000E301B" w:rsidP="000E301B">
      <w:pPr>
        <w:numPr>
          <w:ilvl w:val="0"/>
          <w:numId w:val="4"/>
        </w:numPr>
        <w:spacing w:after="0" w:line="288" w:lineRule="auto"/>
      </w:pPr>
      <w:r w:rsidRPr="006C3156">
        <w:t xml:space="preserve"> Eleven emotion and non-emotion categorical labels (Neutral, Happiness, Sadness,</w:t>
      </w:r>
      <w:r w:rsidR="006B6F47" w:rsidRPr="006C3156">
        <w:t xml:space="preserve"> </w:t>
      </w:r>
      <w:r w:rsidRPr="006C3156">
        <w:t xml:space="preserve">Surprise, Fear, Disgust, Anger, Contempt, None, Uncertain, No-Face) </w:t>
      </w:r>
    </w:p>
    <w:p w14:paraId="7178ACC7" w14:textId="02B3590F" w:rsidR="000E301B" w:rsidRPr="006C3156" w:rsidRDefault="000E301B" w:rsidP="000E301B">
      <w:pPr>
        <w:numPr>
          <w:ilvl w:val="0"/>
          <w:numId w:val="4"/>
        </w:numPr>
        <w:spacing w:after="0" w:line="288" w:lineRule="auto"/>
      </w:pPr>
      <w:r w:rsidRPr="006C3156">
        <w:t xml:space="preserve"> Valence and arousal values of the facial expressions in a continuous domain </w:t>
      </w:r>
    </w:p>
    <w:p w14:paraId="404BF56C" w14:textId="1D86A221" w:rsidR="00623228" w:rsidRPr="006C3156" w:rsidRDefault="00623228" w:rsidP="005F5BD0">
      <w:pPr>
        <w:spacing w:after="0" w:line="288" w:lineRule="auto"/>
      </w:pPr>
    </w:p>
    <w:p w14:paraId="039C4FA7" w14:textId="6ADC2995" w:rsidR="00623228" w:rsidRPr="003C5A84" w:rsidRDefault="00623228" w:rsidP="00623228">
      <w:pPr>
        <w:pStyle w:val="Heading2"/>
        <w:tabs>
          <w:tab w:val="left" w:pos="3300"/>
        </w:tabs>
        <w:rPr>
          <w:color w:val="0070C0"/>
        </w:rPr>
      </w:pPr>
      <w:bookmarkStart w:id="63" w:name="_Toc80891475"/>
      <w:r w:rsidRPr="003C5A84">
        <w:rPr>
          <w:color w:val="0070C0"/>
        </w:rPr>
        <w:t>4.</w:t>
      </w:r>
      <w:r w:rsidR="00EE1D63" w:rsidRPr="003C5A84">
        <w:rPr>
          <w:color w:val="0070C0"/>
        </w:rPr>
        <w:t>2</w:t>
      </w:r>
      <w:r w:rsidRPr="003C5A84">
        <w:rPr>
          <w:color w:val="0070C0"/>
        </w:rPr>
        <w:t xml:space="preserve"> Transfer learning</w:t>
      </w:r>
      <w:bookmarkEnd w:id="63"/>
      <w:r w:rsidRPr="003C5A84">
        <w:rPr>
          <w:color w:val="0070C0"/>
        </w:rPr>
        <w:t xml:space="preserve"> </w:t>
      </w:r>
    </w:p>
    <w:p w14:paraId="5A52293F" w14:textId="77777777" w:rsidR="003F660A" w:rsidRDefault="009D6E0C" w:rsidP="003F660A">
      <w:r>
        <w:tab/>
      </w:r>
      <w:r w:rsidR="003F660A" w:rsidRPr="003F660A">
        <w:t>Transfer learning is a machine learning method in which an existing model produced for one job is utilised as the basis for another task. The benefit of this method is that it substantially lowers the amount of time and money required for computational calculation (Torrey &amp; Shavlik, 2010; Weiss et al., 2016; Lu et al., 2015). Transfer learning for image classification is based on the premise that an effective generic model of the visual world may be produced by training a model on a sufficiently large and diverse dataset. It is then possible to use these learned feature maps to train a large model on a large dataset without starting from scratch (Torrey &amp; Shavlik, 2010; Weiss et al., 2016; Lu et al., 2015). The only change required is to unfreeze a few of the top layers of a frozen model base and train the newly added classifier levels and the base model’s final layers concurrently. This enables the higher-order feature representations to be fine tuned to be more relevant to this job (Torrey &amp; Shavlik, 2010; Weiss et al., 2016; Lu et al., 2015).</w:t>
      </w:r>
    </w:p>
    <w:p w14:paraId="6CDF0248" w14:textId="77777777" w:rsidR="000C0BD8" w:rsidRDefault="00D4139E" w:rsidP="000C0BD8">
      <w:pPr>
        <w:pStyle w:val="Heading2"/>
        <w:rPr>
          <w:color w:val="0070C0"/>
        </w:rPr>
      </w:pPr>
      <w:bookmarkStart w:id="64" w:name="_Toc80891476"/>
      <w:r w:rsidRPr="008E34FC">
        <w:rPr>
          <w:color w:val="0070C0"/>
        </w:rPr>
        <w:t>4.</w:t>
      </w:r>
      <w:r w:rsidR="008E34FC">
        <w:rPr>
          <w:color w:val="0070C0"/>
        </w:rPr>
        <w:t>3</w:t>
      </w:r>
      <w:r w:rsidRPr="008E34FC">
        <w:rPr>
          <w:color w:val="0070C0"/>
        </w:rPr>
        <w:t xml:space="preserve"> </w:t>
      </w:r>
      <w:r w:rsidR="00093319" w:rsidRPr="008E34FC">
        <w:rPr>
          <w:color w:val="0070C0"/>
        </w:rPr>
        <w:t>P</w:t>
      </w:r>
      <w:r w:rsidR="009B7CD6" w:rsidRPr="008E34FC">
        <w:rPr>
          <w:color w:val="0070C0"/>
        </w:rPr>
        <w:t>re-trained</w:t>
      </w:r>
      <w:r w:rsidR="007B53F9" w:rsidRPr="008E34FC">
        <w:rPr>
          <w:color w:val="0070C0"/>
        </w:rPr>
        <w:t xml:space="preserve"> mode</w:t>
      </w:r>
      <w:r w:rsidR="007B103B" w:rsidRPr="008E34FC">
        <w:rPr>
          <w:color w:val="0070C0"/>
        </w:rPr>
        <w:t>s</w:t>
      </w:r>
      <w:bookmarkEnd w:id="64"/>
    </w:p>
    <w:p w14:paraId="18814CD8" w14:textId="77777777" w:rsidR="000C0BD8" w:rsidRDefault="000C0BD8" w:rsidP="00D14E1D">
      <w:pPr>
        <w:ind w:firstLine="720"/>
      </w:pPr>
      <w:r w:rsidRPr="000C0BD8">
        <w:t>There are multiple pre-trained deep neural networks available to be fine tuned. Among these networks, the ones used to develop the facial emotion recognition algorithm are Resnet101V2, VGG19, InceptionV3, and MobileNetworkV2.These networks were trained on the ImageNet datasets, which contained over 1 million pictures divided into 1,000 classes (ImageNet, 2021).</w:t>
      </w:r>
    </w:p>
    <w:p w14:paraId="6CB23658" w14:textId="426785B5" w:rsidR="00EA5738" w:rsidRPr="003C5A84" w:rsidRDefault="000C0BD8" w:rsidP="000C0BD8">
      <w:pPr>
        <w:pStyle w:val="Heading2"/>
        <w:rPr>
          <w:color w:val="0070C0"/>
        </w:rPr>
      </w:pPr>
      <w:r w:rsidRPr="000C0BD8">
        <w:rPr>
          <w:rFonts w:asciiTheme="minorHAnsi" w:eastAsiaTheme="minorHAnsi" w:hAnsiTheme="minorHAnsi" w:cstheme="minorBidi"/>
          <w:color w:val="auto"/>
          <w:sz w:val="22"/>
          <w:szCs w:val="22"/>
        </w:rPr>
        <w:t xml:space="preserve"> </w:t>
      </w:r>
      <w:bookmarkStart w:id="65" w:name="_Toc80891477"/>
      <w:r w:rsidR="00467475" w:rsidRPr="003C5A84">
        <w:rPr>
          <w:color w:val="0070C0"/>
        </w:rPr>
        <w:t>4.</w:t>
      </w:r>
      <w:r w:rsidR="008E34FC">
        <w:rPr>
          <w:color w:val="0070C0"/>
        </w:rPr>
        <w:t>3</w:t>
      </w:r>
      <w:r w:rsidR="00467475" w:rsidRPr="003C5A84">
        <w:rPr>
          <w:color w:val="0070C0"/>
        </w:rPr>
        <w:t>.1</w:t>
      </w:r>
      <w:r w:rsidR="00EE1D63" w:rsidRPr="003C5A84">
        <w:rPr>
          <w:color w:val="0070C0"/>
        </w:rPr>
        <w:t xml:space="preserve"> </w:t>
      </w:r>
      <w:r w:rsidR="00467475" w:rsidRPr="003C5A84">
        <w:rPr>
          <w:color w:val="0070C0"/>
        </w:rPr>
        <w:t>ResNet101V2 mode</w:t>
      </w:r>
      <w:r w:rsidR="009256A2" w:rsidRPr="003C5A84">
        <w:rPr>
          <w:color w:val="0070C0"/>
        </w:rPr>
        <w:t>l</w:t>
      </w:r>
      <w:bookmarkEnd w:id="65"/>
      <w:r w:rsidR="009256A2" w:rsidRPr="003C5A84">
        <w:rPr>
          <w:color w:val="0070C0"/>
        </w:rPr>
        <w:t xml:space="preserve"> </w:t>
      </w:r>
    </w:p>
    <w:p w14:paraId="384FE755" w14:textId="42B3810C" w:rsidR="00802B2F" w:rsidRDefault="00802B2F" w:rsidP="00802B2F">
      <w:r>
        <w:tab/>
      </w:r>
      <w:r w:rsidR="005D5117" w:rsidRPr="005D5117">
        <w:t xml:space="preserve">This model was created by He et al. (2015). Only colour images were used for the training part, which were sized to 224*224 pixels. As the name suggests, the model was created by stacking 101 residual layers. The convolutional layers have mostly 3*3 filters. The number of neurons in each layer remains the same until the feature map is halved. Once the feature map is halved, the number </w:t>
      </w:r>
      <w:r w:rsidR="005D5117" w:rsidRPr="005D5117">
        <w:lastRenderedPageBreak/>
        <w:t>of neurons is doubled. The network ends with a global average pooling layer and a fully connected layer of 1,000 neurons (He et al., 2015).</w:t>
      </w:r>
    </w:p>
    <w:p w14:paraId="752A1C52" w14:textId="58EDCAA1" w:rsidR="004140B8" w:rsidRDefault="00582A7D" w:rsidP="00802B2F">
      <w:r>
        <w:tab/>
      </w:r>
      <w:r w:rsidR="007E3B16" w:rsidRPr="007E3B16">
        <w:t>The model’s architecture is outlined in Table 3.</w:t>
      </w:r>
    </w:p>
    <w:tbl>
      <w:tblPr>
        <w:tblStyle w:val="TableGrid"/>
        <w:tblW w:w="0" w:type="auto"/>
        <w:tblLook w:val="04A0" w:firstRow="1" w:lastRow="0" w:firstColumn="1" w:lastColumn="0" w:noHBand="0" w:noVBand="1"/>
      </w:tblPr>
      <w:tblGrid>
        <w:gridCol w:w="3007"/>
        <w:gridCol w:w="2986"/>
        <w:gridCol w:w="3023"/>
      </w:tblGrid>
      <w:tr w:rsidR="008F25DB" w14:paraId="113F291C" w14:textId="77777777" w:rsidTr="008F25DB">
        <w:tc>
          <w:tcPr>
            <w:tcW w:w="3080" w:type="dxa"/>
          </w:tcPr>
          <w:p w14:paraId="725244A1" w14:textId="3B46D7E7" w:rsidR="008F25DB" w:rsidRDefault="00901665" w:rsidP="00F277B5">
            <w:pPr>
              <w:jc w:val="center"/>
            </w:pPr>
            <w:r>
              <w:t>L</w:t>
            </w:r>
            <w:r w:rsidR="008F25DB">
              <w:t>ayer</w:t>
            </w:r>
          </w:p>
        </w:tc>
        <w:tc>
          <w:tcPr>
            <w:tcW w:w="3081" w:type="dxa"/>
          </w:tcPr>
          <w:p w14:paraId="591FB645" w14:textId="03B4FE12" w:rsidR="008F25DB" w:rsidRDefault="00100C53" w:rsidP="00F277B5">
            <w:pPr>
              <w:jc w:val="center"/>
            </w:pPr>
            <w:r>
              <w:t>Output size</w:t>
            </w:r>
          </w:p>
        </w:tc>
        <w:tc>
          <w:tcPr>
            <w:tcW w:w="3081" w:type="dxa"/>
          </w:tcPr>
          <w:p w14:paraId="30A0508E" w14:textId="0FA14CCE" w:rsidR="008F25DB" w:rsidRDefault="00100C53" w:rsidP="00F277B5">
            <w:pPr>
              <w:jc w:val="center"/>
            </w:pPr>
            <w:r>
              <w:t>Architecture</w:t>
            </w:r>
          </w:p>
        </w:tc>
      </w:tr>
      <w:tr w:rsidR="008F25DB" w14:paraId="5E3121BA" w14:textId="77777777" w:rsidTr="004066FB">
        <w:tc>
          <w:tcPr>
            <w:tcW w:w="3080" w:type="dxa"/>
            <w:tcBorders>
              <w:bottom w:val="single" w:sz="4" w:space="0" w:color="auto"/>
            </w:tcBorders>
          </w:tcPr>
          <w:p w14:paraId="3F18E2A0" w14:textId="7D93C005" w:rsidR="00901665" w:rsidRDefault="004066FB" w:rsidP="00F277B5">
            <w:pPr>
              <w:jc w:val="center"/>
            </w:pPr>
            <w:r>
              <w:t>Convolutional</w:t>
            </w:r>
          </w:p>
        </w:tc>
        <w:tc>
          <w:tcPr>
            <w:tcW w:w="3081" w:type="dxa"/>
            <w:tcBorders>
              <w:bottom w:val="single" w:sz="4" w:space="0" w:color="auto"/>
            </w:tcBorders>
          </w:tcPr>
          <w:p w14:paraId="38BAEA98" w14:textId="2BF62A5A" w:rsidR="008F25DB" w:rsidRDefault="004A2323" w:rsidP="00F277B5">
            <w:pPr>
              <w:jc w:val="center"/>
            </w:pPr>
            <w:r>
              <w:t>112*112</w:t>
            </w:r>
          </w:p>
        </w:tc>
        <w:tc>
          <w:tcPr>
            <w:tcW w:w="3081" w:type="dxa"/>
          </w:tcPr>
          <w:p w14:paraId="75C69438" w14:textId="7BD8B2F9" w:rsidR="008F25DB" w:rsidRDefault="00EA5128" w:rsidP="00F277B5">
            <w:pPr>
              <w:jc w:val="center"/>
            </w:pPr>
            <w:r>
              <w:t>7*7 ,64, stride 2</w:t>
            </w:r>
          </w:p>
        </w:tc>
      </w:tr>
      <w:tr w:rsidR="008F25DB" w14:paraId="6A1A2E6A" w14:textId="77777777" w:rsidTr="004066FB">
        <w:tc>
          <w:tcPr>
            <w:tcW w:w="3080" w:type="dxa"/>
            <w:tcBorders>
              <w:bottom w:val="single" w:sz="4" w:space="0" w:color="auto"/>
            </w:tcBorders>
          </w:tcPr>
          <w:p w14:paraId="1DE7C04D" w14:textId="18E47367" w:rsidR="008F25DB" w:rsidRDefault="008F25DB" w:rsidP="004066FB"/>
        </w:tc>
        <w:tc>
          <w:tcPr>
            <w:tcW w:w="3081" w:type="dxa"/>
            <w:tcBorders>
              <w:bottom w:val="single" w:sz="4" w:space="0" w:color="auto"/>
            </w:tcBorders>
          </w:tcPr>
          <w:p w14:paraId="79615FD5" w14:textId="77777777" w:rsidR="002D2C53" w:rsidRDefault="002D2C53" w:rsidP="00F277B5">
            <w:pPr>
              <w:jc w:val="center"/>
            </w:pPr>
          </w:p>
          <w:p w14:paraId="5EC91ABE" w14:textId="602958C7" w:rsidR="008F25DB" w:rsidRDefault="008F25DB" w:rsidP="00F277B5">
            <w:pPr>
              <w:jc w:val="center"/>
            </w:pPr>
          </w:p>
        </w:tc>
        <w:tc>
          <w:tcPr>
            <w:tcW w:w="3081" w:type="dxa"/>
          </w:tcPr>
          <w:p w14:paraId="6413E3E2" w14:textId="0D5EC9D2" w:rsidR="008F25DB" w:rsidRDefault="008439C1" w:rsidP="00F277B5">
            <w:pPr>
              <w:jc w:val="center"/>
            </w:pPr>
            <w:r>
              <w:t>3*3 max pooling, stride 2</w:t>
            </w:r>
          </w:p>
        </w:tc>
      </w:tr>
      <w:tr w:rsidR="008F25DB" w14:paraId="08D1B4DF" w14:textId="77777777" w:rsidTr="004066FB">
        <w:tc>
          <w:tcPr>
            <w:tcW w:w="3080" w:type="dxa"/>
            <w:tcBorders>
              <w:top w:val="single" w:sz="4" w:space="0" w:color="auto"/>
            </w:tcBorders>
          </w:tcPr>
          <w:p w14:paraId="09738622" w14:textId="0F2C00C0" w:rsidR="008F25DB" w:rsidRDefault="004066FB" w:rsidP="00F277B5">
            <w:pPr>
              <w:jc w:val="center"/>
            </w:pPr>
            <w:r>
              <w:t>Convolutional</w:t>
            </w:r>
          </w:p>
        </w:tc>
        <w:tc>
          <w:tcPr>
            <w:tcW w:w="3081" w:type="dxa"/>
            <w:tcBorders>
              <w:top w:val="single" w:sz="4" w:space="0" w:color="auto"/>
              <w:bottom w:val="single" w:sz="4" w:space="0" w:color="auto"/>
            </w:tcBorders>
          </w:tcPr>
          <w:p w14:paraId="2FED6FDD" w14:textId="2D3FC2DB" w:rsidR="008F25DB" w:rsidRDefault="004066FB" w:rsidP="00F277B5">
            <w:pPr>
              <w:jc w:val="center"/>
            </w:pPr>
            <w:r>
              <w:t>56*56</w:t>
            </w:r>
          </w:p>
        </w:tc>
        <w:tc>
          <w:tcPr>
            <w:tcW w:w="308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1396"/>
            </w:tblGrid>
            <w:tr w:rsidR="00040AE2" w14:paraId="3E70AD19" w14:textId="77777777" w:rsidTr="008F246E">
              <w:tc>
                <w:tcPr>
                  <w:tcW w:w="1425" w:type="dxa"/>
                </w:tcPr>
                <w:p w14:paraId="5D904478" w14:textId="77777777" w:rsidR="00040AE2" w:rsidRDefault="00040AE2" w:rsidP="00F277B5">
                  <w:pPr>
                    <w:jc w:val="center"/>
                  </w:pPr>
                  <w:r>
                    <w:t>1*1, 64</w:t>
                  </w:r>
                </w:p>
              </w:tc>
              <w:tc>
                <w:tcPr>
                  <w:tcW w:w="1425" w:type="dxa"/>
                </w:tcPr>
                <w:p w14:paraId="029F9055" w14:textId="77777777" w:rsidR="00040AE2" w:rsidRDefault="00040AE2" w:rsidP="00F277B5">
                  <w:pPr>
                    <w:jc w:val="center"/>
                  </w:pPr>
                </w:p>
              </w:tc>
            </w:tr>
            <w:tr w:rsidR="00040AE2" w14:paraId="277F0991" w14:textId="77777777" w:rsidTr="008F246E">
              <w:tc>
                <w:tcPr>
                  <w:tcW w:w="1425" w:type="dxa"/>
                </w:tcPr>
                <w:p w14:paraId="03AD75F9" w14:textId="77777777" w:rsidR="00040AE2" w:rsidRDefault="00040AE2" w:rsidP="00F277B5">
                  <w:pPr>
                    <w:jc w:val="center"/>
                  </w:pPr>
                  <w:r>
                    <w:t>3*3, 64</w:t>
                  </w:r>
                </w:p>
              </w:tc>
              <w:tc>
                <w:tcPr>
                  <w:tcW w:w="1425" w:type="dxa"/>
                </w:tcPr>
                <w:p w14:paraId="30938C6D" w14:textId="77777777" w:rsidR="00040AE2" w:rsidRDefault="00040AE2" w:rsidP="00F277B5">
                  <w:pPr>
                    <w:jc w:val="center"/>
                  </w:pPr>
                  <w:r>
                    <w:t>*3</w:t>
                  </w:r>
                </w:p>
              </w:tc>
            </w:tr>
            <w:tr w:rsidR="00040AE2" w14:paraId="37741FB8" w14:textId="77777777" w:rsidTr="008F246E">
              <w:tc>
                <w:tcPr>
                  <w:tcW w:w="1425" w:type="dxa"/>
                </w:tcPr>
                <w:p w14:paraId="4F9EBC98" w14:textId="77777777" w:rsidR="00040AE2" w:rsidRDefault="00040AE2" w:rsidP="00F277B5">
                  <w:pPr>
                    <w:jc w:val="center"/>
                  </w:pPr>
                  <w:r>
                    <w:t>1*1,256</w:t>
                  </w:r>
                </w:p>
              </w:tc>
              <w:tc>
                <w:tcPr>
                  <w:tcW w:w="1425" w:type="dxa"/>
                </w:tcPr>
                <w:p w14:paraId="17B5E08C" w14:textId="77777777" w:rsidR="00040AE2" w:rsidRDefault="00040AE2" w:rsidP="00F277B5">
                  <w:pPr>
                    <w:jc w:val="center"/>
                  </w:pPr>
                </w:p>
              </w:tc>
            </w:tr>
          </w:tbl>
          <w:p w14:paraId="42E93CE3" w14:textId="45782A60" w:rsidR="008F25DB" w:rsidRDefault="008F25DB" w:rsidP="00F277B5">
            <w:pPr>
              <w:jc w:val="center"/>
            </w:pPr>
          </w:p>
        </w:tc>
      </w:tr>
      <w:tr w:rsidR="008F25DB" w14:paraId="16621926" w14:textId="77777777" w:rsidTr="00E554D2">
        <w:tc>
          <w:tcPr>
            <w:tcW w:w="3080" w:type="dxa"/>
          </w:tcPr>
          <w:p w14:paraId="701491C5" w14:textId="5F6CA743" w:rsidR="008F25DB" w:rsidRDefault="0083660A" w:rsidP="00F277B5">
            <w:pPr>
              <w:jc w:val="center"/>
            </w:pPr>
            <w:r>
              <w:t>Convolutional</w:t>
            </w:r>
          </w:p>
        </w:tc>
        <w:tc>
          <w:tcPr>
            <w:tcW w:w="3081" w:type="dxa"/>
            <w:tcBorders>
              <w:top w:val="single" w:sz="4" w:space="0" w:color="auto"/>
            </w:tcBorders>
          </w:tcPr>
          <w:p w14:paraId="60292CB3" w14:textId="7A8EEBD7" w:rsidR="008F25DB" w:rsidRDefault="00467722" w:rsidP="00F277B5">
            <w:pPr>
              <w:jc w:val="center"/>
            </w:pPr>
            <w:r>
              <w:t>28*28</w:t>
            </w:r>
          </w:p>
        </w:tc>
        <w:tc>
          <w:tcPr>
            <w:tcW w:w="308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1396"/>
            </w:tblGrid>
            <w:tr w:rsidR="00E6250B" w14:paraId="040B172F" w14:textId="77777777" w:rsidTr="008F246E">
              <w:tc>
                <w:tcPr>
                  <w:tcW w:w="1425" w:type="dxa"/>
                </w:tcPr>
                <w:p w14:paraId="60DD6D3A" w14:textId="2CE36720" w:rsidR="00E6250B" w:rsidRDefault="00E6250B" w:rsidP="00F277B5">
                  <w:pPr>
                    <w:jc w:val="center"/>
                  </w:pPr>
                  <w:r>
                    <w:t xml:space="preserve">1*1, </w:t>
                  </w:r>
                  <w:r w:rsidR="005B647A">
                    <w:t>128</w:t>
                  </w:r>
                </w:p>
              </w:tc>
              <w:tc>
                <w:tcPr>
                  <w:tcW w:w="1425" w:type="dxa"/>
                </w:tcPr>
                <w:p w14:paraId="29B446C1" w14:textId="77777777" w:rsidR="00E6250B" w:rsidRDefault="00E6250B" w:rsidP="00F277B5">
                  <w:pPr>
                    <w:jc w:val="center"/>
                  </w:pPr>
                </w:p>
              </w:tc>
            </w:tr>
            <w:tr w:rsidR="00E6250B" w14:paraId="7A9F9180" w14:textId="77777777" w:rsidTr="008F246E">
              <w:tc>
                <w:tcPr>
                  <w:tcW w:w="1425" w:type="dxa"/>
                </w:tcPr>
                <w:p w14:paraId="38851AF9" w14:textId="220B8B6D" w:rsidR="00E6250B" w:rsidRDefault="00E6250B" w:rsidP="00F277B5">
                  <w:pPr>
                    <w:jc w:val="center"/>
                  </w:pPr>
                  <w:r>
                    <w:t xml:space="preserve">3*3, </w:t>
                  </w:r>
                  <w:r w:rsidR="005B647A">
                    <w:t>128</w:t>
                  </w:r>
                </w:p>
              </w:tc>
              <w:tc>
                <w:tcPr>
                  <w:tcW w:w="1425" w:type="dxa"/>
                </w:tcPr>
                <w:p w14:paraId="6568A56F" w14:textId="4501FDD2" w:rsidR="00E6250B" w:rsidRDefault="00E6250B" w:rsidP="00F277B5">
                  <w:pPr>
                    <w:jc w:val="center"/>
                  </w:pPr>
                  <w:r>
                    <w:t>*</w:t>
                  </w:r>
                  <w:r w:rsidR="00040AE2">
                    <w:t>8</w:t>
                  </w:r>
                </w:p>
              </w:tc>
            </w:tr>
            <w:tr w:rsidR="00E6250B" w14:paraId="79C7FFA1" w14:textId="77777777" w:rsidTr="008F246E">
              <w:tc>
                <w:tcPr>
                  <w:tcW w:w="1425" w:type="dxa"/>
                </w:tcPr>
                <w:p w14:paraId="569DD735" w14:textId="7245560D" w:rsidR="00E6250B" w:rsidRDefault="00E6250B" w:rsidP="00F277B5">
                  <w:pPr>
                    <w:jc w:val="center"/>
                  </w:pPr>
                  <w:r>
                    <w:t>1*1,</w:t>
                  </w:r>
                  <w:r w:rsidR="005B647A">
                    <w:t>512</w:t>
                  </w:r>
                </w:p>
              </w:tc>
              <w:tc>
                <w:tcPr>
                  <w:tcW w:w="1425" w:type="dxa"/>
                </w:tcPr>
                <w:p w14:paraId="0055E1E7" w14:textId="77777777" w:rsidR="00E6250B" w:rsidRDefault="00E6250B" w:rsidP="00F277B5">
                  <w:pPr>
                    <w:jc w:val="center"/>
                  </w:pPr>
                </w:p>
              </w:tc>
            </w:tr>
          </w:tbl>
          <w:p w14:paraId="26A4ABDE" w14:textId="77777777" w:rsidR="008F25DB" w:rsidRDefault="008F25DB" w:rsidP="00F277B5">
            <w:pPr>
              <w:jc w:val="center"/>
            </w:pPr>
          </w:p>
        </w:tc>
      </w:tr>
      <w:tr w:rsidR="00040AE2" w14:paraId="04ADC6CA" w14:textId="77777777" w:rsidTr="008F25DB">
        <w:tc>
          <w:tcPr>
            <w:tcW w:w="3080" w:type="dxa"/>
          </w:tcPr>
          <w:p w14:paraId="4C6B94CE" w14:textId="1563830C" w:rsidR="00040AE2" w:rsidRDefault="0083660A" w:rsidP="00F277B5">
            <w:pPr>
              <w:jc w:val="center"/>
            </w:pPr>
            <w:r>
              <w:t>Convolutional</w:t>
            </w:r>
          </w:p>
        </w:tc>
        <w:tc>
          <w:tcPr>
            <w:tcW w:w="3081" w:type="dxa"/>
          </w:tcPr>
          <w:p w14:paraId="5638800C" w14:textId="39ACC530" w:rsidR="00040AE2" w:rsidRDefault="00467722" w:rsidP="00F277B5">
            <w:pPr>
              <w:jc w:val="center"/>
            </w:pPr>
            <w:r>
              <w:t>14*14</w:t>
            </w:r>
          </w:p>
        </w:tc>
        <w:tc>
          <w:tcPr>
            <w:tcW w:w="308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395"/>
            </w:tblGrid>
            <w:tr w:rsidR="00040AE2" w14:paraId="1C7601C2" w14:textId="77777777" w:rsidTr="008F246E">
              <w:tc>
                <w:tcPr>
                  <w:tcW w:w="1425" w:type="dxa"/>
                </w:tcPr>
                <w:p w14:paraId="2204BFE2" w14:textId="7CFF6EB7" w:rsidR="00040AE2" w:rsidRDefault="00040AE2" w:rsidP="00F277B5">
                  <w:pPr>
                    <w:jc w:val="center"/>
                  </w:pPr>
                  <w:r>
                    <w:t xml:space="preserve">1*1, </w:t>
                  </w:r>
                  <w:r w:rsidR="00006D2A">
                    <w:t>256</w:t>
                  </w:r>
                </w:p>
              </w:tc>
              <w:tc>
                <w:tcPr>
                  <w:tcW w:w="1425" w:type="dxa"/>
                </w:tcPr>
                <w:p w14:paraId="2B41F58E" w14:textId="77777777" w:rsidR="00040AE2" w:rsidRDefault="00040AE2" w:rsidP="00F277B5">
                  <w:pPr>
                    <w:jc w:val="center"/>
                  </w:pPr>
                </w:p>
              </w:tc>
            </w:tr>
            <w:tr w:rsidR="00040AE2" w14:paraId="0D3F7767" w14:textId="77777777" w:rsidTr="008F246E">
              <w:tc>
                <w:tcPr>
                  <w:tcW w:w="1425" w:type="dxa"/>
                </w:tcPr>
                <w:p w14:paraId="762E39A7" w14:textId="0418C259" w:rsidR="00040AE2" w:rsidRDefault="00040AE2" w:rsidP="00F277B5">
                  <w:pPr>
                    <w:jc w:val="center"/>
                  </w:pPr>
                  <w:r>
                    <w:t xml:space="preserve">3*3, </w:t>
                  </w:r>
                  <w:r w:rsidR="00006D2A">
                    <w:t>256</w:t>
                  </w:r>
                </w:p>
              </w:tc>
              <w:tc>
                <w:tcPr>
                  <w:tcW w:w="1425" w:type="dxa"/>
                </w:tcPr>
                <w:p w14:paraId="6666B520" w14:textId="3F56DB2E" w:rsidR="00040AE2" w:rsidRDefault="00040AE2" w:rsidP="00F277B5">
                  <w:pPr>
                    <w:jc w:val="center"/>
                  </w:pPr>
                  <w:r>
                    <w:t>*3</w:t>
                  </w:r>
                  <w:r w:rsidR="00006D2A">
                    <w:t>6</w:t>
                  </w:r>
                </w:p>
              </w:tc>
            </w:tr>
            <w:tr w:rsidR="00040AE2" w14:paraId="11EB01C1" w14:textId="77777777" w:rsidTr="008F246E">
              <w:tc>
                <w:tcPr>
                  <w:tcW w:w="1425" w:type="dxa"/>
                </w:tcPr>
                <w:p w14:paraId="56D457AC" w14:textId="7AC053AC" w:rsidR="00040AE2" w:rsidRDefault="00040AE2" w:rsidP="00F277B5">
                  <w:pPr>
                    <w:jc w:val="center"/>
                  </w:pPr>
                  <w:r>
                    <w:t>1*1,</w:t>
                  </w:r>
                  <w:r w:rsidR="00006D2A">
                    <w:t>1024</w:t>
                  </w:r>
                </w:p>
              </w:tc>
              <w:tc>
                <w:tcPr>
                  <w:tcW w:w="1425" w:type="dxa"/>
                </w:tcPr>
                <w:p w14:paraId="2B345699" w14:textId="77777777" w:rsidR="00040AE2" w:rsidRDefault="00040AE2" w:rsidP="00F277B5">
                  <w:pPr>
                    <w:jc w:val="center"/>
                  </w:pPr>
                </w:p>
              </w:tc>
            </w:tr>
          </w:tbl>
          <w:p w14:paraId="509524B3" w14:textId="77777777" w:rsidR="00040AE2" w:rsidRDefault="00040AE2" w:rsidP="00F277B5">
            <w:pPr>
              <w:jc w:val="center"/>
            </w:pPr>
          </w:p>
        </w:tc>
      </w:tr>
      <w:tr w:rsidR="00040AE2" w14:paraId="412A8C17" w14:textId="77777777" w:rsidTr="008F25DB">
        <w:tc>
          <w:tcPr>
            <w:tcW w:w="3080" w:type="dxa"/>
          </w:tcPr>
          <w:p w14:paraId="19AFEC1B" w14:textId="1A4E5170" w:rsidR="00040AE2" w:rsidRDefault="0083660A" w:rsidP="00F277B5">
            <w:pPr>
              <w:jc w:val="center"/>
            </w:pPr>
            <w:r>
              <w:t>Convolutional</w:t>
            </w:r>
          </w:p>
        </w:tc>
        <w:tc>
          <w:tcPr>
            <w:tcW w:w="3081" w:type="dxa"/>
          </w:tcPr>
          <w:p w14:paraId="0D018E8B" w14:textId="19943831" w:rsidR="00040AE2" w:rsidRDefault="00467722" w:rsidP="00F277B5">
            <w:pPr>
              <w:jc w:val="center"/>
            </w:pPr>
            <w:r>
              <w:t>7*7</w:t>
            </w:r>
          </w:p>
        </w:tc>
        <w:tc>
          <w:tcPr>
            <w:tcW w:w="308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394"/>
            </w:tblGrid>
            <w:tr w:rsidR="00040AE2" w14:paraId="2F8095A0" w14:textId="77777777" w:rsidTr="008F246E">
              <w:tc>
                <w:tcPr>
                  <w:tcW w:w="1425" w:type="dxa"/>
                </w:tcPr>
                <w:p w14:paraId="187D50DC" w14:textId="25DA6F65" w:rsidR="00040AE2" w:rsidRDefault="00040AE2" w:rsidP="00F277B5">
                  <w:pPr>
                    <w:jc w:val="center"/>
                  </w:pPr>
                  <w:r>
                    <w:t>1*1,</w:t>
                  </w:r>
                  <w:r w:rsidR="00237300">
                    <w:t xml:space="preserve"> 512</w:t>
                  </w:r>
                </w:p>
              </w:tc>
              <w:tc>
                <w:tcPr>
                  <w:tcW w:w="1425" w:type="dxa"/>
                </w:tcPr>
                <w:p w14:paraId="1A93B482" w14:textId="77777777" w:rsidR="00040AE2" w:rsidRDefault="00040AE2" w:rsidP="00F277B5">
                  <w:pPr>
                    <w:jc w:val="center"/>
                  </w:pPr>
                </w:p>
              </w:tc>
            </w:tr>
            <w:tr w:rsidR="00040AE2" w14:paraId="1148F107" w14:textId="77777777" w:rsidTr="008F246E">
              <w:tc>
                <w:tcPr>
                  <w:tcW w:w="1425" w:type="dxa"/>
                </w:tcPr>
                <w:p w14:paraId="72F8F004" w14:textId="410A30D0" w:rsidR="00040AE2" w:rsidRDefault="00040AE2" w:rsidP="00F277B5">
                  <w:pPr>
                    <w:jc w:val="center"/>
                  </w:pPr>
                  <w:r>
                    <w:t xml:space="preserve">3*3, </w:t>
                  </w:r>
                  <w:r w:rsidR="00237300">
                    <w:t>512</w:t>
                  </w:r>
                </w:p>
              </w:tc>
              <w:tc>
                <w:tcPr>
                  <w:tcW w:w="1425" w:type="dxa"/>
                </w:tcPr>
                <w:p w14:paraId="531CC1F0" w14:textId="77777777" w:rsidR="00040AE2" w:rsidRDefault="00040AE2" w:rsidP="00F277B5">
                  <w:pPr>
                    <w:jc w:val="center"/>
                  </w:pPr>
                  <w:r>
                    <w:t>*3</w:t>
                  </w:r>
                </w:p>
              </w:tc>
            </w:tr>
            <w:tr w:rsidR="00040AE2" w14:paraId="2E40E1D9" w14:textId="77777777" w:rsidTr="008F246E">
              <w:tc>
                <w:tcPr>
                  <w:tcW w:w="1425" w:type="dxa"/>
                </w:tcPr>
                <w:p w14:paraId="36534F0B" w14:textId="2A90E593" w:rsidR="00040AE2" w:rsidRDefault="00040AE2" w:rsidP="00F277B5">
                  <w:pPr>
                    <w:jc w:val="center"/>
                  </w:pPr>
                  <w:r>
                    <w:t>1*1,</w:t>
                  </w:r>
                  <w:r w:rsidR="00237300">
                    <w:t>2048</w:t>
                  </w:r>
                </w:p>
              </w:tc>
              <w:tc>
                <w:tcPr>
                  <w:tcW w:w="1425" w:type="dxa"/>
                </w:tcPr>
                <w:p w14:paraId="350C26FF" w14:textId="77777777" w:rsidR="00040AE2" w:rsidRDefault="00040AE2" w:rsidP="00F277B5">
                  <w:pPr>
                    <w:jc w:val="center"/>
                  </w:pPr>
                </w:p>
              </w:tc>
            </w:tr>
          </w:tbl>
          <w:p w14:paraId="0FC62FF5" w14:textId="77777777" w:rsidR="00040AE2" w:rsidRDefault="00040AE2" w:rsidP="00F277B5">
            <w:pPr>
              <w:jc w:val="center"/>
            </w:pPr>
          </w:p>
        </w:tc>
      </w:tr>
      <w:tr w:rsidR="00040AE2" w14:paraId="6DE54A11" w14:textId="77777777" w:rsidTr="008F25DB">
        <w:tc>
          <w:tcPr>
            <w:tcW w:w="3080" w:type="dxa"/>
          </w:tcPr>
          <w:p w14:paraId="184D3024" w14:textId="77777777" w:rsidR="00040AE2" w:rsidRDefault="00040AE2" w:rsidP="00F277B5">
            <w:pPr>
              <w:jc w:val="center"/>
            </w:pPr>
          </w:p>
        </w:tc>
        <w:tc>
          <w:tcPr>
            <w:tcW w:w="3081" w:type="dxa"/>
          </w:tcPr>
          <w:p w14:paraId="643C8A20" w14:textId="583FB373" w:rsidR="00040AE2" w:rsidRDefault="00040AE2" w:rsidP="00F277B5">
            <w:pPr>
              <w:jc w:val="center"/>
            </w:pPr>
          </w:p>
        </w:tc>
        <w:tc>
          <w:tcPr>
            <w:tcW w:w="3081" w:type="dxa"/>
          </w:tcPr>
          <w:p w14:paraId="018BDE8C" w14:textId="565E1934" w:rsidR="00040AE2" w:rsidRDefault="00B4609C" w:rsidP="00F277B5">
            <w:pPr>
              <w:jc w:val="center"/>
            </w:pPr>
            <w:r>
              <w:t xml:space="preserve">Global </w:t>
            </w:r>
            <w:r w:rsidR="00A210D1">
              <w:t>average pool</w:t>
            </w:r>
          </w:p>
        </w:tc>
      </w:tr>
      <w:tr w:rsidR="0003034B" w14:paraId="19777953" w14:textId="77777777" w:rsidTr="008F25DB">
        <w:tc>
          <w:tcPr>
            <w:tcW w:w="3080" w:type="dxa"/>
          </w:tcPr>
          <w:p w14:paraId="0C79538E" w14:textId="0511DA1A" w:rsidR="0003034B" w:rsidRDefault="00B4609C" w:rsidP="00F277B5">
            <w:pPr>
              <w:jc w:val="center"/>
            </w:pPr>
            <w:r>
              <w:t>Dense</w:t>
            </w:r>
          </w:p>
        </w:tc>
        <w:tc>
          <w:tcPr>
            <w:tcW w:w="3081" w:type="dxa"/>
          </w:tcPr>
          <w:p w14:paraId="258724FD" w14:textId="1ED42C21" w:rsidR="0003034B" w:rsidRDefault="00B4609C" w:rsidP="00F277B5">
            <w:pPr>
              <w:jc w:val="center"/>
            </w:pPr>
            <w:r>
              <w:t>1*1</w:t>
            </w:r>
          </w:p>
        </w:tc>
        <w:tc>
          <w:tcPr>
            <w:tcW w:w="3081" w:type="dxa"/>
          </w:tcPr>
          <w:p w14:paraId="4CA2B7F1" w14:textId="74BB258C" w:rsidR="0003034B" w:rsidRDefault="00B4609C" w:rsidP="00C63E91">
            <w:pPr>
              <w:keepNext/>
              <w:jc w:val="center"/>
            </w:pPr>
            <w:r>
              <w:t>1000-d fc, softmax</w:t>
            </w:r>
          </w:p>
        </w:tc>
      </w:tr>
    </w:tbl>
    <w:p w14:paraId="3D38CAD8" w14:textId="7E5CF33B" w:rsidR="008F25DB" w:rsidRPr="00C63E91" w:rsidRDefault="00C63E91" w:rsidP="00C63E91">
      <w:pPr>
        <w:pStyle w:val="Caption"/>
        <w:jc w:val="center"/>
        <w:rPr>
          <w:sz w:val="22"/>
          <w:szCs w:val="22"/>
        </w:rPr>
      </w:pPr>
      <w:bookmarkStart w:id="66" w:name="_Toc80554528"/>
      <w:r w:rsidRPr="00C63E91">
        <w:rPr>
          <w:sz w:val="22"/>
          <w:szCs w:val="22"/>
        </w:rPr>
        <w:t xml:space="preserve">Table </w:t>
      </w:r>
      <w:r w:rsidRPr="00C63E91">
        <w:rPr>
          <w:sz w:val="22"/>
          <w:szCs w:val="22"/>
        </w:rPr>
        <w:fldChar w:fldCharType="begin"/>
      </w:r>
      <w:r w:rsidRPr="00C63E91">
        <w:rPr>
          <w:sz w:val="22"/>
          <w:szCs w:val="22"/>
        </w:rPr>
        <w:instrText xml:space="preserve"> SEQ Table \* ARABIC </w:instrText>
      </w:r>
      <w:r w:rsidRPr="00C63E91">
        <w:rPr>
          <w:sz w:val="22"/>
          <w:szCs w:val="22"/>
        </w:rPr>
        <w:fldChar w:fldCharType="separate"/>
      </w:r>
      <w:r w:rsidR="002A5205">
        <w:rPr>
          <w:noProof/>
          <w:sz w:val="22"/>
          <w:szCs w:val="22"/>
        </w:rPr>
        <w:t>3</w:t>
      </w:r>
      <w:r w:rsidRPr="00C63E91">
        <w:rPr>
          <w:sz w:val="22"/>
          <w:szCs w:val="22"/>
        </w:rPr>
        <w:fldChar w:fldCharType="end"/>
      </w:r>
      <w:r w:rsidRPr="00C63E91">
        <w:rPr>
          <w:sz w:val="22"/>
          <w:szCs w:val="22"/>
        </w:rPr>
        <w:t>.ResNet101V2 architecture</w:t>
      </w:r>
      <w:bookmarkEnd w:id="66"/>
    </w:p>
    <w:p w14:paraId="4F463023" w14:textId="706AA668" w:rsidR="00F14C27" w:rsidRPr="00802B2F" w:rsidRDefault="00D76905" w:rsidP="00D76905">
      <w:pPr>
        <w:pStyle w:val="Heading3"/>
      </w:pPr>
      <w:bookmarkStart w:id="67" w:name="_Toc80891478"/>
      <w:r w:rsidRPr="003C5A84">
        <w:rPr>
          <w:color w:val="0070C0"/>
        </w:rPr>
        <w:t>4.</w:t>
      </w:r>
      <w:r w:rsidR="00B91966">
        <w:rPr>
          <w:color w:val="0070C0"/>
        </w:rPr>
        <w:t>3</w:t>
      </w:r>
      <w:r w:rsidRPr="003C5A84">
        <w:rPr>
          <w:color w:val="0070C0"/>
        </w:rPr>
        <w:t>.</w:t>
      </w:r>
      <w:r w:rsidR="00EE1D63" w:rsidRPr="003C5A84">
        <w:rPr>
          <w:color w:val="0070C0"/>
        </w:rPr>
        <w:t>2</w:t>
      </w:r>
      <w:r w:rsidRPr="003C5A84">
        <w:rPr>
          <w:color w:val="0070C0"/>
        </w:rPr>
        <w:t xml:space="preserve"> VGG</w:t>
      </w:r>
      <w:r w:rsidR="00CB03DA" w:rsidRPr="003C5A84">
        <w:rPr>
          <w:color w:val="0070C0"/>
        </w:rPr>
        <w:t>1</w:t>
      </w:r>
      <w:r w:rsidR="00F57A3E" w:rsidRPr="003C5A84">
        <w:rPr>
          <w:color w:val="0070C0"/>
        </w:rPr>
        <w:t>9</w:t>
      </w:r>
      <w:r w:rsidRPr="003C5A84">
        <w:rPr>
          <w:color w:val="0070C0"/>
        </w:rPr>
        <w:t xml:space="preserve"> model</w:t>
      </w:r>
      <w:bookmarkEnd w:id="67"/>
    </w:p>
    <w:p w14:paraId="353FBF7C" w14:textId="13EAE486" w:rsidR="00F91411" w:rsidRDefault="00824AED" w:rsidP="00065273">
      <w:r>
        <w:tab/>
        <w:t>T</w:t>
      </w:r>
      <w:r w:rsidR="004C7B25" w:rsidRPr="004C7B25">
        <w:t xml:space="preserve"> The model proposed by Simonyan and Zisserman (2015) uses the same input size of 224*224 RGB pictures. This model is not as deep as ResNet101V2, but the complexity is much higher. This model has a total of 16 convolutional layers and three fully connected layers. This model uses kernels with a size of 3*3 with a stride size of 1 pixel. The chosen pooling method is max pooling with a window of 2*2 and a stride of 2. Thus, the architecture ends with three fully connected layers. Two of these layers have 4,096 neurons, and the last one has an output of 1,000. This architecture is described in Table 4.</w:t>
      </w:r>
    </w:p>
    <w:tbl>
      <w:tblPr>
        <w:tblStyle w:val="TableGrid"/>
        <w:tblW w:w="0" w:type="auto"/>
        <w:tblLook w:val="04A0" w:firstRow="1" w:lastRow="0" w:firstColumn="1" w:lastColumn="0" w:noHBand="0" w:noVBand="1"/>
      </w:tblPr>
      <w:tblGrid>
        <w:gridCol w:w="3012"/>
        <w:gridCol w:w="2995"/>
        <w:gridCol w:w="3009"/>
      </w:tblGrid>
      <w:tr w:rsidR="005314A2" w14:paraId="0E59F842" w14:textId="77777777" w:rsidTr="008F246E">
        <w:tc>
          <w:tcPr>
            <w:tcW w:w="3080" w:type="dxa"/>
          </w:tcPr>
          <w:p w14:paraId="1C509227" w14:textId="77777777" w:rsidR="005314A2" w:rsidRDefault="005314A2" w:rsidP="008F246E">
            <w:pPr>
              <w:jc w:val="center"/>
            </w:pPr>
            <w:r>
              <w:t>Layer</w:t>
            </w:r>
          </w:p>
        </w:tc>
        <w:tc>
          <w:tcPr>
            <w:tcW w:w="3081" w:type="dxa"/>
          </w:tcPr>
          <w:p w14:paraId="5A03B3EA" w14:textId="77777777" w:rsidR="005314A2" w:rsidRDefault="005314A2" w:rsidP="008F246E">
            <w:pPr>
              <w:jc w:val="center"/>
            </w:pPr>
            <w:r>
              <w:t>Output size</w:t>
            </w:r>
          </w:p>
        </w:tc>
        <w:tc>
          <w:tcPr>
            <w:tcW w:w="3081" w:type="dxa"/>
          </w:tcPr>
          <w:p w14:paraId="5B19F85D" w14:textId="77777777" w:rsidR="005314A2" w:rsidRDefault="005314A2" w:rsidP="008F246E">
            <w:pPr>
              <w:jc w:val="center"/>
            </w:pPr>
            <w:r>
              <w:t>Architecture</w:t>
            </w:r>
          </w:p>
        </w:tc>
      </w:tr>
      <w:tr w:rsidR="005314A2" w14:paraId="573AF3C2" w14:textId="77777777" w:rsidTr="00ED7105">
        <w:tc>
          <w:tcPr>
            <w:tcW w:w="3080" w:type="dxa"/>
            <w:tcBorders>
              <w:bottom w:val="single" w:sz="4" w:space="0" w:color="auto"/>
            </w:tcBorders>
          </w:tcPr>
          <w:p w14:paraId="2C95A1BE" w14:textId="3578376A" w:rsidR="005314A2" w:rsidRDefault="0083660A" w:rsidP="008F246E">
            <w:pPr>
              <w:jc w:val="center"/>
            </w:pPr>
            <w:r>
              <w:t>Convolutional</w:t>
            </w:r>
          </w:p>
        </w:tc>
        <w:tc>
          <w:tcPr>
            <w:tcW w:w="3081" w:type="dxa"/>
            <w:tcBorders>
              <w:bottom w:val="single" w:sz="4" w:space="0" w:color="auto"/>
            </w:tcBorders>
          </w:tcPr>
          <w:p w14:paraId="036ABE7C" w14:textId="48110471" w:rsidR="005314A2" w:rsidRDefault="00D11BB1" w:rsidP="008F246E">
            <w:pPr>
              <w:jc w:val="center"/>
            </w:pPr>
            <w:r>
              <w:t>224</w:t>
            </w:r>
            <w:r w:rsidR="005314A2">
              <w:t>*</w:t>
            </w:r>
            <w:r>
              <w:t>224</w:t>
            </w:r>
          </w:p>
        </w:tc>
        <w:tc>
          <w:tcPr>
            <w:tcW w:w="3081" w:type="dxa"/>
          </w:tcPr>
          <w:p w14:paraId="311A40F6" w14:textId="4D445445" w:rsidR="00360659" w:rsidRDefault="008C082E" w:rsidP="00360659">
            <w:pPr>
              <w:jc w:val="center"/>
            </w:pPr>
            <w:r>
              <w:t>(</w:t>
            </w:r>
            <w:r w:rsidR="005E0630">
              <w:t>3</w:t>
            </w:r>
            <w:r w:rsidR="005314A2">
              <w:t>*</w:t>
            </w:r>
            <w:r w:rsidR="005E0630">
              <w:t>3</w:t>
            </w:r>
            <w:r w:rsidR="005314A2">
              <w:t>,</w:t>
            </w:r>
            <w:r w:rsidR="00360659">
              <w:t xml:space="preserve"> </w:t>
            </w:r>
            <w:r w:rsidR="005314A2">
              <w:t>64</w:t>
            </w:r>
            <w:r w:rsidR="00360659">
              <w:t xml:space="preserve"> </w:t>
            </w:r>
            <w:r>
              <w:t>)</w:t>
            </w:r>
            <w:r w:rsidR="00360659">
              <w:t>*2</w:t>
            </w:r>
          </w:p>
        </w:tc>
      </w:tr>
      <w:tr w:rsidR="005314A2" w14:paraId="6CDDF540" w14:textId="77777777" w:rsidTr="00ED7105">
        <w:tc>
          <w:tcPr>
            <w:tcW w:w="3080" w:type="dxa"/>
            <w:tcBorders>
              <w:top w:val="single" w:sz="4" w:space="0" w:color="auto"/>
            </w:tcBorders>
          </w:tcPr>
          <w:p w14:paraId="4EBEBD4A" w14:textId="77777777" w:rsidR="005314A2" w:rsidRDefault="005314A2" w:rsidP="008F246E">
            <w:pPr>
              <w:jc w:val="center"/>
            </w:pPr>
          </w:p>
        </w:tc>
        <w:tc>
          <w:tcPr>
            <w:tcW w:w="3081" w:type="dxa"/>
            <w:tcBorders>
              <w:top w:val="single" w:sz="4" w:space="0" w:color="auto"/>
            </w:tcBorders>
          </w:tcPr>
          <w:p w14:paraId="0670AA0F" w14:textId="77777777" w:rsidR="005314A2" w:rsidRDefault="005314A2" w:rsidP="008F246E">
            <w:pPr>
              <w:jc w:val="center"/>
            </w:pPr>
          </w:p>
        </w:tc>
        <w:tc>
          <w:tcPr>
            <w:tcW w:w="3081" w:type="dxa"/>
          </w:tcPr>
          <w:p w14:paraId="494EBE0E" w14:textId="78EC2A4C" w:rsidR="005314A2" w:rsidRDefault="00ED7105" w:rsidP="008F246E">
            <w:pPr>
              <w:jc w:val="center"/>
            </w:pPr>
            <w:r>
              <w:t>3*3 max pooling, stride 2</w:t>
            </w:r>
          </w:p>
        </w:tc>
      </w:tr>
      <w:tr w:rsidR="005314A2" w14:paraId="0B2C1597" w14:textId="77777777" w:rsidTr="008F246E">
        <w:tc>
          <w:tcPr>
            <w:tcW w:w="3080" w:type="dxa"/>
          </w:tcPr>
          <w:p w14:paraId="1A16941C" w14:textId="406BB801" w:rsidR="005314A2" w:rsidRDefault="0083660A" w:rsidP="008F246E">
            <w:pPr>
              <w:jc w:val="center"/>
            </w:pPr>
            <w:r>
              <w:t>Convolutional</w:t>
            </w:r>
          </w:p>
        </w:tc>
        <w:tc>
          <w:tcPr>
            <w:tcW w:w="3081" w:type="dxa"/>
          </w:tcPr>
          <w:p w14:paraId="6F3CB363" w14:textId="100F2606" w:rsidR="005314A2" w:rsidRDefault="008C082E" w:rsidP="008F246E">
            <w:pPr>
              <w:jc w:val="center"/>
            </w:pPr>
            <w:r>
              <w:t>112*112</w:t>
            </w:r>
          </w:p>
        </w:tc>
        <w:tc>
          <w:tcPr>
            <w:tcW w:w="3081" w:type="dxa"/>
          </w:tcPr>
          <w:p w14:paraId="5E30A4B8" w14:textId="75588221" w:rsidR="005314A2" w:rsidRDefault="003A1F25" w:rsidP="008F246E">
            <w:pPr>
              <w:jc w:val="center"/>
            </w:pPr>
            <w:r>
              <w:t>(3*3, 128 )*2</w:t>
            </w:r>
          </w:p>
        </w:tc>
      </w:tr>
      <w:tr w:rsidR="005314A2" w14:paraId="726FA30C" w14:textId="77777777" w:rsidTr="008F246E">
        <w:tc>
          <w:tcPr>
            <w:tcW w:w="3080" w:type="dxa"/>
          </w:tcPr>
          <w:p w14:paraId="3545072A" w14:textId="4233DB5D" w:rsidR="005314A2" w:rsidRDefault="005314A2" w:rsidP="008F246E">
            <w:pPr>
              <w:jc w:val="center"/>
            </w:pPr>
          </w:p>
        </w:tc>
        <w:tc>
          <w:tcPr>
            <w:tcW w:w="3081" w:type="dxa"/>
          </w:tcPr>
          <w:p w14:paraId="3430B0C6" w14:textId="5A73673C" w:rsidR="005314A2" w:rsidRDefault="005314A2" w:rsidP="008F246E">
            <w:pPr>
              <w:jc w:val="center"/>
            </w:pPr>
          </w:p>
        </w:tc>
        <w:tc>
          <w:tcPr>
            <w:tcW w:w="3081" w:type="dxa"/>
          </w:tcPr>
          <w:p w14:paraId="2A4D4C2A" w14:textId="10013A4B" w:rsidR="005314A2" w:rsidRDefault="003A1F25" w:rsidP="008F246E">
            <w:pPr>
              <w:jc w:val="center"/>
            </w:pPr>
            <w:r>
              <w:t>3*3 max pooling, stride 2</w:t>
            </w:r>
          </w:p>
        </w:tc>
      </w:tr>
      <w:tr w:rsidR="005314A2" w14:paraId="1BAF08E2" w14:textId="77777777" w:rsidTr="008F246E">
        <w:tc>
          <w:tcPr>
            <w:tcW w:w="3080" w:type="dxa"/>
          </w:tcPr>
          <w:p w14:paraId="3FCF019D" w14:textId="594128A2" w:rsidR="005314A2" w:rsidRDefault="0083660A" w:rsidP="008F246E">
            <w:pPr>
              <w:jc w:val="center"/>
            </w:pPr>
            <w:r>
              <w:t>Convolutional</w:t>
            </w:r>
          </w:p>
        </w:tc>
        <w:tc>
          <w:tcPr>
            <w:tcW w:w="3081" w:type="dxa"/>
          </w:tcPr>
          <w:p w14:paraId="037DC06D" w14:textId="05070DFE" w:rsidR="005314A2" w:rsidRDefault="00092F38" w:rsidP="008F246E">
            <w:pPr>
              <w:jc w:val="center"/>
            </w:pPr>
            <w:r>
              <w:t>56</w:t>
            </w:r>
            <w:r w:rsidR="005314A2">
              <w:t>*</w:t>
            </w:r>
            <w:r>
              <w:t>56</w:t>
            </w:r>
          </w:p>
        </w:tc>
        <w:tc>
          <w:tcPr>
            <w:tcW w:w="3081" w:type="dxa"/>
          </w:tcPr>
          <w:p w14:paraId="3B8FEE20" w14:textId="3F0E9426" w:rsidR="005314A2" w:rsidRDefault="00A3496C" w:rsidP="008F246E">
            <w:pPr>
              <w:jc w:val="center"/>
            </w:pPr>
            <w:r>
              <w:t xml:space="preserve">(3*3, </w:t>
            </w:r>
            <w:r w:rsidR="00B97C90">
              <w:t>256</w:t>
            </w:r>
            <w:r>
              <w:t xml:space="preserve"> )*</w:t>
            </w:r>
            <w:r w:rsidR="00B97C90">
              <w:t>4</w:t>
            </w:r>
          </w:p>
        </w:tc>
      </w:tr>
      <w:tr w:rsidR="00B97C90" w14:paraId="567755D5" w14:textId="77777777" w:rsidTr="008F246E">
        <w:tc>
          <w:tcPr>
            <w:tcW w:w="3080" w:type="dxa"/>
          </w:tcPr>
          <w:p w14:paraId="7338DEE9" w14:textId="77777777" w:rsidR="00B97C90" w:rsidRDefault="00B97C90" w:rsidP="00B97C90">
            <w:pPr>
              <w:jc w:val="center"/>
            </w:pPr>
          </w:p>
        </w:tc>
        <w:tc>
          <w:tcPr>
            <w:tcW w:w="3081" w:type="dxa"/>
          </w:tcPr>
          <w:p w14:paraId="67CC969D" w14:textId="77777777" w:rsidR="00B97C90" w:rsidRDefault="00B97C90" w:rsidP="00B97C90">
            <w:pPr>
              <w:jc w:val="center"/>
            </w:pPr>
          </w:p>
        </w:tc>
        <w:tc>
          <w:tcPr>
            <w:tcW w:w="3081" w:type="dxa"/>
          </w:tcPr>
          <w:p w14:paraId="2EBAFC8C" w14:textId="07AC240B" w:rsidR="00B97C90" w:rsidRDefault="00B97C90" w:rsidP="00B97C90">
            <w:pPr>
              <w:jc w:val="center"/>
            </w:pPr>
            <w:r>
              <w:t>3*3 max pooling, stride 2</w:t>
            </w:r>
          </w:p>
        </w:tc>
      </w:tr>
      <w:tr w:rsidR="00B97C90" w14:paraId="36784955" w14:textId="77777777" w:rsidTr="008F246E">
        <w:tc>
          <w:tcPr>
            <w:tcW w:w="3080" w:type="dxa"/>
          </w:tcPr>
          <w:p w14:paraId="3B24B774" w14:textId="71EF635B" w:rsidR="00B97C90" w:rsidRDefault="00B97C90" w:rsidP="00B97C90">
            <w:pPr>
              <w:jc w:val="center"/>
            </w:pPr>
            <w:r>
              <w:t>Convolutional</w:t>
            </w:r>
          </w:p>
        </w:tc>
        <w:tc>
          <w:tcPr>
            <w:tcW w:w="3081" w:type="dxa"/>
          </w:tcPr>
          <w:p w14:paraId="0A9EA646" w14:textId="37B0799C" w:rsidR="00B97C90" w:rsidRDefault="001A7636" w:rsidP="00B97C90">
            <w:pPr>
              <w:jc w:val="center"/>
            </w:pPr>
            <w:r>
              <w:t>28</w:t>
            </w:r>
            <w:r w:rsidR="00B97C90">
              <w:t>*</w:t>
            </w:r>
            <w:r>
              <w:t>28</w:t>
            </w:r>
          </w:p>
        </w:tc>
        <w:tc>
          <w:tcPr>
            <w:tcW w:w="3081" w:type="dxa"/>
          </w:tcPr>
          <w:p w14:paraId="035D89B3" w14:textId="33967BF9" w:rsidR="00B97C90" w:rsidRDefault="00B97C90" w:rsidP="00B97C90">
            <w:pPr>
              <w:jc w:val="center"/>
            </w:pPr>
            <w:r>
              <w:t xml:space="preserve">(3*3, </w:t>
            </w:r>
            <w:r w:rsidR="006B3C22">
              <w:t>512</w:t>
            </w:r>
            <w:r>
              <w:t>)*</w:t>
            </w:r>
            <w:r w:rsidR="006B3C22">
              <w:t>4</w:t>
            </w:r>
          </w:p>
        </w:tc>
      </w:tr>
      <w:tr w:rsidR="00B97C90" w14:paraId="07527451" w14:textId="77777777" w:rsidTr="008F246E">
        <w:tc>
          <w:tcPr>
            <w:tcW w:w="3080" w:type="dxa"/>
          </w:tcPr>
          <w:p w14:paraId="3FA20949" w14:textId="77777777" w:rsidR="00B97C90" w:rsidRDefault="00B97C90" w:rsidP="00B97C90">
            <w:pPr>
              <w:jc w:val="center"/>
            </w:pPr>
          </w:p>
        </w:tc>
        <w:tc>
          <w:tcPr>
            <w:tcW w:w="3081" w:type="dxa"/>
          </w:tcPr>
          <w:p w14:paraId="464B1354" w14:textId="77777777" w:rsidR="00B97C90" w:rsidRDefault="00B97C90" w:rsidP="00B97C90">
            <w:pPr>
              <w:jc w:val="center"/>
            </w:pPr>
          </w:p>
        </w:tc>
        <w:tc>
          <w:tcPr>
            <w:tcW w:w="3081" w:type="dxa"/>
          </w:tcPr>
          <w:p w14:paraId="4931673D" w14:textId="2626F67F" w:rsidR="00B97C90" w:rsidRDefault="00B97C90" w:rsidP="00B97C90">
            <w:pPr>
              <w:jc w:val="center"/>
            </w:pPr>
            <w:r>
              <w:t>3*3 max pooling, stride 2</w:t>
            </w:r>
          </w:p>
        </w:tc>
      </w:tr>
      <w:tr w:rsidR="00B97C90" w14:paraId="4BBA1BE1" w14:textId="77777777" w:rsidTr="008F246E">
        <w:tc>
          <w:tcPr>
            <w:tcW w:w="3080" w:type="dxa"/>
          </w:tcPr>
          <w:p w14:paraId="01450326" w14:textId="3FCB2C92" w:rsidR="00B97C90" w:rsidRDefault="00B97C90" w:rsidP="00B97C90">
            <w:pPr>
              <w:jc w:val="center"/>
            </w:pPr>
            <w:r>
              <w:t>Convolutional</w:t>
            </w:r>
          </w:p>
        </w:tc>
        <w:tc>
          <w:tcPr>
            <w:tcW w:w="3081" w:type="dxa"/>
          </w:tcPr>
          <w:p w14:paraId="4F96735D" w14:textId="09225F88" w:rsidR="00B97C90" w:rsidRDefault="001A7636" w:rsidP="00B97C90">
            <w:pPr>
              <w:jc w:val="center"/>
            </w:pPr>
            <w:r>
              <w:t>14</w:t>
            </w:r>
            <w:r w:rsidR="00B97C90">
              <w:t>*</w:t>
            </w:r>
            <w:r>
              <w:t>14</w:t>
            </w:r>
          </w:p>
        </w:tc>
        <w:tc>
          <w:tcPr>
            <w:tcW w:w="3081" w:type="dxa"/>
          </w:tcPr>
          <w:p w14:paraId="59D49738" w14:textId="28005AC2" w:rsidR="00B97C90" w:rsidRDefault="00B97C90" w:rsidP="00B97C90">
            <w:pPr>
              <w:jc w:val="center"/>
            </w:pPr>
            <w:r>
              <w:t xml:space="preserve">(3*3, </w:t>
            </w:r>
            <w:r w:rsidR="006B3C22">
              <w:t>512</w:t>
            </w:r>
            <w:r>
              <w:t>)*</w:t>
            </w:r>
            <w:r w:rsidR="006B3C22">
              <w:t>4</w:t>
            </w:r>
          </w:p>
        </w:tc>
      </w:tr>
      <w:tr w:rsidR="002D3EFA" w14:paraId="6763105A" w14:textId="77777777" w:rsidTr="008F246E">
        <w:tc>
          <w:tcPr>
            <w:tcW w:w="3080" w:type="dxa"/>
          </w:tcPr>
          <w:p w14:paraId="3DCC6D17" w14:textId="77777777" w:rsidR="002D3EFA" w:rsidRDefault="002D3EFA" w:rsidP="002D3EFA">
            <w:pPr>
              <w:jc w:val="center"/>
            </w:pPr>
          </w:p>
        </w:tc>
        <w:tc>
          <w:tcPr>
            <w:tcW w:w="3081" w:type="dxa"/>
          </w:tcPr>
          <w:p w14:paraId="6681E9D7" w14:textId="77777777" w:rsidR="002D3EFA" w:rsidRDefault="002D3EFA" w:rsidP="002D3EFA">
            <w:pPr>
              <w:jc w:val="center"/>
            </w:pPr>
          </w:p>
        </w:tc>
        <w:tc>
          <w:tcPr>
            <w:tcW w:w="3081" w:type="dxa"/>
          </w:tcPr>
          <w:p w14:paraId="20F4B8D2" w14:textId="127DB07B" w:rsidR="002D3EFA" w:rsidRDefault="002D3EFA" w:rsidP="002D3EFA">
            <w:pPr>
              <w:jc w:val="center"/>
            </w:pPr>
            <w:r>
              <w:t>3*3 max pooling, stride 2</w:t>
            </w:r>
          </w:p>
        </w:tc>
      </w:tr>
      <w:tr w:rsidR="002D3EFA" w14:paraId="72BB93B4" w14:textId="77777777" w:rsidTr="008F246E">
        <w:tc>
          <w:tcPr>
            <w:tcW w:w="3080" w:type="dxa"/>
          </w:tcPr>
          <w:p w14:paraId="5E773226" w14:textId="06667B60" w:rsidR="002D3EFA" w:rsidRDefault="00BC284A" w:rsidP="002D3EFA">
            <w:pPr>
              <w:jc w:val="center"/>
            </w:pPr>
            <w:r>
              <w:t>Dense</w:t>
            </w:r>
          </w:p>
        </w:tc>
        <w:tc>
          <w:tcPr>
            <w:tcW w:w="3081" w:type="dxa"/>
          </w:tcPr>
          <w:p w14:paraId="1DCBB366" w14:textId="41BD2405" w:rsidR="002D3EFA" w:rsidRDefault="00301135" w:rsidP="002D3EFA">
            <w:pPr>
              <w:jc w:val="center"/>
            </w:pPr>
            <w:r>
              <w:t>7*7</w:t>
            </w:r>
          </w:p>
        </w:tc>
        <w:tc>
          <w:tcPr>
            <w:tcW w:w="3081" w:type="dxa"/>
          </w:tcPr>
          <w:p w14:paraId="2AAE107F" w14:textId="556E0BB8" w:rsidR="002D3EFA" w:rsidRDefault="00301135" w:rsidP="002D3EFA">
            <w:pPr>
              <w:jc w:val="center"/>
            </w:pPr>
            <w:r>
              <w:t>(1*1,4096)</w:t>
            </w:r>
            <w:r w:rsidR="00CC0A51">
              <w:t xml:space="preserve"> *2</w:t>
            </w:r>
          </w:p>
        </w:tc>
      </w:tr>
      <w:tr w:rsidR="00527909" w14:paraId="3E26041D" w14:textId="77777777" w:rsidTr="008F246E">
        <w:tc>
          <w:tcPr>
            <w:tcW w:w="3080" w:type="dxa"/>
          </w:tcPr>
          <w:p w14:paraId="0BE461A2" w14:textId="009D10D8" w:rsidR="00527909" w:rsidRDefault="00527909" w:rsidP="00527909">
            <w:pPr>
              <w:jc w:val="center"/>
            </w:pPr>
            <w:r>
              <w:t>Dense</w:t>
            </w:r>
          </w:p>
        </w:tc>
        <w:tc>
          <w:tcPr>
            <w:tcW w:w="3081" w:type="dxa"/>
          </w:tcPr>
          <w:p w14:paraId="53824377" w14:textId="4036113D" w:rsidR="00527909" w:rsidRDefault="00EF2627" w:rsidP="00527909">
            <w:pPr>
              <w:jc w:val="center"/>
            </w:pPr>
            <w:r>
              <w:t>1</w:t>
            </w:r>
            <w:r w:rsidR="00527909">
              <w:t>*</w:t>
            </w:r>
            <w:r>
              <w:t>1</w:t>
            </w:r>
          </w:p>
        </w:tc>
        <w:tc>
          <w:tcPr>
            <w:tcW w:w="3081" w:type="dxa"/>
          </w:tcPr>
          <w:p w14:paraId="47630E3D" w14:textId="28581B89" w:rsidR="00527909" w:rsidRDefault="00EF2627" w:rsidP="00C63E91">
            <w:pPr>
              <w:keepNext/>
              <w:jc w:val="center"/>
            </w:pPr>
            <w:r>
              <w:t>1000-d fc, softmax</w:t>
            </w:r>
          </w:p>
        </w:tc>
      </w:tr>
    </w:tbl>
    <w:p w14:paraId="771283A0" w14:textId="17CDCD3F" w:rsidR="005314A2" w:rsidRDefault="00C63E91" w:rsidP="00C63E91">
      <w:pPr>
        <w:pStyle w:val="Caption"/>
        <w:jc w:val="center"/>
      </w:pPr>
      <w:bookmarkStart w:id="68" w:name="_Toc80554529"/>
      <w:r>
        <w:t xml:space="preserve">Table </w:t>
      </w:r>
      <w:r w:rsidR="00022F11">
        <w:fldChar w:fldCharType="begin"/>
      </w:r>
      <w:r w:rsidR="00022F11">
        <w:instrText xml:space="preserve"> SEQ Table \* ARABIC </w:instrText>
      </w:r>
      <w:r w:rsidR="00022F11">
        <w:fldChar w:fldCharType="separate"/>
      </w:r>
      <w:r w:rsidR="002A5205">
        <w:rPr>
          <w:noProof/>
        </w:rPr>
        <w:t>4</w:t>
      </w:r>
      <w:r w:rsidR="00022F11">
        <w:rPr>
          <w:noProof/>
        </w:rPr>
        <w:fldChar w:fldCharType="end"/>
      </w:r>
      <w:r>
        <w:t>.VGG19 architecture</w:t>
      </w:r>
      <w:bookmarkEnd w:id="68"/>
    </w:p>
    <w:p w14:paraId="3CE19751" w14:textId="7223D657" w:rsidR="00EB2615" w:rsidRDefault="00EB2615" w:rsidP="00EB2615">
      <w:pPr>
        <w:pStyle w:val="Heading3"/>
      </w:pPr>
      <w:bookmarkStart w:id="69" w:name="_Toc80891479"/>
      <w:r w:rsidRPr="003C5A84">
        <w:rPr>
          <w:color w:val="0070C0"/>
        </w:rPr>
        <w:lastRenderedPageBreak/>
        <w:t>4.2.</w:t>
      </w:r>
      <w:r w:rsidR="00EE1D63" w:rsidRPr="003C5A84">
        <w:rPr>
          <w:color w:val="0070C0"/>
        </w:rPr>
        <w:t>3</w:t>
      </w:r>
      <w:r w:rsidRPr="003C5A84">
        <w:rPr>
          <w:color w:val="0070C0"/>
        </w:rPr>
        <w:t xml:space="preserve"> InceptionV3 model</w:t>
      </w:r>
      <w:bookmarkEnd w:id="69"/>
    </w:p>
    <w:p w14:paraId="66FC6E6B" w14:textId="2C243864" w:rsidR="004F1BD3" w:rsidRDefault="006376EE" w:rsidP="00065273">
      <w:r>
        <w:t xml:space="preserve"> </w:t>
      </w:r>
      <w:r>
        <w:tab/>
      </w:r>
      <w:r w:rsidR="00024B35" w:rsidRPr="00024B35">
        <w:t>InceptionV3 has a unique architecture, the rest on the CNN mentioned before. The input data uses 299*299 colour images. Moreover, the developers chose to create a model using inception blocks, which is a different strategy that was initially presented in GoogleNet (Szegedy et al., 2015). Compared to other networks, an inception block allows multiple operations to be executed in parallel. Moreover, it utilises multiple convolutional sizes in one block, such as 1 × 1, 3 × 3, and 5 × 5 (Szegedy et al., 2015). The Inception block is represented in Figure 11</w:t>
      </w:r>
      <w:r w:rsidR="00024B35">
        <w:t>.</w:t>
      </w:r>
    </w:p>
    <w:p w14:paraId="538072D4" w14:textId="4C2F6D27" w:rsidR="00D7124A" w:rsidRDefault="007D500F" w:rsidP="00065273">
      <w:r>
        <w:rPr>
          <w:noProof/>
        </w:rPr>
        <mc:AlternateContent>
          <mc:Choice Requires="wps">
            <w:drawing>
              <wp:anchor distT="0" distB="0" distL="114300" distR="114300" simplePos="0" relativeHeight="252322816" behindDoc="0" locked="0" layoutInCell="1" allowOverlap="1" wp14:anchorId="40B27652" wp14:editId="5D6F08B8">
                <wp:simplePos x="0" y="0"/>
                <wp:positionH relativeFrom="column">
                  <wp:posOffset>1009015</wp:posOffset>
                </wp:positionH>
                <wp:positionV relativeFrom="paragraph">
                  <wp:posOffset>2587625</wp:posOffset>
                </wp:positionV>
                <wp:extent cx="3709035"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3709035" cy="635"/>
                        </a:xfrm>
                        <a:prstGeom prst="rect">
                          <a:avLst/>
                        </a:prstGeom>
                        <a:solidFill>
                          <a:prstClr val="white"/>
                        </a:solidFill>
                        <a:ln>
                          <a:noFill/>
                        </a:ln>
                      </wps:spPr>
                      <wps:txbx>
                        <w:txbxContent>
                          <w:p w14:paraId="77F403AA" w14:textId="7D1E5F16" w:rsidR="007D500F" w:rsidRPr="000C36D8" w:rsidRDefault="007D500F" w:rsidP="007D500F">
                            <w:pPr>
                              <w:pStyle w:val="Caption"/>
                              <w:jc w:val="center"/>
                              <w:rPr>
                                <w:noProof/>
                              </w:rPr>
                            </w:pPr>
                            <w:bookmarkStart w:id="70" w:name="_Toc80666900"/>
                            <w:r>
                              <w:t xml:space="preserve">Figure </w:t>
                            </w:r>
                            <w:r w:rsidR="00022F11">
                              <w:fldChar w:fldCharType="begin"/>
                            </w:r>
                            <w:r w:rsidR="00022F11">
                              <w:instrText xml:space="preserve"> SEQ Figure \* ARABIC </w:instrText>
                            </w:r>
                            <w:r w:rsidR="00022F11">
                              <w:fldChar w:fldCharType="separate"/>
                            </w:r>
                            <w:r w:rsidR="002A5205">
                              <w:rPr>
                                <w:noProof/>
                              </w:rPr>
                              <w:t>11</w:t>
                            </w:r>
                            <w:r w:rsidR="00022F11">
                              <w:rPr>
                                <w:noProof/>
                              </w:rPr>
                              <w:fldChar w:fldCharType="end"/>
                            </w:r>
                            <w:r>
                              <w:t>.Representation of an Inception block</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27652" id="Text Box 293" o:spid="_x0000_s1039" type="#_x0000_t202" style="position:absolute;margin-left:79.45pt;margin-top:203.75pt;width:292.05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" stroked="f">
                <v:textbox style="mso-fit-shape-to-text:t" inset="0,0,0,0">
                  <w:txbxContent>
                    <w:p w14:paraId="77F403AA" w14:textId="7D1E5F16" w:rsidR="007D500F" w:rsidRPr="000C36D8" w:rsidRDefault="007D500F" w:rsidP="007D500F">
                      <w:pPr>
                        <w:pStyle w:val="Caption"/>
                        <w:jc w:val="center"/>
                        <w:rPr>
                          <w:noProof/>
                        </w:rPr>
                      </w:pPr>
                      <w:bookmarkStart w:id="71" w:name="_Toc80666900"/>
                      <w:r>
                        <w:t xml:space="preserve">Figure </w:t>
                      </w:r>
                      <w:r w:rsidR="00022F11">
                        <w:fldChar w:fldCharType="begin"/>
                      </w:r>
                      <w:r w:rsidR="00022F11">
                        <w:instrText xml:space="preserve"> SEQ Figure \* ARABIC </w:instrText>
                      </w:r>
                      <w:r w:rsidR="00022F11">
                        <w:fldChar w:fldCharType="separate"/>
                      </w:r>
                      <w:r w:rsidR="002A5205">
                        <w:rPr>
                          <w:noProof/>
                        </w:rPr>
                        <w:t>11</w:t>
                      </w:r>
                      <w:r w:rsidR="00022F11">
                        <w:rPr>
                          <w:noProof/>
                        </w:rPr>
                        <w:fldChar w:fldCharType="end"/>
                      </w:r>
                      <w:r>
                        <w:t>.Representation of an Inception block</w:t>
                      </w:r>
                      <w:bookmarkEnd w:id="71"/>
                    </w:p>
                  </w:txbxContent>
                </v:textbox>
                <w10:wrap type="topAndBottom"/>
              </v:shape>
            </w:pict>
          </mc:Fallback>
        </mc:AlternateContent>
      </w:r>
      <w:r w:rsidR="00650B47">
        <w:rPr>
          <w:noProof/>
        </w:rPr>
        <w:drawing>
          <wp:anchor distT="0" distB="0" distL="114300" distR="114300" simplePos="0" relativeHeight="249714688" behindDoc="0" locked="0" layoutInCell="1" allowOverlap="1" wp14:anchorId="2A42A51F" wp14:editId="07AE74C1">
            <wp:simplePos x="0" y="0"/>
            <wp:positionH relativeFrom="column">
              <wp:posOffset>1009291</wp:posOffset>
            </wp:positionH>
            <wp:positionV relativeFrom="paragraph">
              <wp:posOffset>338779</wp:posOffset>
            </wp:positionV>
            <wp:extent cx="3709358" cy="2192576"/>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709358" cy="2192576"/>
                    </a:xfrm>
                    <a:prstGeom prst="rect">
                      <a:avLst/>
                    </a:prstGeom>
                  </pic:spPr>
                </pic:pic>
              </a:graphicData>
            </a:graphic>
          </wp:anchor>
        </w:drawing>
      </w:r>
    </w:p>
    <w:p w14:paraId="4AAE3DDF" w14:textId="61B28D7A" w:rsidR="00586741" w:rsidRPr="00C724FF" w:rsidRDefault="00B80D2B" w:rsidP="00586741">
      <w:r w:rsidRPr="00B80D2B">
        <w:t>The whole architecture of the model contains more than one inception block as shown in Table 5.</w:t>
      </w:r>
    </w:p>
    <w:tbl>
      <w:tblPr>
        <w:tblStyle w:val="TableGrid"/>
        <w:tblW w:w="0" w:type="auto"/>
        <w:tblLook w:val="04A0" w:firstRow="1" w:lastRow="0" w:firstColumn="1" w:lastColumn="0" w:noHBand="0" w:noVBand="1"/>
      </w:tblPr>
      <w:tblGrid>
        <w:gridCol w:w="3012"/>
        <w:gridCol w:w="2995"/>
        <w:gridCol w:w="3009"/>
      </w:tblGrid>
      <w:tr w:rsidR="00650B47" w14:paraId="35D08C56" w14:textId="77777777" w:rsidTr="008F246E">
        <w:tc>
          <w:tcPr>
            <w:tcW w:w="3080" w:type="dxa"/>
          </w:tcPr>
          <w:p w14:paraId="23AA164C" w14:textId="77777777" w:rsidR="00650B47" w:rsidRDefault="00650B47" w:rsidP="008F246E">
            <w:pPr>
              <w:jc w:val="center"/>
            </w:pPr>
            <w:r>
              <w:t>Layer</w:t>
            </w:r>
          </w:p>
        </w:tc>
        <w:tc>
          <w:tcPr>
            <w:tcW w:w="3081" w:type="dxa"/>
          </w:tcPr>
          <w:p w14:paraId="4F261862" w14:textId="77777777" w:rsidR="00650B47" w:rsidRDefault="00650B47" w:rsidP="008F246E">
            <w:pPr>
              <w:jc w:val="center"/>
            </w:pPr>
            <w:r>
              <w:t>Output size</w:t>
            </w:r>
          </w:p>
        </w:tc>
        <w:tc>
          <w:tcPr>
            <w:tcW w:w="3081" w:type="dxa"/>
          </w:tcPr>
          <w:p w14:paraId="038238FA" w14:textId="77777777" w:rsidR="00650B47" w:rsidRDefault="00650B47" w:rsidP="008F246E">
            <w:pPr>
              <w:jc w:val="center"/>
            </w:pPr>
            <w:r>
              <w:t>Architecture</w:t>
            </w:r>
          </w:p>
        </w:tc>
      </w:tr>
      <w:tr w:rsidR="00650B47" w14:paraId="7BABFE56" w14:textId="77777777" w:rsidTr="008F246E">
        <w:tc>
          <w:tcPr>
            <w:tcW w:w="3080" w:type="dxa"/>
            <w:tcBorders>
              <w:bottom w:val="single" w:sz="4" w:space="0" w:color="auto"/>
            </w:tcBorders>
          </w:tcPr>
          <w:p w14:paraId="1CA49DF4" w14:textId="77777777" w:rsidR="00650B47" w:rsidRDefault="00650B47" w:rsidP="008F246E">
            <w:pPr>
              <w:jc w:val="center"/>
            </w:pPr>
            <w:r>
              <w:t>Convolutional</w:t>
            </w:r>
          </w:p>
        </w:tc>
        <w:tc>
          <w:tcPr>
            <w:tcW w:w="3081" w:type="dxa"/>
            <w:tcBorders>
              <w:bottom w:val="single" w:sz="4" w:space="0" w:color="auto"/>
            </w:tcBorders>
          </w:tcPr>
          <w:p w14:paraId="724C63E4" w14:textId="21038D1C" w:rsidR="00650B47" w:rsidRDefault="00FB0CE4" w:rsidP="008F246E">
            <w:pPr>
              <w:jc w:val="center"/>
            </w:pPr>
            <w:r>
              <w:t>149</w:t>
            </w:r>
            <w:r w:rsidR="00650B47">
              <w:t>*</w:t>
            </w:r>
            <w:r>
              <w:t>149</w:t>
            </w:r>
          </w:p>
        </w:tc>
        <w:tc>
          <w:tcPr>
            <w:tcW w:w="3081" w:type="dxa"/>
          </w:tcPr>
          <w:p w14:paraId="77A12241" w14:textId="363799F7" w:rsidR="00650B47" w:rsidRDefault="00650B47" w:rsidP="008F246E">
            <w:pPr>
              <w:jc w:val="center"/>
            </w:pPr>
            <w:r>
              <w:t xml:space="preserve">(3*3, </w:t>
            </w:r>
            <w:r w:rsidR="00FB0CE4">
              <w:t>32</w:t>
            </w:r>
            <w:r>
              <w:t>)*</w:t>
            </w:r>
            <w:r w:rsidR="00793453">
              <w:t>2</w:t>
            </w:r>
          </w:p>
        </w:tc>
      </w:tr>
      <w:tr w:rsidR="00650B47" w14:paraId="73FD87F5" w14:textId="77777777" w:rsidTr="008F246E">
        <w:tc>
          <w:tcPr>
            <w:tcW w:w="3080" w:type="dxa"/>
            <w:tcBorders>
              <w:top w:val="single" w:sz="4" w:space="0" w:color="auto"/>
            </w:tcBorders>
          </w:tcPr>
          <w:p w14:paraId="10492AA6" w14:textId="77777777" w:rsidR="00650B47" w:rsidRDefault="00650B47" w:rsidP="008F246E">
            <w:pPr>
              <w:jc w:val="center"/>
            </w:pPr>
          </w:p>
        </w:tc>
        <w:tc>
          <w:tcPr>
            <w:tcW w:w="3081" w:type="dxa"/>
            <w:tcBorders>
              <w:top w:val="single" w:sz="4" w:space="0" w:color="auto"/>
            </w:tcBorders>
          </w:tcPr>
          <w:p w14:paraId="61F5CA17" w14:textId="77777777" w:rsidR="00650B47" w:rsidRDefault="00650B47" w:rsidP="008F246E">
            <w:pPr>
              <w:jc w:val="center"/>
            </w:pPr>
          </w:p>
        </w:tc>
        <w:tc>
          <w:tcPr>
            <w:tcW w:w="3081" w:type="dxa"/>
          </w:tcPr>
          <w:p w14:paraId="2D56BF81" w14:textId="77777777" w:rsidR="00650B47" w:rsidRDefault="00650B47" w:rsidP="008F246E">
            <w:pPr>
              <w:jc w:val="center"/>
            </w:pPr>
            <w:r>
              <w:t>3*3 max pooling, stride 2</w:t>
            </w:r>
          </w:p>
        </w:tc>
      </w:tr>
      <w:tr w:rsidR="00650B47" w14:paraId="6ACA50AE" w14:textId="77777777" w:rsidTr="008F246E">
        <w:tc>
          <w:tcPr>
            <w:tcW w:w="3080" w:type="dxa"/>
          </w:tcPr>
          <w:p w14:paraId="6055C8E0" w14:textId="77777777" w:rsidR="00650B47" w:rsidRDefault="00650B47" w:rsidP="008F246E">
            <w:pPr>
              <w:jc w:val="center"/>
            </w:pPr>
            <w:r>
              <w:t>Convolutional</w:t>
            </w:r>
          </w:p>
        </w:tc>
        <w:tc>
          <w:tcPr>
            <w:tcW w:w="3081" w:type="dxa"/>
          </w:tcPr>
          <w:p w14:paraId="5608116A" w14:textId="01407847" w:rsidR="00D90DAF" w:rsidRDefault="00D90DAF" w:rsidP="00D90DAF">
            <w:pPr>
              <w:jc w:val="center"/>
            </w:pPr>
            <w:r>
              <w:t>73*73</w:t>
            </w:r>
          </w:p>
        </w:tc>
        <w:tc>
          <w:tcPr>
            <w:tcW w:w="3081" w:type="dxa"/>
          </w:tcPr>
          <w:p w14:paraId="0E90F9C2" w14:textId="255110DA" w:rsidR="00650B47" w:rsidRDefault="00650B47" w:rsidP="008F246E">
            <w:pPr>
              <w:jc w:val="center"/>
            </w:pPr>
            <w:r>
              <w:t xml:space="preserve">(3*3, </w:t>
            </w:r>
            <w:r w:rsidR="00D90DAF">
              <w:t>64)</w:t>
            </w:r>
          </w:p>
        </w:tc>
      </w:tr>
      <w:tr w:rsidR="00390801" w14:paraId="67DD74C7" w14:textId="77777777" w:rsidTr="008F246E">
        <w:tc>
          <w:tcPr>
            <w:tcW w:w="3080" w:type="dxa"/>
          </w:tcPr>
          <w:p w14:paraId="6E860ECE" w14:textId="50ED9FCC" w:rsidR="00390801" w:rsidRDefault="00390801" w:rsidP="00390801">
            <w:pPr>
              <w:jc w:val="center"/>
            </w:pPr>
            <w:r>
              <w:t>Convolutional</w:t>
            </w:r>
          </w:p>
        </w:tc>
        <w:tc>
          <w:tcPr>
            <w:tcW w:w="3081" w:type="dxa"/>
          </w:tcPr>
          <w:p w14:paraId="27F2EEBF" w14:textId="6D47F717" w:rsidR="00390801" w:rsidRDefault="00390801" w:rsidP="00390801">
            <w:pPr>
              <w:jc w:val="center"/>
            </w:pPr>
            <w:r>
              <w:t>71*71</w:t>
            </w:r>
          </w:p>
        </w:tc>
        <w:tc>
          <w:tcPr>
            <w:tcW w:w="3081" w:type="dxa"/>
          </w:tcPr>
          <w:p w14:paraId="2DBDDD3F" w14:textId="75FA6851" w:rsidR="00390801" w:rsidRDefault="00390801" w:rsidP="00390801">
            <w:pPr>
              <w:jc w:val="center"/>
            </w:pPr>
            <w:r>
              <w:t>(3*3, 80 )</w:t>
            </w:r>
            <w:r w:rsidR="0083417F">
              <w:t>,stride 2</w:t>
            </w:r>
          </w:p>
        </w:tc>
      </w:tr>
      <w:tr w:rsidR="00390801" w14:paraId="256E4C3B" w14:textId="77777777" w:rsidTr="008F246E">
        <w:tc>
          <w:tcPr>
            <w:tcW w:w="3080" w:type="dxa"/>
          </w:tcPr>
          <w:p w14:paraId="35D5EDA8" w14:textId="77777777" w:rsidR="00390801" w:rsidRDefault="00390801" w:rsidP="00390801">
            <w:pPr>
              <w:jc w:val="center"/>
            </w:pPr>
            <w:r>
              <w:t>Convolutional</w:t>
            </w:r>
          </w:p>
        </w:tc>
        <w:tc>
          <w:tcPr>
            <w:tcW w:w="3081" w:type="dxa"/>
          </w:tcPr>
          <w:p w14:paraId="6B0B0711" w14:textId="0EE94BDA" w:rsidR="00390801" w:rsidRDefault="0083417F" w:rsidP="00390801">
            <w:pPr>
              <w:jc w:val="center"/>
            </w:pPr>
            <w:r>
              <w:t>35</w:t>
            </w:r>
            <w:r w:rsidR="00390801">
              <w:t>*</w:t>
            </w:r>
            <w:r>
              <w:t>35</w:t>
            </w:r>
          </w:p>
        </w:tc>
        <w:tc>
          <w:tcPr>
            <w:tcW w:w="3081" w:type="dxa"/>
          </w:tcPr>
          <w:p w14:paraId="211B0A7E" w14:textId="26337B7D" w:rsidR="00390801" w:rsidRDefault="00390801" w:rsidP="00390801">
            <w:pPr>
              <w:jc w:val="center"/>
            </w:pPr>
            <w:r>
              <w:t xml:space="preserve">(3*3, </w:t>
            </w:r>
            <w:r w:rsidR="00C12ECA">
              <w:t>192</w:t>
            </w:r>
            <w:r>
              <w:t xml:space="preserve"> )</w:t>
            </w:r>
          </w:p>
        </w:tc>
      </w:tr>
      <w:tr w:rsidR="003176ED" w14:paraId="4F75B944" w14:textId="77777777" w:rsidTr="008F246E">
        <w:tc>
          <w:tcPr>
            <w:tcW w:w="3080" w:type="dxa"/>
          </w:tcPr>
          <w:p w14:paraId="136F3FB7" w14:textId="53E3CB61" w:rsidR="003176ED" w:rsidRDefault="003176ED" w:rsidP="003176ED">
            <w:pPr>
              <w:jc w:val="center"/>
            </w:pPr>
            <w:r>
              <w:t>Inception block</w:t>
            </w:r>
          </w:p>
        </w:tc>
        <w:tc>
          <w:tcPr>
            <w:tcW w:w="3081" w:type="dxa"/>
          </w:tcPr>
          <w:p w14:paraId="2DEBFF83" w14:textId="4638D3E2" w:rsidR="003176ED" w:rsidRDefault="00873FD1" w:rsidP="003176ED">
            <w:pPr>
              <w:jc w:val="center"/>
            </w:pPr>
            <w:r>
              <w:t>35*35</w:t>
            </w:r>
          </w:p>
        </w:tc>
        <w:tc>
          <w:tcPr>
            <w:tcW w:w="3081" w:type="dxa"/>
          </w:tcPr>
          <w:p w14:paraId="51B608A0" w14:textId="62082EEA" w:rsidR="003176ED" w:rsidRDefault="00866C3D" w:rsidP="003176ED">
            <w:pPr>
              <w:jc w:val="center"/>
            </w:pPr>
            <w:r>
              <w:t>(288) *3</w:t>
            </w:r>
          </w:p>
        </w:tc>
      </w:tr>
      <w:tr w:rsidR="00866C3D" w14:paraId="11D7BAF1" w14:textId="77777777" w:rsidTr="008F246E">
        <w:tc>
          <w:tcPr>
            <w:tcW w:w="3080" w:type="dxa"/>
          </w:tcPr>
          <w:p w14:paraId="7251490E" w14:textId="6CF8043B" w:rsidR="00866C3D" w:rsidRDefault="00866C3D" w:rsidP="00866C3D">
            <w:pPr>
              <w:jc w:val="center"/>
            </w:pPr>
            <w:r>
              <w:t>Inception block</w:t>
            </w:r>
          </w:p>
        </w:tc>
        <w:tc>
          <w:tcPr>
            <w:tcW w:w="3081" w:type="dxa"/>
          </w:tcPr>
          <w:p w14:paraId="336C98BF" w14:textId="044B46B6" w:rsidR="00866C3D" w:rsidRDefault="00866C3D" w:rsidP="00866C3D">
            <w:pPr>
              <w:jc w:val="center"/>
            </w:pPr>
            <w:r>
              <w:t>17*17</w:t>
            </w:r>
          </w:p>
        </w:tc>
        <w:tc>
          <w:tcPr>
            <w:tcW w:w="3081" w:type="dxa"/>
          </w:tcPr>
          <w:p w14:paraId="682C9833" w14:textId="625F851F" w:rsidR="00866C3D" w:rsidRDefault="00866C3D" w:rsidP="00866C3D">
            <w:pPr>
              <w:jc w:val="center"/>
            </w:pPr>
            <w:r>
              <w:t>(</w:t>
            </w:r>
            <w:r w:rsidR="00CA6166">
              <w:t>768</w:t>
            </w:r>
            <w:r>
              <w:t>) *</w:t>
            </w:r>
            <w:r w:rsidR="00CA6166">
              <w:t>5</w:t>
            </w:r>
          </w:p>
        </w:tc>
      </w:tr>
      <w:tr w:rsidR="00CA6166" w14:paraId="5AE354F3" w14:textId="77777777" w:rsidTr="008F246E">
        <w:tc>
          <w:tcPr>
            <w:tcW w:w="3080" w:type="dxa"/>
          </w:tcPr>
          <w:p w14:paraId="1C2B5DEF" w14:textId="039FDAF2" w:rsidR="00CA6166" w:rsidRDefault="00CA6166" w:rsidP="00CA6166">
            <w:pPr>
              <w:jc w:val="center"/>
            </w:pPr>
            <w:r>
              <w:t>Inception block</w:t>
            </w:r>
          </w:p>
        </w:tc>
        <w:tc>
          <w:tcPr>
            <w:tcW w:w="3081" w:type="dxa"/>
          </w:tcPr>
          <w:p w14:paraId="46BF5E02" w14:textId="075A624B" w:rsidR="00CA6166" w:rsidRDefault="00CA6166" w:rsidP="00CA6166">
            <w:pPr>
              <w:jc w:val="center"/>
            </w:pPr>
            <w:r>
              <w:t>8*8</w:t>
            </w:r>
          </w:p>
        </w:tc>
        <w:tc>
          <w:tcPr>
            <w:tcW w:w="3081" w:type="dxa"/>
          </w:tcPr>
          <w:p w14:paraId="368657CE" w14:textId="74C4827C" w:rsidR="00CA6166" w:rsidRDefault="00CA6166" w:rsidP="00CA6166">
            <w:pPr>
              <w:jc w:val="center"/>
            </w:pPr>
            <w:r>
              <w:t>(1280) *3</w:t>
            </w:r>
          </w:p>
        </w:tc>
      </w:tr>
      <w:tr w:rsidR="00CA6166" w14:paraId="7601E80F" w14:textId="77777777" w:rsidTr="008F246E">
        <w:tc>
          <w:tcPr>
            <w:tcW w:w="3080" w:type="dxa"/>
          </w:tcPr>
          <w:p w14:paraId="0EA3E994" w14:textId="77777777" w:rsidR="00CA6166" w:rsidRDefault="00CA6166" w:rsidP="00CA6166">
            <w:pPr>
              <w:jc w:val="center"/>
            </w:pPr>
          </w:p>
        </w:tc>
        <w:tc>
          <w:tcPr>
            <w:tcW w:w="3081" w:type="dxa"/>
          </w:tcPr>
          <w:p w14:paraId="4144923B" w14:textId="77777777" w:rsidR="00CA6166" w:rsidRDefault="00CA6166" w:rsidP="00CA6166">
            <w:pPr>
              <w:jc w:val="center"/>
            </w:pPr>
          </w:p>
        </w:tc>
        <w:tc>
          <w:tcPr>
            <w:tcW w:w="3081" w:type="dxa"/>
          </w:tcPr>
          <w:p w14:paraId="7EAAB580" w14:textId="713B8A2A" w:rsidR="00CA6166" w:rsidRDefault="000C2872" w:rsidP="00CA6166">
            <w:pPr>
              <w:jc w:val="center"/>
            </w:pPr>
            <w:r>
              <w:t>8</w:t>
            </w:r>
            <w:r w:rsidR="00CA6166">
              <w:t>*</w:t>
            </w:r>
            <w:r>
              <w:t xml:space="preserve">8 </w:t>
            </w:r>
            <w:r w:rsidR="00CA6166">
              <w:t>max pooling</w:t>
            </w:r>
          </w:p>
        </w:tc>
      </w:tr>
      <w:tr w:rsidR="00CA6166" w14:paraId="3D57571B" w14:textId="77777777" w:rsidTr="008F246E">
        <w:tc>
          <w:tcPr>
            <w:tcW w:w="3080" w:type="dxa"/>
          </w:tcPr>
          <w:p w14:paraId="42306B54" w14:textId="77777777" w:rsidR="00CA6166" w:rsidRDefault="00CA6166" w:rsidP="00CA6166">
            <w:pPr>
              <w:jc w:val="center"/>
            </w:pPr>
            <w:r>
              <w:t>Dense</w:t>
            </w:r>
          </w:p>
        </w:tc>
        <w:tc>
          <w:tcPr>
            <w:tcW w:w="3081" w:type="dxa"/>
          </w:tcPr>
          <w:p w14:paraId="5692544D" w14:textId="12EDFD94" w:rsidR="00CA6166" w:rsidRDefault="00984AC9" w:rsidP="00CA6166">
            <w:pPr>
              <w:jc w:val="center"/>
            </w:pPr>
            <w:r>
              <w:t>1*1</w:t>
            </w:r>
          </w:p>
        </w:tc>
        <w:tc>
          <w:tcPr>
            <w:tcW w:w="3081" w:type="dxa"/>
          </w:tcPr>
          <w:p w14:paraId="46B8DF32" w14:textId="796CB3DC" w:rsidR="00CA6166" w:rsidRDefault="00CA6166" w:rsidP="00CA6166">
            <w:pPr>
              <w:jc w:val="center"/>
            </w:pPr>
            <w:r>
              <w:t>(</w:t>
            </w:r>
            <w:r w:rsidR="00C73B80">
              <w:t>2048</w:t>
            </w:r>
            <w:r>
              <w:t>)</w:t>
            </w:r>
          </w:p>
        </w:tc>
      </w:tr>
      <w:tr w:rsidR="00CA6166" w14:paraId="7A374253" w14:textId="77777777" w:rsidTr="008F246E">
        <w:tc>
          <w:tcPr>
            <w:tcW w:w="3080" w:type="dxa"/>
          </w:tcPr>
          <w:p w14:paraId="5AB58DC2" w14:textId="77777777" w:rsidR="00CA6166" w:rsidRDefault="00CA6166" w:rsidP="00CA6166">
            <w:pPr>
              <w:jc w:val="center"/>
            </w:pPr>
            <w:r>
              <w:t>Dense</w:t>
            </w:r>
          </w:p>
        </w:tc>
        <w:tc>
          <w:tcPr>
            <w:tcW w:w="3081" w:type="dxa"/>
          </w:tcPr>
          <w:p w14:paraId="020C3B59" w14:textId="77777777" w:rsidR="00CA6166" w:rsidRDefault="00CA6166" w:rsidP="00CA6166">
            <w:pPr>
              <w:jc w:val="center"/>
            </w:pPr>
            <w:r>
              <w:t>1*1</w:t>
            </w:r>
          </w:p>
        </w:tc>
        <w:tc>
          <w:tcPr>
            <w:tcW w:w="3081" w:type="dxa"/>
          </w:tcPr>
          <w:p w14:paraId="2A4D8014" w14:textId="77777777" w:rsidR="00CA6166" w:rsidRDefault="00CA6166" w:rsidP="00520C0F">
            <w:pPr>
              <w:keepNext/>
              <w:jc w:val="center"/>
            </w:pPr>
            <w:r>
              <w:t>1000-d fc, softmax</w:t>
            </w:r>
          </w:p>
        </w:tc>
      </w:tr>
    </w:tbl>
    <w:p w14:paraId="03A2C905" w14:textId="55278639" w:rsidR="00A31ACC" w:rsidRDefault="00520C0F" w:rsidP="00520C0F">
      <w:pPr>
        <w:pStyle w:val="Caption"/>
        <w:jc w:val="center"/>
      </w:pPr>
      <w:bookmarkStart w:id="72" w:name="_Toc80554530"/>
      <w:r>
        <w:t xml:space="preserve">Table </w:t>
      </w:r>
      <w:r w:rsidR="00022F11">
        <w:fldChar w:fldCharType="begin"/>
      </w:r>
      <w:r w:rsidR="00022F11">
        <w:instrText xml:space="preserve"> SEQ Table \* ARABIC </w:instrText>
      </w:r>
      <w:r w:rsidR="00022F11">
        <w:fldChar w:fldCharType="separate"/>
      </w:r>
      <w:r w:rsidR="002A5205">
        <w:rPr>
          <w:noProof/>
        </w:rPr>
        <w:t>5</w:t>
      </w:r>
      <w:r w:rsidR="00022F11">
        <w:rPr>
          <w:noProof/>
        </w:rPr>
        <w:fldChar w:fldCharType="end"/>
      </w:r>
      <w:r>
        <w:t>.InceptionV3 architecture</w:t>
      </w:r>
      <w:bookmarkEnd w:id="72"/>
    </w:p>
    <w:p w14:paraId="390F7E3E" w14:textId="031C2E64" w:rsidR="00DC79D4" w:rsidRPr="003C5A84" w:rsidRDefault="00DC79D4" w:rsidP="00DC79D4">
      <w:pPr>
        <w:pStyle w:val="Heading3"/>
        <w:rPr>
          <w:color w:val="0070C0"/>
        </w:rPr>
      </w:pPr>
      <w:bookmarkStart w:id="73" w:name="_Toc80891480"/>
      <w:r w:rsidRPr="003C5A84">
        <w:rPr>
          <w:color w:val="0070C0"/>
        </w:rPr>
        <w:lastRenderedPageBreak/>
        <w:t>4.</w:t>
      </w:r>
      <w:r w:rsidR="00586741">
        <w:rPr>
          <w:color w:val="0070C0"/>
        </w:rPr>
        <w:t>3</w:t>
      </w:r>
      <w:r w:rsidRPr="003C5A84">
        <w:rPr>
          <w:color w:val="0070C0"/>
        </w:rPr>
        <w:t>.</w:t>
      </w:r>
      <w:r w:rsidR="00342298" w:rsidRPr="003C5A84">
        <w:rPr>
          <w:color w:val="0070C0"/>
        </w:rPr>
        <w:t>4</w:t>
      </w:r>
      <w:r w:rsidRPr="003C5A84">
        <w:rPr>
          <w:color w:val="0070C0"/>
        </w:rPr>
        <w:t xml:space="preserve"> MobileNetV2 model</w:t>
      </w:r>
      <w:bookmarkEnd w:id="73"/>
    </w:p>
    <w:p w14:paraId="2E531E9B" w14:textId="04A939EF" w:rsidR="008E2B34" w:rsidRDefault="00A91825" w:rsidP="001609F5">
      <w:r>
        <w:rPr>
          <w:noProof/>
        </w:rPr>
        <w:drawing>
          <wp:anchor distT="0" distB="0" distL="114300" distR="114300" simplePos="0" relativeHeight="249722880" behindDoc="0" locked="0" layoutInCell="1" allowOverlap="1" wp14:anchorId="2BA4B863" wp14:editId="4AC1D7E5">
            <wp:simplePos x="0" y="0"/>
            <wp:positionH relativeFrom="margin">
              <wp:align>center</wp:align>
            </wp:positionH>
            <wp:positionV relativeFrom="paragraph">
              <wp:posOffset>993804</wp:posOffset>
            </wp:positionV>
            <wp:extent cx="2845435" cy="1555750"/>
            <wp:effectExtent l="0" t="0" r="0" b="6350"/>
            <wp:wrapTopAndBottom/>
            <wp:docPr id="32" name="Picture 3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845435" cy="1555750"/>
                    </a:xfrm>
                    <a:prstGeom prst="rect">
                      <a:avLst/>
                    </a:prstGeom>
                  </pic:spPr>
                </pic:pic>
              </a:graphicData>
            </a:graphic>
            <wp14:sizeRelH relativeFrom="margin">
              <wp14:pctWidth>0</wp14:pctWidth>
            </wp14:sizeRelH>
            <wp14:sizeRelV relativeFrom="margin">
              <wp14:pctHeight>0</wp14:pctHeight>
            </wp14:sizeRelV>
          </wp:anchor>
        </w:drawing>
      </w:r>
      <w:r w:rsidR="00EB7814">
        <w:rPr>
          <w:noProof/>
        </w:rPr>
        <mc:AlternateContent>
          <mc:Choice Requires="wps">
            <w:drawing>
              <wp:anchor distT="0" distB="0" distL="114300" distR="114300" simplePos="0" relativeHeight="252325888" behindDoc="0" locked="0" layoutInCell="1" allowOverlap="1" wp14:anchorId="18DEE390" wp14:editId="0984467C">
                <wp:simplePos x="0" y="0"/>
                <wp:positionH relativeFrom="column">
                  <wp:posOffset>1112520</wp:posOffset>
                </wp:positionH>
                <wp:positionV relativeFrom="paragraph">
                  <wp:posOffset>2654300</wp:posOffset>
                </wp:positionV>
                <wp:extent cx="3502025" cy="635"/>
                <wp:effectExtent l="0" t="0" r="0" b="0"/>
                <wp:wrapTopAndBottom/>
                <wp:docPr id="294" name="Text Box 294"/>
                <wp:cNvGraphicFramePr/>
                <a:graphic xmlns:a="http://schemas.openxmlformats.org/drawingml/2006/main">
                  <a:graphicData uri="http://schemas.microsoft.com/office/word/2010/wordprocessingShape">
                    <wps:wsp>
                      <wps:cNvSpPr txBox="1"/>
                      <wps:spPr>
                        <a:xfrm>
                          <a:off x="0" y="0"/>
                          <a:ext cx="3502025" cy="635"/>
                        </a:xfrm>
                        <a:prstGeom prst="rect">
                          <a:avLst/>
                        </a:prstGeom>
                        <a:solidFill>
                          <a:prstClr val="white"/>
                        </a:solidFill>
                        <a:ln>
                          <a:noFill/>
                        </a:ln>
                      </wps:spPr>
                      <wps:txbx>
                        <w:txbxContent>
                          <w:p w14:paraId="1E7DC477" w14:textId="25E4651E" w:rsidR="00EB7814" w:rsidRPr="00B01A6F" w:rsidRDefault="00EB7814" w:rsidP="00EB7814">
                            <w:pPr>
                              <w:pStyle w:val="Caption"/>
                              <w:jc w:val="center"/>
                              <w:rPr>
                                <w:noProof/>
                              </w:rPr>
                            </w:pPr>
                            <w:bookmarkStart w:id="74" w:name="_Toc80666901"/>
                            <w:r>
                              <w:t xml:space="preserve">Figure </w:t>
                            </w:r>
                            <w:r w:rsidR="00022F11">
                              <w:fldChar w:fldCharType="begin"/>
                            </w:r>
                            <w:r w:rsidR="00022F11">
                              <w:instrText xml:space="preserve"> SEQ Figure \* ARABIC </w:instrText>
                            </w:r>
                            <w:r w:rsidR="00022F11">
                              <w:fldChar w:fldCharType="separate"/>
                            </w:r>
                            <w:r w:rsidR="002A5205">
                              <w:rPr>
                                <w:noProof/>
                              </w:rPr>
                              <w:t>12</w:t>
                            </w:r>
                            <w:r w:rsidR="00022F11">
                              <w:rPr>
                                <w:noProof/>
                              </w:rPr>
                              <w:fldChar w:fldCharType="end"/>
                            </w:r>
                            <w:r>
                              <w:t>.Representation of depthwise and pointwise convolutions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EE390" id="Text Box 294" o:spid="_x0000_s1040" type="#_x0000_t202" style="position:absolute;margin-left:87.6pt;margin-top:209pt;width:275.7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J1RMQIAAGkEAAAOAAAAZHJzL2Uyb0RvYy54bWysVFFv2yAQfp+0/4B4X+ykS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" stroked="f">
                <v:textbox style="mso-fit-shape-to-text:t" inset="0,0,0,0">
                  <w:txbxContent>
                    <w:p w14:paraId="1E7DC477" w14:textId="25E4651E" w:rsidR="00EB7814" w:rsidRPr="00B01A6F" w:rsidRDefault="00EB7814" w:rsidP="00EB7814">
                      <w:pPr>
                        <w:pStyle w:val="Caption"/>
                        <w:jc w:val="center"/>
                        <w:rPr>
                          <w:noProof/>
                        </w:rPr>
                      </w:pPr>
                      <w:bookmarkStart w:id="75" w:name="_Toc80666901"/>
                      <w:r>
                        <w:t xml:space="preserve">Figure </w:t>
                      </w:r>
                      <w:r w:rsidR="00022F11">
                        <w:fldChar w:fldCharType="begin"/>
                      </w:r>
                      <w:r w:rsidR="00022F11">
                        <w:instrText xml:space="preserve"> SEQ Figure \* ARABIC </w:instrText>
                      </w:r>
                      <w:r w:rsidR="00022F11">
                        <w:fldChar w:fldCharType="separate"/>
                      </w:r>
                      <w:r w:rsidR="002A5205">
                        <w:rPr>
                          <w:noProof/>
                        </w:rPr>
                        <w:t>12</w:t>
                      </w:r>
                      <w:r w:rsidR="00022F11">
                        <w:rPr>
                          <w:noProof/>
                        </w:rPr>
                        <w:fldChar w:fldCharType="end"/>
                      </w:r>
                      <w:r>
                        <w:t>.Representation of depthwise and pointwise convolutions</w:t>
                      </w:r>
                      <w:bookmarkEnd w:id="75"/>
                    </w:p>
                  </w:txbxContent>
                </v:textbox>
                <w10:wrap type="topAndBottom"/>
              </v:shape>
            </w:pict>
          </mc:Fallback>
        </mc:AlternateContent>
      </w:r>
      <w:r w:rsidR="00F1351A">
        <w:tab/>
      </w:r>
      <w:r w:rsidR="00F322CD" w:rsidRPr="00F322CD">
        <w:t>Howard et al. (2017) created this model to be more efficient than other networks. Additionally, it has an input size of 224*224 and uses RGB images. For this architecture, Howard et al. created a depthwise separable convolutional layer. Separable depthwise convolutions are composed of two layers: depthwise and pointwise convolutions. This factorisation results in a significant reduction in calculation time and model size.</w:t>
      </w:r>
    </w:p>
    <w:p w14:paraId="3B65D7A2" w14:textId="3808B5C5" w:rsidR="004A01D9" w:rsidRDefault="004A01D9" w:rsidP="001609F5"/>
    <w:p w14:paraId="062CD751" w14:textId="249645FD" w:rsidR="00650B47" w:rsidRDefault="003E7973" w:rsidP="008E2B34">
      <w:pPr>
        <w:ind w:firstLine="720"/>
      </w:pPr>
      <w:r>
        <w:t>The creators</w:t>
      </w:r>
      <w:r w:rsidRPr="003E7973">
        <w:t xml:space="preserve"> apply a single filter to each input channel through depthwise convolutions (input depth). The output of the depthwise layer is then combined linearly using pointwise convolution (a basic 1*1 convolution; Howard et al., 2017).</w:t>
      </w:r>
    </w:p>
    <w:tbl>
      <w:tblPr>
        <w:tblStyle w:val="TableGrid"/>
        <w:tblW w:w="0" w:type="auto"/>
        <w:tblLook w:val="04A0" w:firstRow="1" w:lastRow="0" w:firstColumn="1" w:lastColumn="0" w:noHBand="0" w:noVBand="1"/>
      </w:tblPr>
      <w:tblGrid>
        <w:gridCol w:w="3020"/>
        <w:gridCol w:w="2991"/>
        <w:gridCol w:w="3005"/>
      </w:tblGrid>
      <w:tr w:rsidR="00937A1C" w14:paraId="2D649342" w14:textId="77777777" w:rsidTr="008F246E">
        <w:tc>
          <w:tcPr>
            <w:tcW w:w="3080" w:type="dxa"/>
          </w:tcPr>
          <w:p w14:paraId="277EAA5E" w14:textId="77777777" w:rsidR="00937A1C" w:rsidRDefault="00937A1C" w:rsidP="008F246E">
            <w:pPr>
              <w:jc w:val="center"/>
            </w:pPr>
            <w:r>
              <w:t>Layer</w:t>
            </w:r>
          </w:p>
        </w:tc>
        <w:tc>
          <w:tcPr>
            <w:tcW w:w="3081" w:type="dxa"/>
          </w:tcPr>
          <w:p w14:paraId="415A9D9B" w14:textId="77777777" w:rsidR="00937A1C" w:rsidRDefault="00937A1C" w:rsidP="008F246E">
            <w:pPr>
              <w:jc w:val="center"/>
            </w:pPr>
            <w:r>
              <w:t>Output size</w:t>
            </w:r>
          </w:p>
        </w:tc>
        <w:tc>
          <w:tcPr>
            <w:tcW w:w="3081" w:type="dxa"/>
          </w:tcPr>
          <w:p w14:paraId="4C5D2BC2" w14:textId="77777777" w:rsidR="00937A1C" w:rsidRDefault="00937A1C" w:rsidP="008F246E">
            <w:pPr>
              <w:jc w:val="center"/>
            </w:pPr>
            <w:r>
              <w:t>Architecture</w:t>
            </w:r>
          </w:p>
        </w:tc>
      </w:tr>
      <w:tr w:rsidR="00937A1C" w14:paraId="0CB0CFF2" w14:textId="77777777" w:rsidTr="008F246E">
        <w:tc>
          <w:tcPr>
            <w:tcW w:w="3080" w:type="dxa"/>
            <w:tcBorders>
              <w:bottom w:val="single" w:sz="4" w:space="0" w:color="auto"/>
            </w:tcBorders>
          </w:tcPr>
          <w:p w14:paraId="06722665" w14:textId="77777777" w:rsidR="00937A1C" w:rsidRDefault="00937A1C" w:rsidP="008F246E">
            <w:pPr>
              <w:jc w:val="center"/>
            </w:pPr>
            <w:r>
              <w:t>Convolutional</w:t>
            </w:r>
          </w:p>
        </w:tc>
        <w:tc>
          <w:tcPr>
            <w:tcW w:w="3081" w:type="dxa"/>
            <w:tcBorders>
              <w:bottom w:val="single" w:sz="4" w:space="0" w:color="auto"/>
            </w:tcBorders>
          </w:tcPr>
          <w:p w14:paraId="643794E1" w14:textId="77777777" w:rsidR="00937A1C" w:rsidRDefault="00937A1C" w:rsidP="008F246E">
            <w:pPr>
              <w:jc w:val="center"/>
            </w:pPr>
            <w:r>
              <w:t>224*224</w:t>
            </w:r>
          </w:p>
        </w:tc>
        <w:tc>
          <w:tcPr>
            <w:tcW w:w="3081" w:type="dxa"/>
          </w:tcPr>
          <w:p w14:paraId="435771AD" w14:textId="5CE6910F" w:rsidR="00937A1C" w:rsidRDefault="00937A1C" w:rsidP="008F246E">
            <w:pPr>
              <w:jc w:val="center"/>
            </w:pPr>
            <w:r>
              <w:t xml:space="preserve">(3*3, </w:t>
            </w:r>
            <w:r w:rsidR="009262B3">
              <w:t>32</w:t>
            </w:r>
            <w:r>
              <w:t xml:space="preserve"> )</w:t>
            </w:r>
            <w:r w:rsidR="00413BD9">
              <w:t>,stride 2</w:t>
            </w:r>
          </w:p>
        </w:tc>
      </w:tr>
      <w:tr w:rsidR="00CA695B" w14:paraId="2475C0CF" w14:textId="77777777" w:rsidTr="008F246E">
        <w:tc>
          <w:tcPr>
            <w:tcW w:w="3080" w:type="dxa"/>
            <w:tcBorders>
              <w:top w:val="single" w:sz="4" w:space="0" w:color="auto"/>
            </w:tcBorders>
          </w:tcPr>
          <w:p w14:paraId="76261F13" w14:textId="6833F8DD" w:rsidR="00CA695B" w:rsidRDefault="007969FE" w:rsidP="00CA695B">
            <w:pPr>
              <w:jc w:val="center"/>
            </w:pPr>
            <w:r>
              <w:t>Convolutional depthwise</w:t>
            </w:r>
          </w:p>
        </w:tc>
        <w:tc>
          <w:tcPr>
            <w:tcW w:w="3081" w:type="dxa"/>
            <w:tcBorders>
              <w:top w:val="single" w:sz="4" w:space="0" w:color="auto"/>
            </w:tcBorders>
          </w:tcPr>
          <w:p w14:paraId="2F830388" w14:textId="0DDE9C21" w:rsidR="00CA695B" w:rsidRDefault="00CA695B" w:rsidP="00CA695B">
            <w:pPr>
              <w:jc w:val="center"/>
            </w:pPr>
            <w:r>
              <w:t>112*112</w:t>
            </w:r>
          </w:p>
        </w:tc>
        <w:tc>
          <w:tcPr>
            <w:tcW w:w="3081" w:type="dxa"/>
          </w:tcPr>
          <w:p w14:paraId="502B33F9" w14:textId="61ED37D4" w:rsidR="00CA695B" w:rsidRDefault="00CA695B" w:rsidP="00CA695B">
            <w:pPr>
              <w:jc w:val="center"/>
            </w:pPr>
            <w:r>
              <w:t>(3*3, 32 )</w:t>
            </w:r>
          </w:p>
        </w:tc>
      </w:tr>
      <w:tr w:rsidR="00CA695B" w14:paraId="0A4DC721" w14:textId="77777777" w:rsidTr="008F246E">
        <w:tc>
          <w:tcPr>
            <w:tcW w:w="3080" w:type="dxa"/>
          </w:tcPr>
          <w:p w14:paraId="54728783" w14:textId="478C94A4" w:rsidR="00CA695B" w:rsidRDefault="00F20AE4" w:rsidP="00CA695B">
            <w:pPr>
              <w:jc w:val="center"/>
            </w:pPr>
            <w:r>
              <w:t>Convolutional</w:t>
            </w:r>
          </w:p>
        </w:tc>
        <w:tc>
          <w:tcPr>
            <w:tcW w:w="3081" w:type="dxa"/>
          </w:tcPr>
          <w:p w14:paraId="48C57CEA" w14:textId="77777777" w:rsidR="00CA695B" w:rsidRDefault="00CA695B" w:rsidP="00CA695B">
            <w:pPr>
              <w:jc w:val="center"/>
            </w:pPr>
            <w:r>
              <w:t>112*112</w:t>
            </w:r>
          </w:p>
        </w:tc>
        <w:tc>
          <w:tcPr>
            <w:tcW w:w="3081" w:type="dxa"/>
          </w:tcPr>
          <w:p w14:paraId="5B55EC0E" w14:textId="04F661AB" w:rsidR="00CA695B" w:rsidRDefault="00CA695B" w:rsidP="00CA695B">
            <w:pPr>
              <w:jc w:val="center"/>
            </w:pPr>
            <w:r>
              <w:t>(</w:t>
            </w:r>
            <w:r w:rsidR="00FF1B41">
              <w:t>1</w:t>
            </w:r>
            <w:r>
              <w:t>*</w:t>
            </w:r>
            <w:r w:rsidR="00FF1B41">
              <w:t>1</w:t>
            </w:r>
            <w:r>
              <w:t xml:space="preserve">, </w:t>
            </w:r>
            <w:r w:rsidR="00FF1B41">
              <w:t>64</w:t>
            </w:r>
            <w:r>
              <w:t xml:space="preserve"> )</w:t>
            </w:r>
          </w:p>
        </w:tc>
      </w:tr>
      <w:tr w:rsidR="00CA695B" w14:paraId="3431355F" w14:textId="77777777" w:rsidTr="008F246E">
        <w:tc>
          <w:tcPr>
            <w:tcW w:w="3080" w:type="dxa"/>
          </w:tcPr>
          <w:p w14:paraId="64DD01FF" w14:textId="38764C00" w:rsidR="00CA695B" w:rsidRDefault="009952B3" w:rsidP="00CA695B">
            <w:pPr>
              <w:jc w:val="center"/>
            </w:pPr>
            <w:r>
              <w:t>Convolutional depthwise</w:t>
            </w:r>
          </w:p>
        </w:tc>
        <w:tc>
          <w:tcPr>
            <w:tcW w:w="3081" w:type="dxa"/>
          </w:tcPr>
          <w:p w14:paraId="0DA278A5" w14:textId="37A5B0CB" w:rsidR="00CA695B" w:rsidRDefault="00DC7064" w:rsidP="00CA695B">
            <w:pPr>
              <w:jc w:val="center"/>
            </w:pPr>
            <w:r>
              <w:t>112*112</w:t>
            </w:r>
          </w:p>
        </w:tc>
        <w:tc>
          <w:tcPr>
            <w:tcW w:w="3081" w:type="dxa"/>
          </w:tcPr>
          <w:p w14:paraId="2CFAFFB9" w14:textId="4C247191" w:rsidR="00CA695B" w:rsidRDefault="0041204A" w:rsidP="00CA695B">
            <w:pPr>
              <w:jc w:val="center"/>
            </w:pPr>
            <w:r>
              <w:t xml:space="preserve">(3*3, </w:t>
            </w:r>
            <w:r w:rsidR="002D4574">
              <w:t>64</w:t>
            </w:r>
            <w:r>
              <w:t xml:space="preserve"> ),stride 2</w:t>
            </w:r>
          </w:p>
        </w:tc>
      </w:tr>
      <w:tr w:rsidR="00CA695B" w14:paraId="3518B02D" w14:textId="77777777" w:rsidTr="008F246E">
        <w:tc>
          <w:tcPr>
            <w:tcW w:w="3080" w:type="dxa"/>
          </w:tcPr>
          <w:p w14:paraId="5ED95D32" w14:textId="77777777" w:rsidR="00CA695B" w:rsidRDefault="00CA695B" w:rsidP="00CA695B">
            <w:pPr>
              <w:jc w:val="center"/>
            </w:pPr>
            <w:r>
              <w:t>Convolutional</w:t>
            </w:r>
          </w:p>
        </w:tc>
        <w:tc>
          <w:tcPr>
            <w:tcW w:w="3081" w:type="dxa"/>
          </w:tcPr>
          <w:p w14:paraId="53D91F47" w14:textId="77777777" w:rsidR="00CA695B" w:rsidRDefault="00CA695B" w:rsidP="00CA695B">
            <w:pPr>
              <w:jc w:val="center"/>
            </w:pPr>
            <w:r>
              <w:t>56*56</w:t>
            </w:r>
          </w:p>
        </w:tc>
        <w:tc>
          <w:tcPr>
            <w:tcW w:w="3081" w:type="dxa"/>
          </w:tcPr>
          <w:p w14:paraId="4B91D802" w14:textId="39376DD7" w:rsidR="00CA695B" w:rsidRDefault="00CA695B" w:rsidP="00CA695B">
            <w:pPr>
              <w:jc w:val="center"/>
            </w:pPr>
            <w:r>
              <w:t>(</w:t>
            </w:r>
            <w:r w:rsidR="002D1FCF">
              <w:t>1</w:t>
            </w:r>
            <w:r>
              <w:t>*</w:t>
            </w:r>
            <w:r w:rsidR="002D1FCF">
              <w:t>1</w:t>
            </w:r>
            <w:r>
              <w:t xml:space="preserve">, </w:t>
            </w:r>
            <w:r w:rsidR="002D1FCF">
              <w:t>128</w:t>
            </w:r>
            <w:r>
              <w:t xml:space="preserve"> )</w:t>
            </w:r>
          </w:p>
        </w:tc>
      </w:tr>
      <w:tr w:rsidR="00CA695B" w14:paraId="297FCDCB" w14:textId="77777777" w:rsidTr="008F246E">
        <w:tc>
          <w:tcPr>
            <w:tcW w:w="3080" w:type="dxa"/>
          </w:tcPr>
          <w:p w14:paraId="0F2B73F6" w14:textId="7F7F6047" w:rsidR="00CA695B" w:rsidRDefault="009952B3" w:rsidP="00CA695B">
            <w:pPr>
              <w:jc w:val="center"/>
            </w:pPr>
            <w:r>
              <w:t>Convolutional depthwise</w:t>
            </w:r>
          </w:p>
        </w:tc>
        <w:tc>
          <w:tcPr>
            <w:tcW w:w="3081" w:type="dxa"/>
          </w:tcPr>
          <w:p w14:paraId="110C4E08" w14:textId="60417F99" w:rsidR="00CA695B" w:rsidRDefault="00DC7064" w:rsidP="00CA695B">
            <w:pPr>
              <w:jc w:val="center"/>
            </w:pPr>
            <w:r>
              <w:t>56*56</w:t>
            </w:r>
          </w:p>
        </w:tc>
        <w:tc>
          <w:tcPr>
            <w:tcW w:w="3081" w:type="dxa"/>
          </w:tcPr>
          <w:p w14:paraId="201A3C16" w14:textId="7C20B3DB" w:rsidR="00CA695B" w:rsidRDefault="00443500" w:rsidP="00CA695B">
            <w:pPr>
              <w:jc w:val="center"/>
            </w:pPr>
            <w:r>
              <w:t xml:space="preserve">(3*3, </w:t>
            </w:r>
            <w:r w:rsidR="006F2AF6">
              <w:t>128</w:t>
            </w:r>
            <w:r>
              <w:t>)</w:t>
            </w:r>
          </w:p>
        </w:tc>
      </w:tr>
      <w:tr w:rsidR="00CA695B" w14:paraId="2500C81B" w14:textId="77777777" w:rsidTr="008F246E">
        <w:tc>
          <w:tcPr>
            <w:tcW w:w="3080" w:type="dxa"/>
          </w:tcPr>
          <w:p w14:paraId="2706A842" w14:textId="77777777" w:rsidR="00CA695B" w:rsidRDefault="00CA695B" w:rsidP="00CA695B">
            <w:pPr>
              <w:jc w:val="center"/>
            </w:pPr>
            <w:r>
              <w:t>Convolutional</w:t>
            </w:r>
          </w:p>
        </w:tc>
        <w:tc>
          <w:tcPr>
            <w:tcW w:w="3081" w:type="dxa"/>
          </w:tcPr>
          <w:p w14:paraId="4571B8B4" w14:textId="7FB7CF4F" w:rsidR="00CA695B" w:rsidRDefault="003B4134" w:rsidP="00CA695B">
            <w:pPr>
              <w:jc w:val="center"/>
            </w:pPr>
            <w:r>
              <w:t>56*56</w:t>
            </w:r>
          </w:p>
        </w:tc>
        <w:tc>
          <w:tcPr>
            <w:tcW w:w="3081" w:type="dxa"/>
          </w:tcPr>
          <w:p w14:paraId="36C7AB3B" w14:textId="41E8F9CD" w:rsidR="00CA695B" w:rsidRDefault="00CA695B" w:rsidP="00CA695B">
            <w:pPr>
              <w:jc w:val="center"/>
            </w:pPr>
            <w:r>
              <w:t>(</w:t>
            </w:r>
            <w:r w:rsidR="00D9502A">
              <w:t>1</w:t>
            </w:r>
            <w:r>
              <w:t>*</w:t>
            </w:r>
            <w:r w:rsidR="00D9502A">
              <w:t>1</w:t>
            </w:r>
            <w:r>
              <w:t xml:space="preserve">, </w:t>
            </w:r>
            <w:r w:rsidR="00300015">
              <w:t>128</w:t>
            </w:r>
            <w:r>
              <w:t>)</w:t>
            </w:r>
          </w:p>
        </w:tc>
      </w:tr>
      <w:tr w:rsidR="00D73E22" w14:paraId="130ECEA1" w14:textId="77777777" w:rsidTr="008F246E">
        <w:tc>
          <w:tcPr>
            <w:tcW w:w="3080" w:type="dxa"/>
          </w:tcPr>
          <w:p w14:paraId="2A098D33" w14:textId="549D723D" w:rsidR="00D73E22" w:rsidRDefault="00D73E22" w:rsidP="00D73E22">
            <w:pPr>
              <w:jc w:val="center"/>
            </w:pPr>
            <w:r>
              <w:t>Convolutional depthwise</w:t>
            </w:r>
          </w:p>
        </w:tc>
        <w:tc>
          <w:tcPr>
            <w:tcW w:w="3081" w:type="dxa"/>
          </w:tcPr>
          <w:p w14:paraId="4B7AABC1" w14:textId="01B96CA9" w:rsidR="00D73E22" w:rsidRDefault="00D73E22" w:rsidP="00D73E22">
            <w:pPr>
              <w:jc w:val="center"/>
            </w:pPr>
            <w:r>
              <w:t>56*56</w:t>
            </w:r>
          </w:p>
        </w:tc>
        <w:tc>
          <w:tcPr>
            <w:tcW w:w="3081" w:type="dxa"/>
          </w:tcPr>
          <w:p w14:paraId="3C1BD6DE" w14:textId="193719DD" w:rsidR="00D73E22" w:rsidRDefault="00D73E22" w:rsidP="00D73E22">
            <w:pPr>
              <w:jc w:val="center"/>
            </w:pPr>
            <w:r>
              <w:t xml:space="preserve">(3*3, </w:t>
            </w:r>
            <w:r w:rsidR="0069046A">
              <w:t>128</w:t>
            </w:r>
            <w:r>
              <w:t xml:space="preserve"> ),stride 2</w:t>
            </w:r>
          </w:p>
        </w:tc>
      </w:tr>
      <w:tr w:rsidR="00D73E22" w14:paraId="23BFD671" w14:textId="77777777" w:rsidTr="008F246E">
        <w:tc>
          <w:tcPr>
            <w:tcW w:w="3080" w:type="dxa"/>
          </w:tcPr>
          <w:p w14:paraId="34198709" w14:textId="4F8D1A60" w:rsidR="00D73E22" w:rsidRDefault="00D73E22" w:rsidP="00D73E22">
            <w:pPr>
              <w:jc w:val="center"/>
            </w:pPr>
            <w:r>
              <w:t xml:space="preserve">Convolutional </w:t>
            </w:r>
          </w:p>
        </w:tc>
        <w:tc>
          <w:tcPr>
            <w:tcW w:w="3081" w:type="dxa"/>
          </w:tcPr>
          <w:p w14:paraId="525E43E1" w14:textId="1A985FAA" w:rsidR="00D73E22" w:rsidRDefault="00D73E22" w:rsidP="00D73E22">
            <w:pPr>
              <w:jc w:val="center"/>
            </w:pPr>
            <w:r>
              <w:t>28*28</w:t>
            </w:r>
          </w:p>
        </w:tc>
        <w:tc>
          <w:tcPr>
            <w:tcW w:w="3081" w:type="dxa"/>
          </w:tcPr>
          <w:p w14:paraId="055EDFE4" w14:textId="797F18FF" w:rsidR="00D73E22" w:rsidRDefault="00413A85" w:rsidP="007A26C5">
            <w:pPr>
              <w:jc w:val="center"/>
            </w:pPr>
            <w:r>
              <w:t>(1*1</w:t>
            </w:r>
            <w:r w:rsidR="007A26C5">
              <w:t>,256</w:t>
            </w:r>
            <w:r>
              <w:t>)</w:t>
            </w:r>
          </w:p>
        </w:tc>
      </w:tr>
      <w:tr w:rsidR="00D73E22" w14:paraId="6347A4DF" w14:textId="77777777" w:rsidTr="008F246E">
        <w:tc>
          <w:tcPr>
            <w:tcW w:w="3080" w:type="dxa"/>
          </w:tcPr>
          <w:p w14:paraId="119271C3" w14:textId="0899E104" w:rsidR="00D73E22" w:rsidRDefault="00D73E22" w:rsidP="00D73E22">
            <w:pPr>
              <w:jc w:val="center"/>
            </w:pPr>
            <w:r>
              <w:t>Convolutional depthwise</w:t>
            </w:r>
          </w:p>
        </w:tc>
        <w:tc>
          <w:tcPr>
            <w:tcW w:w="3081" w:type="dxa"/>
          </w:tcPr>
          <w:p w14:paraId="3A230EF8" w14:textId="7903D6F3" w:rsidR="00D73E22" w:rsidRDefault="00D73E22" w:rsidP="00D73E22">
            <w:pPr>
              <w:jc w:val="center"/>
            </w:pPr>
            <w:r>
              <w:t>28*28</w:t>
            </w:r>
          </w:p>
        </w:tc>
        <w:tc>
          <w:tcPr>
            <w:tcW w:w="3081" w:type="dxa"/>
          </w:tcPr>
          <w:p w14:paraId="6E0224B8" w14:textId="138756C9" w:rsidR="00D73E22" w:rsidRDefault="007A26C5" w:rsidP="00D73E22">
            <w:pPr>
              <w:jc w:val="center"/>
            </w:pPr>
            <w:r>
              <w:t>(3*3,256)</w:t>
            </w:r>
          </w:p>
        </w:tc>
      </w:tr>
      <w:tr w:rsidR="00D73E22" w14:paraId="4FE9BE33" w14:textId="77777777" w:rsidTr="008F246E">
        <w:tc>
          <w:tcPr>
            <w:tcW w:w="3080" w:type="dxa"/>
          </w:tcPr>
          <w:p w14:paraId="4E8CECEE" w14:textId="4B81399B" w:rsidR="00D73E22" w:rsidRDefault="00D73E22" w:rsidP="00D73E22">
            <w:pPr>
              <w:jc w:val="center"/>
            </w:pPr>
            <w:r>
              <w:t xml:space="preserve">Convolutional </w:t>
            </w:r>
          </w:p>
        </w:tc>
        <w:tc>
          <w:tcPr>
            <w:tcW w:w="3081" w:type="dxa"/>
          </w:tcPr>
          <w:p w14:paraId="0F6A5236" w14:textId="2696D1BA" w:rsidR="00D73E22" w:rsidRDefault="00D73E22" w:rsidP="00D73E22">
            <w:pPr>
              <w:jc w:val="center"/>
            </w:pPr>
            <w:r>
              <w:t>28*28</w:t>
            </w:r>
          </w:p>
        </w:tc>
        <w:tc>
          <w:tcPr>
            <w:tcW w:w="3081" w:type="dxa"/>
          </w:tcPr>
          <w:p w14:paraId="7CE09CBB" w14:textId="32BEEB6D" w:rsidR="00D73E22" w:rsidRDefault="006649AB" w:rsidP="00D73E22">
            <w:pPr>
              <w:jc w:val="center"/>
            </w:pPr>
            <w:r>
              <w:t>(1*1,256)</w:t>
            </w:r>
          </w:p>
        </w:tc>
      </w:tr>
      <w:tr w:rsidR="00D73E22" w14:paraId="3B0A0218" w14:textId="77777777" w:rsidTr="008F246E">
        <w:tc>
          <w:tcPr>
            <w:tcW w:w="3080" w:type="dxa"/>
          </w:tcPr>
          <w:p w14:paraId="1E0AE3F8" w14:textId="2316A4B3" w:rsidR="00D73E22" w:rsidRDefault="00D73E22" w:rsidP="00D73E22">
            <w:pPr>
              <w:jc w:val="center"/>
            </w:pPr>
            <w:r>
              <w:t>Convolutional depthwise</w:t>
            </w:r>
          </w:p>
        </w:tc>
        <w:tc>
          <w:tcPr>
            <w:tcW w:w="3081" w:type="dxa"/>
          </w:tcPr>
          <w:p w14:paraId="22D868BA" w14:textId="4FD35210" w:rsidR="00D73E22" w:rsidRDefault="00D73E22" w:rsidP="00D73E22">
            <w:pPr>
              <w:jc w:val="center"/>
            </w:pPr>
            <w:r>
              <w:t>28*28</w:t>
            </w:r>
          </w:p>
        </w:tc>
        <w:tc>
          <w:tcPr>
            <w:tcW w:w="3081" w:type="dxa"/>
          </w:tcPr>
          <w:p w14:paraId="633673EC" w14:textId="5BC4F387" w:rsidR="00D73E22" w:rsidRDefault="006649AB" w:rsidP="00D73E22">
            <w:pPr>
              <w:jc w:val="center"/>
            </w:pPr>
            <w:r>
              <w:t>(3*3,256), stride 2</w:t>
            </w:r>
          </w:p>
        </w:tc>
      </w:tr>
      <w:tr w:rsidR="00D73E22" w14:paraId="15B89734" w14:textId="77777777" w:rsidTr="008F246E">
        <w:tc>
          <w:tcPr>
            <w:tcW w:w="3080" w:type="dxa"/>
          </w:tcPr>
          <w:p w14:paraId="0DB65079" w14:textId="6B6DC419" w:rsidR="00D73E22" w:rsidRDefault="00D73E22" w:rsidP="00D73E22">
            <w:pPr>
              <w:jc w:val="center"/>
            </w:pPr>
            <w:r>
              <w:t>Convolutional</w:t>
            </w:r>
          </w:p>
        </w:tc>
        <w:tc>
          <w:tcPr>
            <w:tcW w:w="3081" w:type="dxa"/>
          </w:tcPr>
          <w:p w14:paraId="2639ECDA" w14:textId="08ABDA47" w:rsidR="00D73E22" w:rsidRDefault="00D73E22" w:rsidP="00D73E22">
            <w:pPr>
              <w:jc w:val="center"/>
            </w:pPr>
            <w:r>
              <w:t>14*14</w:t>
            </w:r>
          </w:p>
        </w:tc>
        <w:tc>
          <w:tcPr>
            <w:tcW w:w="3081" w:type="dxa"/>
          </w:tcPr>
          <w:p w14:paraId="17403832" w14:textId="08156291" w:rsidR="00D73E22" w:rsidRDefault="007A3C0E" w:rsidP="00D73E22">
            <w:pPr>
              <w:jc w:val="center"/>
            </w:pPr>
            <w:r>
              <w:t>(1*1</w:t>
            </w:r>
            <w:r w:rsidR="00FE7A24">
              <w:t>,512</w:t>
            </w:r>
            <w:r>
              <w:t>)</w:t>
            </w:r>
          </w:p>
        </w:tc>
      </w:tr>
      <w:tr w:rsidR="00D73E22" w14:paraId="3FEEA725" w14:textId="77777777" w:rsidTr="008F246E">
        <w:tc>
          <w:tcPr>
            <w:tcW w:w="3080" w:type="dxa"/>
          </w:tcPr>
          <w:p w14:paraId="60D6E493" w14:textId="217282F0" w:rsidR="00D73E22" w:rsidRDefault="00D73E22" w:rsidP="00D73E22">
            <w:pPr>
              <w:jc w:val="center"/>
            </w:pPr>
            <w:r>
              <w:t>5*Convolutional depthwise</w:t>
            </w:r>
          </w:p>
          <w:p w14:paraId="3195EF74" w14:textId="0387162E" w:rsidR="00D73E22" w:rsidRDefault="00D73E22" w:rsidP="00D73E22">
            <w:pPr>
              <w:jc w:val="center"/>
            </w:pPr>
            <w:r>
              <w:t>5*Convolutional</w:t>
            </w:r>
          </w:p>
        </w:tc>
        <w:tc>
          <w:tcPr>
            <w:tcW w:w="3081" w:type="dxa"/>
          </w:tcPr>
          <w:p w14:paraId="49483AA8" w14:textId="77777777" w:rsidR="00D73E22" w:rsidRDefault="00D73E22" w:rsidP="00D73E22">
            <w:pPr>
              <w:jc w:val="center"/>
            </w:pPr>
            <w:r>
              <w:t>14*14</w:t>
            </w:r>
          </w:p>
          <w:p w14:paraId="600FFFC4" w14:textId="4DCB4F8D" w:rsidR="00D73E22" w:rsidRDefault="00D73E22" w:rsidP="00D73E22">
            <w:pPr>
              <w:jc w:val="center"/>
            </w:pPr>
            <w:r>
              <w:t>14*14</w:t>
            </w:r>
          </w:p>
        </w:tc>
        <w:tc>
          <w:tcPr>
            <w:tcW w:w="3081" w:type="dxa"/>
          </w:tcPr>
          <w:p w14:paraId="3E25792F" w14:textId="77777777" w:rsidR="00D73E22" w:rsidRDefault="00FE7A24" w:rsidP="00D73E22">
            <w:pPr>
              <w:jc w:val="center"/>
            </w:pPr>
            <w:r>
              <w:t>(3*3,512)</w:t>
            </w:r>
          </w:p>
          <w:p w14:paraId="60D3FF1B" w14:textId="12B084B9" w:rsidR="00FE7A24" w:rsidRDefault="0071747B" w:rsidP="00D73E22">
            <w:pPr>
              <w:jc w:val="center"/>
            </w:pPr>
            <w:r>
              <w:t>(1*1,512)</w:t>
            </w:r>
          </w:p>
        </w:tc>
      </w:tr>
      <w:tr w:rsidR="00D73E22" w14:paraId="739888B9" w14:textId="77777777" w:rsidTr="008F246E">
        <w:tc>
          <w:tcPr>
            <w:tcW w:w="3080" w:type="dxa"/>
          </w:tcPr>
          <w:p w14:paraId="4C830F67" w14:textId="3F5AD788" w:rsidR="00D73E22" w:rsidRDefault="00D73E22" w:rsidP="00D73E22">
            <w:pPr>
              <w:jc w:val="center"/>
            </w:pPr>
            <w:r>
              <w:t>Convolutional depthwise</w:t>
            </w:r>
          </w:p>
        </w:tc>
        <w:tc>
          <w:tcPr>
            <w:tcW w:w="3081" w:type="dxa"/>
          </w:tcPr>
          <w:p w14:paraId="5AF2BD9B" w14:textId="56BF2A5F" w:rsidR="00D73E22" w:rsidRDefault="00D73E22" w:rsidP="00D73E22">
            <w:pPr>
              <w:jc w:val="center"/>
            </w:pPr>
            <w:r>
              <w:t>14*14</w:t>
            </w:r>
          </w:p>
        </w:tc>
        <w:tc>
          <w:tcPr>
            <w:tcW w:w="3081" w:type="dxa"/>
          </w:tcPr>
          <w:p w14:paraId="2D60BF52" w14:textId="67ACB8AA" w:rsidR="00D73E22" w:rsidRDefault="00665416" w:rsidP="00D73E22">
            <w:pPr>
              <w:jc w:val="center"/>
            </w:pPr>
            <w:r>
              <w:t>(3*3</w:t>
            </w:r>
            <w:r w:rsidR="00B07E55">
              <w:t>,512</w:t>
            </w:r>
            <w:r>
              <w:t>)</w:t>
            </w:r>
            <w:r w:rsidR="00B07E55">
              <w:t>, stride 2</w:t>
            </w:r>
          </w:p>
        </w:tc>
      </w:tr>
      <w:tr w:rsidR="00D73E22" w14:paraId="47025746" w14:textId="77777777" w:rsidTr="008F246E">
        <w:tc>
          <w:tcPr>
            <w:tcW w:w="3080" w:type="dxa"/>
          </w:tcPr>
          <w:p w14:paraId="30C96141" w14:textId="533AAF09" w:rsidR="00D73E22" w:rsidRDefault="00D73E22" w:rsidP="00D73E22">
            <w:pPr>
              <w:jc w:val="center"/>
            </w:pPr>
            <w:r>
              <w:t>Convolutional</w:t>
            </w:r>
          </w:p>
        </w:tc>
        <w:tc>
          <w:tcPr>
            <w:tcW w:w="3081" w:type="dxa"/>
          </w:tcPr>
          <w:p w14:paraId="38A4C5D8" w14:textId="28D08F33" w:rsidR="00D73E22" w:rsidRDefault="00D73E22" w:rsidP="00D73E22">
            <w:pPr>
              <w:jc w:val="center"/>
            </w:pPr>
            <w:r>
              <w:t>7*7</w:t>
            </w:r>
          </w:p>
        </w:tc>
        <w:tc>
          <w:tcPr>
            <w:tcW w:w="3081" w:type="dxa"/>
          </w:tcPr>
          <w:p w14:paraId="2446B108" w14:textId="6F5F6B3B" w:rsidR="00D73E22" w:rsidRDefault="00B07E55" w:rsidP="00D73E22">
            <w:pPr>
              <w:jc w:val="center"/>
            </w:pPr>
            <w:r>
              <w:t>(1*1</w:t>
            </w:r>
            <w:r w:rsidR="004E64B6">
              <w:t>,1024</w:t>
            </w:r>
            <w:r>
              <w:t>)</w:t>
            </w:r>
          </w:p>
        </w:tc>
      </w:tr>
      <w:tr w:rsidR="00D73E22" w14:paraId="304E309D" w14:textId="77777777" w:rsidTr="008F246E">
        <w:tc>
          <w:tcPr>
            <w:tcW w:w="3080" w:type="dxa"/>
          </w:tcPr>
          <w:p w14:paraId="2FFFA975" w14:textId="6F467E5F" w:rsidR="00D73E22" w:rsidRDefault="00D73E22" w:rsidP="00D73E22">
            <w:pPr>
              <w:jc w:val="center"/>
            </w:pPr>
            <w:r>
              <w:t>Convolutional depthwise</w:t>
            </w:r>
          </w:p>
        </w:tc>
        <w:tc>
          <w:tcPr>
            <w:tcW w:w="3081" w:type="dxa"/>
          </w:tcPr>
          <w:p w14:paraId="7E14AEEA" w14:textId="303083A6" w:rsidR="00D73E22" w:rsidRDefault="00D73E22" w:rsidP="00D73E22">
            <w:pPr>
              <w:jc w:val="center"/>
            </w:pPr>
            <w:r>
              <w:t>7*7</w:t>
            </w:r>
          </w:p>
        </w:tc>
        <w:tc>
          <w:tcPr>
            <w:tcW w:w="3081" w:type="dxa"/>
          </w:tcPr>
          <w:p w14:paraId="7A8736CC" w14:textId="32AA22B0" w:rsidR="00D73E22" w:rsidRDefault="004E64B6" w:rsidP="00D73E22">
            <w:pPr>
              <w:jc w:val="center"/>
            </w:pPr>
            <w:r>
              <w:t>(3*3,1024)</w:t>
            </w:r>
            <w:r w:rsidR="003425E8">
              <w:t>, stride2</w:t>
            </w:r>
          </w:p>
        </w:tc>
      </w:tr>
      <w:tr w:rsidR="00D73E22" w14:paraId="4C851F04" w14:textId="77777777" w:rsidTr="008F246E">
        <w:tc>
          <w:tcPr>
            <w:tcW w:w="3080" w:type="dxa"/>
          </w:tcPr>
          <w:p w14:paraId="141CF7A6" w14:textId="0D59CBE2" w:rsidR="00D73E22" w:rsidRDefault="00D73E22" w:rsidP="00D73E22">
            <w:pPr>
              <w:jc w:val="center"/>
            </w:pPr>
            <w:r>
              <w:t>Convolutional</w:t>
            </w:r>
          </w:p>
        </w:tc>
        <w:tc>
          <w:tcPr>
            <w:tcW w:w="3081" w:type="dxa"/>
          </w:tcPr>
          <w:p w14:paraId="36555380" w14:textId="5A5940EC" w:rsidR="00D73E22" w:rsidRDefault="00D73E22" w:rsidP="00D73E22">
            <w:pPr>
              <w:jc w:val="center"/>
            </w:pPr>
            <w:r>
              <w:t>7*7</w:t>
            </w:r>
          </w:p>
        </w:tc>
        <w:tc>
          <w:tcPr>
            <w:tcW w:w="3081" w:type="dxa"/>
          </w:tcPr>
          <w:p w14:paraId="0271382F" w14:textId="29FC214E" w:rsidR="00D73E22" w:rsidRDefault="00C4408C" w:rsidP="00D73E22">
            <w:pPr>
              <w:jc w:val="center"/>
            </w:pPr>
            <w:r>
              <w:t>(1*1,1024)</w:t>
            </w:r>
          </w:p>
        </w:tc>
      </w:tr>
      <w:tr w:rsidR="00D73E22" w14:paraId="71248499" w14:textId="77777777" w:rsidTr="008F246E">
        <w:tc>
          <w:tcPr>
            <w:tcW w:w="3080" w:type="dxa"/>
          </w:tcPr>
          <w:p w14:paraId="209E7FF2" w14:textId="08B2FEF4" w:rsidR="00D73E22" w:rsidRDefault="00D73E22" w:rsidP="00D73E22">
            <w:pPr>
              <w:jc w:val="center"/>
            </w:pPr>
          </w:p>
        </w:tc>
        <w:tc>
          <w:tcPr>
            <w:tcW w:w="3081" w:type="dxa"/>
          </w:tcPr>
          <w:p w14:paraId="7B9F184A" w14:textId="6D3F3A6C" w:rsidR="00D73E22" w:rsidRDefault="00D73E22" w:rsidP="00D73E22">
            <w:pPr>
              <w:jc w:val="center"/>
            </w:pPr>
          </w:p>
        </w:tc>
        <w:tc>
          <w:tcPr>
            <w:tcW w:w="3081" w:type="dxa"/>
          </w:tcPr>
          <w:p w14:paraId="2173C3A0" w14:textId="34CF0BB4" w:rsidR="00D73E22" w:rsidRDefault="00BA2B88" w:rsidP="00D73E22">
            <w:pPr>
              <w:jc w:val="center"/>
            </w:pPr>
            <w:r>
              <w:t>7*7 average pooling</w:t>
            </w:r>
          </w:p>
        </w:tc>
      </w:tr>
      <w:tr w:rsidR="00BB27D4" w14:paraId="6EA719D9" w14:textId="77777777" w:rsidTr="008F246E">
        <w:tc>
          <w:tcPr>
            <w:tcW w:w="3080" w:type="dxa"/>
          </w:tcPr>
          <w:p w14:paraId="5D4B5A34" w14:textId="72C9C68E" w:rsidR="00BB27D4" w:rsidRDefault="00BB27D4" w:rsidP="00BB27D4">
            <w:pPr>
              <w:jc w:val="center"/>
            </w:pPr>
            <w:r>
              <w:t>Dense</w:t>
            </w:r>
          </w:p>
        </w:tc>
        <w:tc>
          <w:tcPr>
            <w:tcW w:w="3081" w:type="dxa"/>
          </w:tcPr>
          <w:p w14:paraId="2ED06FFB" w14:textId="41D330C5" w:rsidR="00BB27D4" w:rsidRDefault="00BB27D4" w:rsidP="00BB27D4">
            <w:pPr>
              <w:jc w:val="center"/>
            </w:pPr>
            <w:r>
              <w:t>1*1</w:t>
            </w:r>
          </w:p>
        </w:tc>
        <w:tc>
          <w:tcPr>
            <w:tcW w:w="3081" w:type="dxa"/>
          </w:tcPr>
          <w:p w14:paraId="0D64CA07" w14:textId="5E02C0B8" w:rsidR="00BB27D4" w:rsidRDefault="00BB27D4" w:rsidP="00EB7814">
            <w:pPr>
              <w:keepNext/>
              <w:jc w:val="center"/>
            </w:pPr>
            <w:r>
              <w:t>1000-d fc, softmax</w:t>
            </w:r>
          </w:p>
        </w:tc>
      </w:tr>
    </w:tbl>
    <w:p w14:paraId="34A4F8AA" w14:textId="2C426486" w:rsidR="00937A1C" w:rsidRDefault="00EB7814" w:rsidP="00EB7814">
      <w:pPr>
        <w:pStyle w:val="Caption"/>
        <w:jc w:val="center"/>
      </w:pPr>
      <w:bookmarkStart w:id="76" w:name="_Toc80554531"/>
      <w:r>
        <w:t xml:space="preserve">Table </w:t>
      </w:r>
      <w:r w:rsidR="00022F11">
        <w:fldChar w:fldCharType="begin"/>
      </w:r>
      <w:r w:rsidR="00022F11">
        <w:instrText xml:space="preserve"> SEQ Table \* ARABIC </w:instrText>
      </w:r>
      <w:r w:rsidR="00022F11">
        <w:fldChar w:fldCharType="separate"/>
      </w:r>
      <w:r w:rsidR="002A5205">
        <w:rPr>
          <w:noProof/>
        </w:rPr>
        <w:t>6</w:t>
      </w:r>
      <w:r w:rsidR="00022F11">
        <w:rPr>
          <w:noProof/>
        </w:rPr>
        <w:fldChar w:fldCharType="end"/>
      </w:r>
      <w:r>
        <w:t>.MobileNetV2 architecture</w:t>
      </w:r>
      <w:bookmarkEnd w:id="76"/>
    </w:p>
    <w:p w14:paraId="0B88C0EB" w14:textId="3F722F47" w:rsidR="004E6AB8" w:rsidRPr="003C5A84" w:rsidRDefault="004E6AB8" w:rsidP="004E6AB8">
      <w:pPr>
        <w:pStyle w:val="Heading2"/>
        <w:tabs>
          <w:tab w:val="left" w:pos="3300"/>
        </w:tabs>
        <w:rPr>
          <w:color w:val="0070C0"/>
        </w:rPr>
      </w:pPr>
      <w:bookmarkStart w:id="77" w:name="_Toc80891481"/>
      <w:r w:rsidRPr="003C5A84">
        <w:rPr>
          <w:color w:val="0070C0"/>
        </w:rPr>
        <w:lastRenderedPageBreak/>
        <w:t>4.</w:t>
      </w:r>
      <w:r w:rsidR="003E7973">
        <w:rPr>
          <w:color w:val="0070C0"/>
        </w:rPr>
        <w:t>4</w:t>
      </w:r>
      <w:r w:rsidRPr="003C5A84">
        <w:rPr>
          <w:color w:val="0070C0"/>
        </w:rPr>
        <w:t xml:space="preserve"> </w:t>
      </w:r>
      <w:r w:rsidR="00395EE7" w:rsidRPr="003C5A84">
        <w:rPr>
          <w:color w:val="0070C0"/>
        </w:rPr>
        <w:t>Hardware resources</w:t>
      </w:r>
      <w:bookmarkEnd w:id="77"/>
    </w:p>
    <w:p w14:paraId="4D41FCD0" w14:textId="726D2F4D" w:rsidR="00395EE7" w:rsidRDefault="00327F5C" w:rsidP="00395EE7">
      <w:r>
        <w:tab/>
      </w:r>
      <w:r w:rsidR="0087798B" w:rsidRPr="0087798B">
        <w:t>Only the personal PC was used in the first stages of development, but the computational time required was too much, so alongside the PC, the researcher chose to use Google Colaboratory Pro, which is an online service platform.</w:t>
      </w:r>
    </w:p>
    <w:p w14:paraId="2FE4FA07" w14:textId="1B2E4434" w:rsidR="003E5872" w:rsidRPr="003C5A84" w:rsidRDefault="003E5872" w:rsidP="005E19B4">
      <w:pPr>
        <w:pStyle w:val="Heading3"/>
        <w:rPr>
          <w:color w:val="0070C0"/>
        </w:rPr>
      </w:pPr>
      <w:bookmarkStart w:id="78" w:name="_Toc80891482"/>
      <w:r w:rsidRPr="003C5A84">
        <w:rPr>
          <w:color w:val="0070C0"/>
        </w:rPr>
        <w:t>4.</w:t>
      </w:r>
      <w:r w:rsidR="003E7973">
        <w:rPr>
          <w:color w:val="0070C0"/>
        </w:rPr>
        <w:t>4</w:t>
      </w:r>
      <w:r w:rsidR="005E19B4" w:rsidRPr="003C5A84">
        <w:rPr>
          <w:color w:val="0070C0"/>
        </w:rPr>
        <w:t>.1</w:t>
      </w:r>
      <w:r w:rsidRPr="003C5A84">
        <w:rPr>
          <w:color w:val="0070C0"/>
        </w:rPr>
        <w:t xml:space="preserve"> </w:t>
      </w:r>
      <w:r w:rsidR="005E19B4" w:rsidRPr="003C5A84">
        <w:rPr>
          <w:color w:val="0070C0"/>
        </w:rPr>
        <w:t>Personal Computer</w:t>
      </w:r>
      <w:bookmarkEnd w:id="78"/>
    </w:p>
    <w:p w14:paraId="2DB1621A" w14:textId="59485552" w:rsidR="0091033A" w:rsidRDefault="005E19B4" w:rsidP="00A113EF">
      <w:r>
        <w:tab/>
      </w:r>
      <w:r w:rsidR="00A113EF" w:rsidRPr="00A113EF">
        <w:t>To complete such a demanding task, the computer requires a significant amount of computing power. Three essential components are required for model development: RAM, a central processing unit (CPU), and a graphics processing unit (GPU). When just a small quantity of data is used to build a model, the GPU may not be required since the CPU performs the computation. Typically, large datasets are needed to build a decent model, and as a result, it may take days, weeks, or months to develop a good model using just the CPU. In this instance, the GPU was utilised to speed the learning process (NVIDIA, 2021). For this project, an Intel Core i7 – 10,750 CPU was used, and there was 32G of RAM memory available for this project. The GPU used was an NVIDIA GeForce RTX-2070 with a memory of 8 GB. Using all the resources at almost 100% capacity, the computer could perform the training process required</w:t>
      </w:r>
      <w:r w:rsidR="00026141">
        <w:t>.</w:t>
      </w:r>
    </w:p>
    <w:p w14:paraId="2F6DF8C1" w14:textId="33F6AF7E" w:rsidR="00026141" w:rsidRPr="00014CC7" w:rsidRDefault="00026141" w:rsidP="00026141">
      <w:pPr>
        <w:pStyle w:val="Heading3"/>
        <w:rPr>
          <w:color w:val="0070C0"/>
        </w:rPr>
      </w:pPr>
      <w:bookmarkStart w:id="79" w:name="_Toc80891483"/>
      <w:r w:rsidRPr="00014CC7">
        <w:rPr>
          <w:color w:val="0070C0"/>
        </w:rPr>
        <w:t>4.</w:t>
      </w:r>
      <w:r w:rsidR="00014CC7" w:rsidRPr="00014CC7">
        <w:rPr>
          <w:color w:val="0070C0"/>
        </w:rPr>
        <w:t>4</w:t>
      </w:r>
      <w:r w:rsidRPr="00014CC7">
        <w:rPr>
          <w:color w:val="0070C0"/>
        </w:rPr>
        <w:t>.</w:t>
      </w:r>
      <w:r w:rsidR="00681319" w:rsidRPr="00014CC7">
        <w:rPr>
          <w:color w:val="0070C0"/>
        </w:rPr>
        <w:t>2</w:t>
      </w:r>
      <w:r w:rsidRPr="00014CC7">
        <w:rPr>
          <w:color w:val="0070C0"/>
        </w:rPr>
        <w:t xml:space="preserve"> Google </w:t>
      </w:r>
      <w:r w:rsidR="00B90C5E" w:rsidRPr="00014CC7">
        <w:rPr>
          <w:color w:val="0070C0"/>
        </w:rPr>
        <w:t>Col</w:t>
      </w:r>
      <w:r w:rsidR="004E06EE" w:rsidRPr="00014CC7">
        <w:rPr>
          <w:color w:val="0070C0"/>
        </w:rPr>
        <w:t>aboratory</w:t>
      </w:r>
      <w:r w:rsidRPr="00014CC7">
        <w:rPr>
          <w:color w:val="0070C0"/>
        </w:rPr>
        <w:t xml:space="preserve"> web service</w:t>
      </w:r>
      <w:bookmarkEnd w:id="79"/>
    </w:p>
    <w:p w14:paraId="1640AA15" w14:textId="77777777" w:rsidR="001E13BD" w:rsidRDefault="001E13BD" w:rsidP="001E13BD">
      <w:pPr>
        <w:ind w:firstLine="720"/>
      </w:pPr>
      <w:r>
        <w:t>Colaboratory (Colab) is a Google Research product. Colab enables anybody to create and run arbitrary Python code directly from the browser, making it ideal for machine learning, data analysis, and teaching. Colab is a hosted Jupyter Notebook service that needs no configuration and provides access to computational resources such as GPUs (Google, 2021). Virtual computers power notebooks with a maximum lifespan of up to 12 hours. Notebooks also disconnect from VMs if they are kept inactive for an extended period. Maximum virtual machine lifespan and idle timeout may change over time or according to the total use of resources</w:t>
      </w:r>
    </w:p>
    <w:p w14:paraId="6B2A6994" w14:textId="5935CB1D" w:rsidR="00A8173E" w:rsidRDefault="001E13BD" w:rsidP="001E13BD">
      <w:pPr>
        <w:ind w:firstLine="720"/>
      </w:pPr>
      <w:r>
        <w:t>The GPUs that are available in Colab change over time. This is essential for Colab to continue providing free access to these materials. Nvidia K80s, T4s, P4s, and P100s are often accessible as GPUs in Colab. There is no method in Colab to choose the kind of GPU to which one may connect at any given moment. Colab Pro may be of interest to those seeking more reliable access to Colab’s fastest GPUs (Google, 2021).</w:t>
      </w:r>
    </w:p>
    <w:p w14:paraId="45D2DA3D" w14:textId="39EB5307" w:rsidR="00F61659" w:rsidRDefault="00F61659" w:rsidP="00F61659">
      <w:pPr>
        <w:pStyle w:val="Heading2"/>
        <w:tabs>
          <w:tab w:val="left" w:pos="3300"/>
        </w:tabs>
      </w:pPr>
      <w:bookmarkStart w:id="80" w:name="_Toc80891484"/>
      <w:r w:rsidRPr="00BB7309">
        <w:rPr>
          <w:color w:val="0070C0"/>
        </w:rPr>
        <w:t>4.</w:t>
      </w:r>
      <w:r w:rsidR="00014CC7">
        <w:rPr>
          <w:color w:val="0070C0"/>
        </w:rPr>
        <w:t>5</w:t>
      </w:r>
      <w:r w:rsidRPr="00BB7309">
        <w:rPr>
          <w:color w:val="0070C0"/>
        </w:rPr>
        <w:t xml:space="preserve"> </w:t>
      </w:r>
      <w:r w:rsidR="006747A6" w:rsidRPr="00BB7309">
        <w:rPr>
          <w:color w:val="0070C0"/>
        </w:rPr>
        <w:t>Programming language</w:t>
      </w:r>
      <w:bookmarkEnd w:id="80"/>
    </w:p>
    <w:p w14:paraId="0FB52CDA" w14:textId="77777777" w:rsidR="00436015" w:rsidRDefault="0099636F" w:rsidP="00436015">
      <w:r>
        <w:tab/>
      </w:r>
      <w:r w:rsidR="00436015">
        <w:t>Selecting the appropriate programming language for the system’s development was difficult since there are currently over 2,000 high-level programming languages. Fortunately, the project requirements eased this issue. During the training phase, the programming language needed to be easy to learn and use, and it needed to be compatible with the GPU libraries since the project included neural networks. Additionally, sufficient documentation and community assistance were required to ensure that issues encountered throughout the development cycle were resolved quickly.</w:t>
      </w:r>
    </w:p>
    <w:p w14:paraId="6720B480" w14:textId="2408EADD" w:rsidR="0060688B" w:rsidRDefault="00436015" w:rsidP="00436015">
      <w:r>
        <w:t xml:space="preserve">After taking these variables into account, the list was significantly condensed. Python, Matlab, R, and C++ are among the most used remaining programming languages for machine learning (Brownlee, 2014; Aruoba &amp; Fernández, 2015). Python is a user-friendly programming language that has a range of libraries that enable transparent GPU usage (Brownlee, 2014; Aruoba &amp; Fernández, 2015). Matlab is a balanced option that is user friendly and quick and has adequate performance but requires a licence to utilise the main product and certain of its libraries (Brownlee, 2014; Aruoba &amp; Fernández, 2015). R is a strong language, but its learning curve is high (Brownlee, 2014; Aruoba &amp; Fernández, 2015). C++ is considered the best choice when speed is essential, but it is difficult to learn and more </w:t>
      </w:r>
      <w:r>
        <w:lastRenderedPageBreak/>
        <w:t>difficult to optimise. Additionally, the development cycle is much longer than that of other programming languages (Brownlee, 2014; Aruoba &amp; Fernández, 2015). Following a thorough study, Python was chosen to train the CNNs because of its high performance, easy learning curve, and lack of licencing requirements.</w:t>
      </w:r>
    </w:p>
    <w:p w14:paraId="25B5FB15" w14:textId="0042BA84" w:rsidR="009B2BD4" w:rsidRPr="00BB7309" w:rsidRDefault="009B2BD4" w:rsidP="009B2BD4">
      <w:pPr>
        <w:pStyle w:val="Heading2"/>
        <w:tabs>
          <w:tab w:val="left" w:pos="3300"/>
        </w:tabs>
        <w:rPr>
          <w:color w:val="0070C0"/>
        </w:rPr>
      </w:pPr>
      <w:bookmarkStart w:id="81" w:name="_Toc80891485"/>
      <w:r w:rsidRPr="00BB7309">
        <w:rPr>
          <w:color w:val="0070C0"/>
        </w:rPr>
        <w:t>4.</w:t>
      </w:r>
      <w:r w:rsidR="00C96608">
        <w:rPr>
          <w:color w:val="0070C0"/>
        </w:rPr>
        <w:t>6</w:t>
      </w:r>
      <w:r w:rsidRPr="00BB7309">
        <w:rPr>
          <w:color w:val="0070C0"/>
        </w:rPr>
        <w:t xml:space="preserve"> Software and </w:t>
      </w:r>
      <w:r w:rsidR="00255BC2" w:rsidRPr="00BB7309">
        <w:rPr>
          <w:color w:val="0070C0"/>
        </w:rPr>
        <w:t>libraries</w:t>
      </w:r>
      <w:bookmarkEnd w:id="81"/>
      <w:r w:rsidR="00255BC2" w:rsidRPr="00BB7309">
        <w:rPr>
          <w:color w:val="0070C0"/>
        </w:rPr>
        <w:t xml:space="preserve"> </w:t>
      </w:r>
    </w:p>
    <w:p w14:paraId="07D11F27" w14:textId="25BE40F1" w:rsidR="00A97D21" w:rsidRPr="00A97D21" w:rsidRDefault="00A97D21" w:rsidP="00A97D21">
      <w:pPr>
        <w:pStyle w:val="ListParagraph"/>
        <w:numPr>
          <w:ilvl w:val="0"/>
          <w:numId w:val="26"/>
        </w:numPr>
      </w:pPr>
      <w:r w:rsidRPr="00133AD2">
        <w:rPr>
          <w:b/>
          <w:bCs/>
        </w:rPr>
        <w:t>Anaconda</w:t>
      </w:r>
      <w:r w:rsidRPr="00A97D21">
        <w:t xml:space="preserve"> is a Python distribution that comes </w:t>
      </w:r>
      <w:r w:rsidR="00133AD2">
        <w:t xml:space="preserve">with </w:t>
      </w:r>
      <w:r w:rsidRPr="00A97D21">
        <w:t>over 400 scientific, mathematical, engineering, and data analytic programmes. It is simple to install and enables interaction with different languages (Anaconda, 2021).</w:t>
      </w:r>
    </w:p>
    <w:p w14:paraId="7CA4C546" w14:textId="77777777" w:rsidR="00A97D21" w:rsidRPr="00A97D21" w:rsidRDefault="00A97D21" w:rsidP="00A97D21">
      <w:pPr>
        <w:pStyle w:val="ListParagraph"/>
        <w:numPr>
          <w:ilvl w:val="0"/>
          <w:numId w:val="26"/>
        </w:numPr>
      </w:pPr>
      <w:r w:rsidRPr="00133AD2">
        <w:rPr>
          <w:b/>
          <w:bCs/>
        </w:rPr>
        <w:t xml:space="preserve">Jupyter Notebook </w:t>
      </w:r>
      <w:r w:rsidRPr="00A97D21">
        <w:t>is a free, open-source, interactive online application referred to as a computational notebook that enables academics to integrate software code, computational output, explanatory text, and multimedia resources into a single document.</w:t>
      </w:r>
    </w:p>
    <w:p w14:paraId="583111C7" w14:textId="77777777" w:rsidR="00A97D21" w:rsidRPr="00A97D21" w:rsidRDefault="00A97D21" w:rsidP="00A97D21">
      <w:pPr>
        <w:pStyle w:val="ListParagraph"/>
        <w:numPr>
          <w:ilvl w:val="0"/>
          <w:numId w:val="26"/>
        </w:numPr>
      </w:pPr>
      <w:r w:rsidRPr="00133AD2">
        <w:rPr>
          <w:b/>
          <w:bCs/>
        </w:rPr>
        <w:t>CUDA</w:t>
      </w:r>
      <w:r w:rsidRPr="00A97D21">
        <w:t xml:space="preserve"> is a parallel computing platform and programming paradigm developed by NVIDIA that enables the GPU’s capabilities to be fully used.</w:t>
      </w:r>
    </w:p>
    <w:p w14:paraId="6D83E92A" w14:textId="77777777" w:rsidR="00A97D21" w:rsidRPr="00A97D21" w:rsidRDefault="00A97D21" w:rsidP="00A97D21">
      <w:pPr>
        <w:pStyle w:val="ListParagraph"/>
        <w:numPr>
          <w:ilvl w:val="0"/>
          <w:numId w:val="26"/>
        </w:numPr>
      </w:pPr>
      <w:r w:rsidRPr="00133AD2">
        <w:rPr>
          <w:b/>
          <w:bCs/>
        </w:rPr>
        <w:t>CuDNN</w:t>
      </w:r>
      <w:r w:rsidRPr="00A97D21">
        <w:t xml:space="preserve"> is an acronym for CUDA Deep Neural Network library, a collection of primitives for DNN that implement common functions such as forward and backward convolution, pooling, normalisation, and activation layers in a highly optimised manner (NVIDIA, 2021).</w:t>
      </w:r>
    </w:p>
    <w:p w14:paraId="7894E358" w14:textId="77777777" w:rsidR="00A97D21" w:rsidRPr="00A97D21" w:rsidRDefault="00A97D21" w:rsidP="00A97D21">
      <w:pPr>
        <w:pStyle w:val="ListParagraph"/>
        <w:numPr>
          <w:ilvl w:val="0"/>
          <w:numId w:val="26"/>
        </w:numPr>
      </w:pPr>
      <w:r w:rsidRPr="00133AD2">
        <w:rPr>
          <w:b/>
          <w:bCs/>
        </w:rPr>
        <w:t>Tensorflow</w:t>
      </w:r>
      <w:r w:rsidRPr="00A97D21">
        <w:t xml:space="preserve"> is a framework that ensures access to powerful APIs such as Keras from which different pre-trained models and functions can be imported to build a robust system. Additionally, it can run on both GPUs and CPUs, which decrease the computational time (Tensorflow, 2021).</w:t>
      </w:r>
    </w:p>
    <w:p w14:paraId="02E2A72D" w14:textId="77777777" w:rsidR="00A97D21" w:rsidRPr="00A97D21" w:rsidRDefault="00A97D21" w:rsidP="00A97D21">
      <w:pPr>
        <w:pStyle w:val="ListParagraph"/>
        <w:numPr>
          <w:ilvl w:val="0"/>
          <w:numId w:val="26"/>
        </w:numPr>
      </w:pPr>
      <w:r w:rsidRPr="00133AD2">
        <w:rPr>
          <w:b/>
          <w:bCs/>
        </w:rPr>
        <w:t>Keras</w:t>
      </w:r>
      <w:r w:rsidRPr="00A97D21">
        <w:t xml:space="preserve"> is an API that adheres to best practices for cognitive load reduction: it provides consistent and simple APIs, reduces the number of user activities needed for typical use cases, and delivers clear and actionable error signals. Additionally, it includes comprehensive documentation and development instructions (Keras, 2021).</w:t>
      </w:r>
    </w:p>
    <w:p w14:paraId="4C3414BB" w14:textId="77777777" w:rsidR="00A97D21" w:rsidRPr="00A97D21" w:rsidRDefault="00A97D21" w:rsidP="00A97D21">
      <w:pPr>
        <w:pStyle w:val="ListParagraph"/>
        <w:numPr>
          <w:ilvl w:val="0"/>
          <w:numId w:val="26"/>
        </w:numPr>
      </w:pPr>
      <w:r w:rsidRPr="00133AD2">
        <w:rPr>
          <w:b/>
          <w:bCs/>
        </w:rPr>
        <w:t>matplotlib.pyplot</w:t>
      </w:r>
      <w:r w:rsidRPr="00A97D21">
        <w:t xml:space="preserve"> is a set of methods that emulate the functionality of MATLAB in matplotlib. Each pyplot function modifies a figure in some way; for example, it produces a figure and a plotting region inside the figure, plots some lines within the plotting area, and decorates the plot with labels (Matplotlib, 2021).</w:t>
      </w:r>
    </w:p>
    <w:p w14:paraId="050C2A4C" w14:textId="77777777" w:rsidR="00A97D21" w:rsidRPr="00A97D21" w:rsidRDefault="00A97D21" w:rsidP="00A97D21">
      <w:pPr>
        <w:pStyle w:val="ListParagraph"/>
        <w:numPr>
          <w:ilvl w:val="0"/>
          <w:numId w:val="26"/>
        </w:numPr>
      </w:pPr>
      <w:r w:rsidRPr="00133AD2">
        <w:rPr>
          <w:b/>
          <w:bCs/>
        </w:rPr>
        <w:t>NumPy is</w:t>
      </w:r>
      <w:r w:rsidRPr="00A97D21">
        <w:t xml:space="preserve"> the foundational Python module for scientific computing. It is a Python library that includes a multidimensional array object, various derived objects (such as masked arrays and matrices), and a collection of routines for performing fast array operations, such as mathematical, logical, shape manipulation, sorting, selecting, I/O, discrete Fourier transforms, introductory linear algebra, basic statistical operations, and random simulation (NumPy, 2021).</w:t>
      </w:r>
    </w:p>
    <w:p w14:paraId="3EBF605B" w14:textId="77777777" w:rsidR="00A97D21" w:rsidRPr="00A97D21" w:rsidRDefault="00A97D21" w:rsidP="00A97D21">
      <w:pPr>
        <w:pStyle w:val="ListParagraph"/>
        <w:numPr>
          <w:ilvl w:val="0"/>
          <w:numId w:val="26"/>
        </w:numPr>
      </w:pPr>
      <w:r w:rsidRPr="00133AD2">
        <w:rPr>
          <w:b/>
          <w:bCs/>
        </w:rPr>
        <w:t>OS</w:t>
      </w:r>
      <w:r w:rsidRPr="00A97D21">
        <w:t xml:space="preserve"> enables the use of operating system-dependent functionality in a portable manner. It enables the user to read and write files, modify paths, and view the contents of all files on the command line. Additionally, it can create temporary files and directories and manage high-level files and directories (Docs.python.org., 2021).</w:t>
      </w:r>
    </w:p>
    <w:p w14:paraId="4EE0461E" w14:textId="77777777" w:rsidR="00A97D21" w:rsidRPr="00A97D21" w:rsidRDefault="00A97D21" w:rsidP="00A97D21">
      <w:pPr>
        <w:pStyle w:val="ListParagraph"/>
        <w:numPr>
          <w:ilvl w:val="0"/>
          <w:numId w:val="26"/>
        </w:numPr>
      </w:pPr>
      <w:r w:rsidRPr="00133AD2">
        <w:rPr>
          <w:b/>
          <w:bCs/>
        </w:rPr>
        <w:t>Scikit-</w:t>
      </w:r>
      <w:r w:rsidRPr="00A97D21">
        <w:t>learn is arguably the most helpful machine learning package available in Python. The sklearn library provides a variety of fast machine learning and statistical modelling techniques, such as classification, regression, clustering, and dimensionality reduction (Scikit-learn.org., 2021).</w:t>
      </w:r>
    </w:p>
    <w:p w14:paraId="0CEEDC8C" w14:textId="77777777" w:rsidR="00A97D21" w:rsidRPr="00A97D21" w:rsidRDefault="00A97D21" w:rsidP="00A97D21">
      <w:pPr>
        <w:pStyle w:val="ListParagraph"/>
        <w:numPr>
          <w:ilvl w:val="0"/>
          <w:numId w:val="26"/>
        </w:numPr>
      </w:pPr>
      <w:r w:rsidRPr="00133AD2">
        <w:rPr>
          <w:b/>
          <w:bCs/>
        </w:rPr>
        <w:t>Pandas</w:t>
      </w:r>
      <w:r w:rsidRPr="00A97D21">
        <w:t xml:space="preserve"> is based on two essential Python libraries: matplotlib for data visualisation and NumPy for mathematical calculations. Pandas serves as a wrapper over these libraries, enabling the user to access numerous matplotlib and NumPy functions quickly. Before pandas, most analysts utilised Python for data munging and preparation before transitioning </w:t>
      </w:r>
      <w:r w:rsidRPr="00A97D21">
        <w:lastRenderedPageBreak/>
        <w:t>to a more domain-specific language like R for the remainder of their workflow (Pandas, 2021).</w:t>
      </w:r>
    </w:p>
    <w:p w14:paraId="428F8CB3" w14:textId="77777777" w:rsidR="00A97D21" w:rsidRPr="00A97D21" w:rsidRDefault="00A97D21" w:rsidP="00A97D21">
      <w:pPr>
        <w:pStyle w:val="ListParagraph"/>
        <w:numPr>
          <w:ilvl w:val="0"/>
          <w:numId w:val="26"/>
        </w:numPr>
      </w:pPr>
      <w:r w:rsidRPr="00133AD2">
        <w:rPr>
          <w:b/>
          <w:bCs/>
        </w:rPr>
        <w:t>Itertools</w:t>
      </w:r>
      <w:r w:rsidRPr="00A97D21">
        <w:t xml:space="preserve"> provides a collection of iterator building pieces inspired by APL, Haskell, and SML techniques. Each has been rewritten in Python-friendly code. The module standardises a foundational collection of quick, memory-efficient utilities that may be used alone or in combination. They combine to create an “iterator algebra” which enables the rapid and efficient construction of customised tools in pure Python.</w:t>
      </w:r>
    </w:p>
    <w:p w14:paraId="1A4F5A65" w14:textId="389C063A" w:rsidR="0089305D" w:rsidRPr="00BB7309" w:rsidRDefault="0089305D" w:rsidP="0089305D">
      <w:pPr>
        <w:pStyle w:val="Heading2"/>
        <w:tabs>
          <w:tab w:val="left" w:pos="3300"/>
        </w:tabs>
        <w:rPr>
          <w:color w:val="0070C0"/>
        </w:rPr>
      </w:pPr>
      <w:bookmarkStart w:id="82" w:name="_Toc80891486"/>
      <w:r w:rsidRPr="00BB7309">
        <w:rPr>
          <w:color w:val="0070C0"/>
        </w:rPr>
        <w:t>4.</w:t>
      </w:r>
      <w:r w:rsidR="00C106F9" w:rsidRPr="00BB7309">
        <w:rPr>
          <w:color w:val="0070C0"/>
        </w:rPr>
        <w:t>4</w:t>
      </w:r>
      <w:r w:rsidRPr="00BB7309">
        <w:rPr>
          <w:color w:val="0070C0"/>
        </w:rPr>
        <w:t xml:space="preserve"> Tuning the hyper-parameters</w:t>
      </w:r>
      <w:bookmarkEnd w:id="82"/>
      <w:r w:rsidRPr="00BB7309">
        <w:rPr>
          <w:color w:val="0070C0"/>
        </w:rPr>
        <w:t xml:space="preserve"> </w:t>
      </w:r>
    </w:p>
    <w:p w14:paraId="6C02F0B6" w14:textId="77777777" w:rsidR="00172F55" w:rsidRDefault="00172F55" w:rsidP="00172F55">
      <w:pPr>
        <w:ind w:firstLine="720"/>
      </w:pPr>
      <w:r>
        <w:t>Accurate model training requires a critical step known as hyper-parameter tweaking. This procedure focuses on fine-tuning the hyper-parameters, which are the model’s values, to obtain optimal performance. The following hyper-parameters were adjusted during this phase:</w:t>
      </w:r>
    </w:p>
    <w:p w14:paraId="47D965FC" w14:textId="372FB8EC" w:rsidR="00172F55" w:rsidRDefault="00172F55" w:rsidP="00172F55">
      <w:pPr>
        <w:ind w:firstLine="720"/>
      </w:pPr>
      <w:r w:rsidRPr="00172F55">
        <w:rPr>
          <w:b/>
          <w:bCs/>
        </w:rPr>
        <w:t>Learning rate:</w:t>
      </w:r>
      <w:r>
        <w:t xml:space="preserve"> This limits the number of iterations required for the model to produce an acceptable solution by adjusting the step size when approaching the global or local minima. This is often the single most critical hyper-parameter, and it should be constantly adjusted. The values of a neural network may be very varied, ranging from more than 106 to fewer than 1. However, for ordinary neural networks, a default value of 0.01 is sufficient (Cs231n.github.io., 2021; Prechelt, 2012).</w:t>
      </w:r>
    </w:p>
    <w:p w14:paraId="7A2A55BA" w14:textId="77777777" w:rsidR="00172F55" w:rsidRDefault="00172F55" w:rsidP="00172F55">
      <w:pPr>
        <w:ind w:firstLine="720"/>
      </w:pPr>
      <w:r w:rsidRPr="00172F55">
        <w:rPr>
          <w:b/>
          <w:bCs/>
        </w:rPr>
        <w:t>Gradient descent optimisation algorithm</w:t>
      </w:r>
      <w:r>
        <w:t>: This hyper-parameter influences convergence time since it defines the gradient descent method to employ. Six algorithms are often used: accelerated gradient, momentum, Adagrad, Adadelta, RMSprop, and Adam.</w:t>
      </w:r>
    </w:p>
    <w:p w14:paraId="4527B0F6" w14:textId="77777777" w:rsidR="00172F55" w:rsidRDefault="00172F55" w:rsidP="00172F55">
      <w:pPr>
        <w:ind w:firstLine="720"/>
      </w:pPr>
      <w:r w:rsidRPr="00172F55">
        <w:rPr>
          <w:b/>
          <w:bCs/>
        </w:rPr>
        <w:t>Number of epochs</w:t>
      </w:r>
      <w:r>
        <w:t>: This determines the duration of the training process. On the one hand, a small number prevents convergence by prematurely terminating the training process; on the other hand, a large number wastes processing time without improving performance. It is critical to note that when early stopping is used, there is no need to specify the number of epochs; the model will terminate as soon as performance improves or declines (Prechelt, 2012; Hastie, 2001).</w:t>
      </w:r>
    </w:p>
    <w:p w14:paraId="1EBCB8E4" w14:textId="77777777" w:rsidR="00172F55" w:rsidRDefault="00172F55" w:rsidP="00172F55">
      <w:pPr>
        <w:ind w:firstLine="720"/>
      </w:pPr>
      <w:r w:rsidRPr="00172F55">
        <w:rPr>
          <w:b/>
          <w:bCs/>
        </w:rPr>
        <w:t>Number of dense layers:</w:t>
      </w:r>
      <w:r>
        <w:t xml:space="preserve"> This defines the number of layers, which influences the kind of decision boundary the design may represent. However, as the number of layers increases, the model becomes more complicated, and it becomes more difficult to choose appropriate parameters that allow the architecture to converge.</w:t>
      </w:r>
    </w:p>
    <w:p w14:paraId="490DCF68" w14:textId="77777777" w:rsidR="00172F55" w:rsidRDefault="00172F55" w:rsidP="00172F55">
      <w:pPr>
        <w:ind w:firstLine="720"/>
      </w:pPr>
      <w:r w:rsidRPr="00172F55">
        <w:rPr>
          <w:b/>
          <w:bCs/>
        </w:rPr>
        <w:t>Convolutional filter size:</w:t>
      </w:r>
      <w:r>
        <w:t xml:space="preserve"> This parameter determines how the DCNN responds to certain types of features. When the filter is large, such as 7x7 or more, the network may miss critical information in the input. When the filter is tiny, the network considers more information, which is not necessarily accurate. Convolutional filters of sizes 3x3 and 5x5 are suggested for all layers; however, 7x7 filters should be used only in the initial layer.</w:t>
      </w:r>
    </w:p>
    <w:p w14:paraId="31DA94AF" w14:textId="77777777" w:rsidR="00172F55" w:rsidRDefault="00172F55" w:rsidP="00172F55">
      <w:pPr>
        <w:ind w:firstLine="720"/>
      </w:pPr>
      <w:r w:rsidRPr="00172F55">
        <w:rPr>
          <w:b/>
          <w:bCs/>
        </w:rPr>
        <w:t>Number of convolutional filters:</w:t>
      </w:r>
      <w:r>
        <w:t xml:space="preserve"> This parameter determines the number of activation maps and the characteristics to which the network responds. </w:t>
      </w:r>
    </w:p>
    <w:p w14:paraId="58E928CF" w14:textId="3505AF0D" w:rsidR="006F2698" w:rsidRDefault="00172F55" w:rsidP="00172F55">
      <w:pPr>
        <w:ind w:firstLine="720"/>
      </w:pPr>
      <w:r w:rsidRPr="00172F55">
        <w:rPr>
          <w:b/>
          <w:bCs/>
        </w:rPr>
        <w:t>Activation function</w:t>
      </w:r>
      <w:r>
        <w:t>: This regulates neuronal activity. When the design is composed of many layers, this is a critical hyper-parameter. As previously stated, disappearing and exploding gradients are two backpropagation effects intimately related to the starting weights and activation function. Cs231n.github.io. (2021) asserts that the ReLU and maxout activation functions are preferable because they address these issues.</w:t>
      </w:r>
    </w:p>
    <w:p w14:paraId="4B0E7D18" w14:textId="1F8693D0" w:rsidR="002F440A" w:rsidRPr="00BB7309" w:rsidRDefault="002F440A" w:rsidP="002F440A">
      <w:pPr>
        <w:pStyle w:val="Heading1"/>
        <w:rPr>
          <w:color w:val="0070C0"/>
        </w:rPr>
      </w:pPr>
      <w:bookmarkStart w:id="83" w:name="_Toc80891487"/>
      <w:r w:rsidRPr="00BB7309">
        <w:rPr>
          <w:color w:val="0070C0"/>
        </w:rPr>
        <w:lastRenderedPageBreak/>
        <w:t xml:space="preserve">Chapter </w:t>
      </w:r>
      <w:r w:rsidR="00A13E4F" w:rsidRPr="00BB7309">
        <w:rPr>
          <w:color w:val="0070C0"/>
        </w:rPr>
        <w:t xml:space="preserve">5. </w:t>
      </w:r>
      <w:r w:rsidR="0050313D" w:rsidRPr="00BB7309">
        <w:rPr>
          <w:color w:val="0070C0"/>
        </w:rPr>
        <w:t>Experiments</w:t>
      </w:r>
      <w:r w:rsidR="005B6EB8" w:rsidRPr="00BB7309">
        <w:rPr>
          <w:color w:val="0070C0"/>
        </w:rPr>
        <w:t xml:space="preserve"> and results</w:t>
      </w:r>
      <w:bookmarkEnd w:id="83"/>
    </w:p>
    <w:p w14:paraId="505FC90E" w14:textId="77777777" w:rsidR="00BF6361" w:rsidRDefault="00D326B9" w:rsidP="00BF6361">
      <w:r>
        <w:tab/>
      </w:r>
      <w:r w:rsidR="00BF6361">
        <w:t>This chapter describes all the stages and approaches taken to develop a robust model. This includes the modifications made step by step and the fine-tuning process. In order to start the training, the dataset had to be transferred into the system. Only the manually annotated pictures were used in these experiments, with 283,901 images matching the following emotions: anger, disgust, fear, happiness, neutral, sadness, and surprise. Because of the size of the dataset, the pictures could not be fed to the algorithm as a whole. Due to this problem, mini-batch sizes had to be used. . ImageDataGenerator() class, along with .flow_from_directory(), allow the use of these mini-batch sizes and provide access to use data augmentation (Tensorflow, 2021).</w:t>
      </w:r>
    </w:p>
    <w:p w14:paraId="4C3A72D5" w14:textId="05B0FEBF" w:rsidR="00B93A95" w:rsidRDefault="00BF6361" w:rsidP="00BF6361">
      <w:r>
        <w:tab/>
        <w:t>As previously mentioned, this study used four pre-trained models that were fine tuned. The models are VGG-19, InceptionV3, ResNet101V3, and MobileNetV3. The input shape chosen for this model is 224*224 since this is the value previously used to train the models on the ImageNet dataset. The top layers were not included in order to be able to fine-tune the model. After some calculation, the batch size used for this project was 128, which is a value that fits the GPU and RAM requirements. Data augmentation was used on the dataset to increase the generalisation capabilities of the models. This includes data normalisation, a 0 to 10% zooming range, a 5-degree rotation range, and horizontal flip. Here, the dataset was divided into pictures for training (80%) and validation (20%). Furthermore, the pictures for training were shuffled to increase the generalisation capabilities.</w:t>
      </w:r>
      <w:r w:rsidR="008942E2">
        <w:t>.</w:t>
      </w:r>
    </w:p>
    <w:p w14:paraId="06722F3D" w14:textId="6ED32CF1" w:rsidR="00FE2278" w:rsidRPr="00BB7309" w:rsidRDefault="00FE2278" w:rsidP="00FE2278">
      <w:pPr>
        <w:pStyle w:val="Heading2"/>
        <w:rPr>
          <w:color w:val="0070C0"/>
        </w:rPr>
      </w:pPr>
      <w:bookmarkStart w:id="84" w:name="_Toc80891488"/>
      <w:r w:rsidRPr="00BB7309">
        <w:rPr>
          <w:color w:val="0070C0"/>
        </w:rPr>
        <w:t xml:space="preserve">5.1. First </w:t>
      </w:r>
      <w:r w:rsidR="008403F6" w:rsidRPr="00BB7309">
        <w:rPr>
          <w:color w:val="0070C0"/>
        </w:rPr>
        <w:t>configuration models</w:t>
      </w:r>
      <w:bookmarkEnd w:id="84"/>
    </w:p>
    <w:p w14:paraId="760FEFBF" w14:textId="4D63B657" w:rsidR="00EB7814" w:rsidRDefault="00C07DAF" w:rsidP="004C2165">
      <w:r>
        <w:tab/>
      </w:r>
      <w:r w:rsidR="004C2165" w:rsidRPr="004C2165">
        <w:t xml:space="preserve">For the first experiment, the first layer added was a global max pooling added to reduce the number of parameters as Kim and Jeong (2019) suggested. Before the data is fed to the fully contacted layers, it must go through a flattened layer. This converts the data received from the convolutional layers into a one-dimensional array (Jeong, 2019). A fully connected layer with 1,024 neural units was added using ReLu as an activation function. This activation function was used because it utilises half as many parameters as the maxout (Cs231n.github.io., 2021). The output layer has only seven neurons, matching the number of emotions with a softmax activation function. Finally, the model was compiled using the Adam optimiser since this optimiser is the most efficient of them all (Kingma &amp; Ba, 2015). The model trained for 10 epochs, and the best weights were saved </w:t>
      </w:r>
      <w:r w:rsidR="004C2165" w:rsidRPr="004C2165">
        <w:lastRenderedPageBreak/>
        <w:t xml:space="preserve">using the ModelCheckpoint tool. This ensured that the model created achieved the best result using </w:t>
      </w:r>
      <w:r w:rsidR="00BB33D9">
        <w:rPr>
          <w:noProof/>
        </w:rPr>
        <w:drawing>
          <wp:anchor distT="0" distB="0" distL="114300" distR="114300" simplePos="0" relativeHeight="252328960" behindDoc="0" locked="0" layoutInCell="1" allowOverlap="1" wp14:anchorId="3FEFB7CE" wp14:editId="05570678">
            <wp:simplePos x="0" y="0"/>
            <wp:positionH relativeFrom="margin">
              <wp:align>center</wp:align>
            </wp:positionH>
            <wp:positionV relativeFrom="paragraph">
              <wp:posOffset>366329</wp:posOffset>
            </wp:positionV>
            <wp:extent cx="5486400" cy="2968831"/>
            <wp:effectExtent l="0" t="0" r="0" b="3175"/>
            <wp:wrapTopAndBottom/>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14:sizeRelH relativeFrom="margin">
              <wp14:pctWidth>0</wp14:pctWidth>
            </wp14:sizeRelH>
            <wp14:sizeRelV relativeFrom="margin">
              <wp14:pctHeight>0</wp14:pctHeight>
            </wp14:sizeRelV>
          </wp:anchor>
        </w:drawing>
      </w:r>
      <w:r w:rsidR="004C2165" w:rsidRPr="004C2165">
        <w:t>the current setup.</w:t>
      </w:r>
    </w:p>
    <w:p w14:paraId="282020F6" w14:textId="08D45EFE" w:rsidR="008F4EB1" w:rsidRDefault="00EB7814" w:rsidP="00EB7814">
      <w:pPr>
        <w:pStyle w:val="Caption"/>
        <w:jc w:val="center"/>
      </w:pPr>
      <w:bookmarkStart w:id="85" w:name="_Toc80666902"/>
      <w:r>
        <w:t xml:space="preserve">Figure </w:t>
      </w:r>
      <w:r w:rsidR="00022F11">
        <w:fldChar w:fldCharType="begin"/>
      </w:r>
      <w:r w:rsidR="00022F11">
        <w:instrText xml:space="preserve"> SEQ Figure \* ARABIC </w:instrText>
      </w:r>
      <w:r w:rsidR="00022F11">
        <w:fldChar w:fldCharType="separate"/>
      </w:r>
      <w:r w:rsidR="002A5205">
        <w:rPr>
          <w:noProof/>
        </w:rPr>
        <w:t>13</w:t>
      </w:r>
      <w:r w:rsidR="00022F11">
        <w:rPr>
          <w:noProof/>
        </w:rPr>
        <w:fldChar w:fldCharType="end"/>
      </w:r>
      <w:r>
        <w:t>.</w:t>
      </w:r>
      <w:r w:rsidRPr="00185BB9">
        <w:t>Training results for each model in first stage</w:t>
      </w:r>
      <w:bookmarkEnd w:id="85"/>
    </w:p>
    <w:p w14:paraId="63798E01" w14:textId="6F251EA8" w:rsidR="00794027" w:rsidRDefault="006D6BB2" w:rsidP="00F9386D">
      <w:r w:rsidRPr="00770F2F">
        <w:rPr>
          <w:noProof/>
        </w:rPr>
        <w:drawing>
          <wp:anchor distT="0" distB="0" distL="114300" distR="114300" simplePos="0" relativeHeight="249406464" behindDoc="0" locked="0" layoutInCell="1" allowOverlap="1" wp14:anchorId="18EEFC02" wp14:editId="60ABDA62">
            <wp:simplePos x="0" y="0"/>
            <wp:positionH relativeFrom="margin">
              <wp:align>right</wp:align>
            </wp:positionH>
            <wp:positionV relativeFrom="paragraph">
              <wp:posOffset>3121365</wp:posOffset>
            </wp:positionV>
            <wp:extent cx="2569845" cy="1552575"/>
            <wp:effectExtent l="0" t="0" r="1905" b="9525"/>
            <wp:wrapTopAndBottom/>
            <wp:docPr id="65" name="Picture 65"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pplicatio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69845" cy="155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49372672" behindDoc="0" locked="0" layoutInCell="1" allowOverlap="1" wp14:anchorId="39E54F0E" wp14:editId="41BF720C">
            <wp:simplePos x="0" y="0"/>
            <wp:positionH relativeFrom="margin">
              <wp:align>left</wp:align>
            </wp:positionH>
            <wp:positionV relativeFrom="paragraph">
              <wp:posOffset>3175575</wp:posOffset>
            </wp:positionV>
            <wp:extent cx="2422525" cy="1485900"/>
            <wp:effectExtent l="0" t="0" r="0" b="0"/>
            <wp:wrapTopAndBottom/>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22525" cy="1485900"/>
                    </a:xfrm>
                    <a:prstGeom prst="rect">
                      <a:avLst/>
                    </a:prstGeom>
                  </pic:spPr>
                </pic:pic>
              </a:graphicData>
            </a:graphic>
            <wp14:sizeRelH relativeFrom="margin">
              <wp14:pctWidth>0</wp14:pctWidth>
            </wp14:sizeRelH>
            <wp14:sizeRelV relativeFrom="margin">
              <wp14:pctHeight>0</wp14:pctHeight>
            </wp14:sizeRelV>
          </wp:anchor>
        </w:drawing>
      </w:r>
      <w:r w:rsidR="00BD1BF2">
        <w:rPr>
          <w:noProof/>
        </w:rPr>
        <mc:AlternateContent>
          <mc:Choice Requires="wps">
            <w:drawing>
              <wp:anchor distT="0" distB="0" distL="114300" distR="114300" simplePos="0" relativeHeight="252340224" behindDoc="0" locked="0" layoutInCell="1" allowOverlap="1" wp14:anchorId="570BDDF4" wp14:editId="3948D59C">
                <wp:simplePos x="0" y="0"/>
                <wp:positionH relativeFrom="margin">
                  <wp:align>left</wp:align>
                </wp:positionH>
                <wp:positionV relativeFrom="paragraph">
                  <wp:posOffset>2745740</wp:posOffset>
                </wp:positionV>
                <wp:extent cx="2413635" cy="635"/>
                <wp:effectExtent l="0" t="0" r="5715" b="0"/>
                <wp:wrapTopAndBottom/>
                <wp:docPr id="295" name="Text Box 295"/>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072BCC14" w14:textId="4E3A8347" w:rsidR="00BD1BF2" w:rsidRPr="00F65381" w:rsidRDefault="00BD1BF2" w:rsidP="00BD1BF2">
                            <w:pPr>
                              <w:pStyle w:val="Caption"/>
                              <w:jc w:val="center"/>
                              <w:rPr>
                                <w:noProof/>
                              </w:rPr>
                            </w:pPr>
                            <w:bookmarkStart w:id="86" w:name="_Toc80666905"/>
                            <w:r>
                              <w:t xml:space="preserve">Figure </w:t>
                            </w:r>
                            <w:r w:rsidR="00022F11">
                              <w:fldChar w:fldCharType="begin"/>
                            </w:r>
                            <w:r w:rsidR="00022F11">
                              <w:instrText xml:space="preserve"> SEQ Figure \* ARABIC </w:instrText>
                            </w:r>
                            <w:r w:rsidR="00022F11">
                              <w:fldChar w:fldCharType="separate"/>
                            </w:r>
                            <w:r w:rsidR="002A5205">
                              <w:rPr>
                                <w:noProof/>
                              </w:rPr>
                              <w:t>14</w:t>
                            </w:r>
                            <w:r w:rsidR="00022F11">
                              <w:rPr>
                                <w:noProof/>
                              </w:rPr>
                              <w:fldChar w:fldCharType="end"/>
                            </w:r>
                            <w:r>
                              <w:t>.</w:t>
                            </w:r>
                            <w:r w:rsidRPr="008161E1">
                              <w:t>VGG19-first stage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BDDF4" id="Text Box 295" o:spid="_x0000_s1041" type="#_x0000_t202" style="position:absolute;margin-left:0;margin-top:216.2pt;width:190.05pt;height:.05pt;z-index:25234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" stroked="f">
                <v:textbox style="mso-fit-shape-to-text:t" inset="0,0,0,0">
                  <w:txbxContent>
                    <w:p w14:paraId="072BCC14" w14:textId="4E3A8347" w:rsidR="00BD1BF2" w:rsidRPr="00F65381" w:rsidRDefault="00BD1BF2" w:rsidP="00BD1BF2">
                      <w:pPr>
                        <w:pStyle w:val="Caption"/>
                        <w:jc w:val="center"/>
                        <w:rPr>
                          <w:noProof/>
                        </w:rPr>
                      </w:pPr>
                      <w:bookmarkStart w:id="87" w:name="_Toc80666905"/>
                      <w:r>
                        <w:t xml:space="preserve">Figure </w:t>
                      </w:r>
                      <w:r w:rsidR="00022F11">
                        <w:fldChar w:fldCharType="begin"/>
                      </w:r>
                      <w:r w:rsidR="00022F11">
                        <w:instrText xml:space="preserve"> SEQ Figure \* ARABIC </w:instrText>
                      </w:r>
                      <w:r w:rsidR="00022F11">
                        <w:fldChar w:fldCharType="separate"/>
                      </w:r>
                      <w:r w:rsidR="002A5205">
                        <w:rPr>
                          <w:noProof/>
                        </w:rPr>
                        <w:t>14</w:t>
                      </w:r>
                      <w:r w:rsidR="00022F11">
                        <w:rPr>
                          <w:noProof/>
                        </w:rPr>
                        <w:fldChar w:fldCharType="end"/>
                      </w:r>
                      <w:r>
                        <w:t>.</w:t>
                      </w:r>
                      <w:r w:rsidRPr="008161E1">
                        <w:t>VGG19-first stage</w:t>
                      </w:r>
                      <w:bookmarkEnd w:id="87"/>
                    </w:p>
                  </w:txbxContent>
                </v:textbox>
                <w10:wrap type="topAndBottom" anchorx="margin"/>
              </v:shape>
            </w:pict>
          </mc:Fallback>
        </mc:AlternateContent>
      </w:r>
      <w:r w:rsidR="00C200C1">
        <w:rPr>
          <w:noProof/>
        </w:rPr>
        <mc:AlternateContent>
          <mc:Choice Requires="wps">
            <w:drawing>
              <wp:anchor distT="0" distB="0" distL="114300" distR="114300" simplePos="0" relativeHeight="252343296" behindDoc="0" locked="0" layoutInCell="1" allowOverlap="1" wp14:anchorId="3B3BE717" wp14:editId="085D1203">
                <wp:simplePos x="0" y="0"/>
                <wp:positionH relativeFrom="column">
                  <wp:posOffset>3064510</wp:posOffset>
                </wp:positionH>
                <wp:positionV relativeFrom="paragraph">
                  <wp:posOffset>2766695</wp:posOffset>
                </wp:positionV>
                <wp:extent cx="2660015"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0CEFD1D4" w14:textId="3FCBEC4B" w:rsidR="00C200C1" w:rsidRPr="005E334F" w:rsidRDefault="00C200C1" w:rsidP="00C200C1">
                            <w:pPr>
                              <w:pStyle w:val="Caption"/>
                              <w:jc w:val="center"/>
                              <w:rPr>
                                <w:noProof/>
                              </w:rPr>
                            </w:pPr>
                            <w:bookmarkStart w:id="88" w:name="_Toc80666906"/>
                            <w:r>
                              <w:t xml:space="preserve">Figure </w:t>
                            </w:r>
                            <w:r w:rsidR="00022F11">
                              <w:fldChar w:fldCharType="begin"/>
                            </w:r>
                            <w:r w:rsidR="00022F11">
                              <w:instrText xml:space="preserve"> SEQ Figure \* ARABIC </w:instrText>
                            </w:r>
                            <w:r w:rsidR="00022F11">
                              <w:fldChar w:fldCharType="separate"/>
                            </w:r>
                            <w:r w:rsidR="002A5205">
                              <w:rPr>
                                <w:noProof/>
                              </w:rPr>
                              <w:t>15</w:t>
                            </w:r>
                            <w:r w:rsidR="00022F11">
                              <w:rPr>
                                <w:noProof/>
                              </w:rPr>
                              <w:fldChar w:fldCharType="end"/>
                            </w:r>
                            <w:r>
                              <w:t>.ResNet101V2-first stage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BE717" id="Text Box 296" o:spid="_x0000_s1042" type="#_x0000_t202" style="position:absolute;margin-left:241.3pt;margin-top:217.85pt;width:209.45pt;height:.0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" stroked="f">
                <v:textbox style="mso-fit-shape-to-text:t" inset="0,0,0,0">
                  <w:txbxContent>
                    <w:p w14:paraId="0CEFD1D4" w14:textId="3FCBEC4B" w:rsidR="00C200C1" w:rsidRPr="005E334F" w:rsidRDefault="00C200C1" w:rsidP="00C200C1">
                      <w:pPr>
                        <w:pStyle w:val="Caption"/>
                        <w:jc w:val="center"/>
                        <w:rPr>
                          <w:noProof/>
                        </w:rPr>
                      </w:pPr>
                      <w:bookmarkStart w:id="89" w:name="_Toc80666906"/>
                      <w:r>
                        <w:t xml:space="preserve">Figure </w:t>
                      </w:r>
                      <w:r w:rsidR="00022F11">
                        <w:fldChar w:fldCharType="begin"/>
                      </w:r>
                      <w:r w:rsidR="00022F11">
                        <w:instrText xml:space="preserve"> SEQ Figure \* ARABIC </w:instrText>
                      </w:r>
                      <w:r w:rsidR="00022F11">
                        <w:fldChar w:fldCharType="separate"/>
                      </w:r>
                      <w:r w:rsidR="002A5205">
                        <w:rPr>
                          <w:noProof/>
                        </w:rPr>
                        <w:t>15</w:t>
                      </w:r>
                      <w:r w:rsidR="00022F11">
                        <w:rPr>
                          <w:noProof/>
                        </w:rPr>
                        <w:fldChar w:fldCharType="end"/>
                      </w:r>
                      <w:r>
                        <w:t>.ResNet101V2-first stage</w:t>
                      </w:r>
                      <w:bookmarkEnd w:id="89"/>
                    </w:p>
                  </w:txbxContent>
                </v:textbox>
                <w10:wrap type="topAndBottom"/>
              </v:shape>
            </w:pict>
          </mc:Fallback>
        </mc:AlternateContent>
      </w:r>
      <w:r w:rsidR="00BD1BF2">
        <w:rPr>
          <w:noProof/>
        </w:rPr>
        <w:drawing>
          <wp:anchor distT="0" distB="0" distL="114300" distR="114300" simplePos="0" relativeHeight="249339904" behindDoc="0" locked="0" layoutInCell="1" allowOverlap="1" wp14:anchorId="79DB4729" wp14:editId="7588A0FA">
            <wp:simplePos x="0" y="0"/>
            <wp:positionH relativeFrom="margin">
              <wp:align>right</wp:align>
            </wp:positionH>
            <wp:positionV relativeFrom="paragraph">
              <wp:posOffset>800735</wp:posOffset>
            </wp:positionV>
            <wp:extent cx="2660015" cy="1908810"/>
            <wp:effectExtent l="0" t="0" r="6985" b="0"/>
            <wp:wrapTopAndBottom/>
            <wp:docPr id="62" name="Picture 6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email&#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60015" cy="1908810"/>
                    </a:xfrm>
                    <a:prstGeom prst="rect">
                      <a:avLst/>
                    </a:prstGeom>
                  </pic:spPr>
                </pic:pic>
              </a:graphicData>
            </a:graphic>
            <wp14:sizeRelH relativeFrom="margin">
              <wp14:pctWidth>0</wp14:pctWidth>
            </wp14:sizeRelH>
            <wp14:sizeRelV relativeFrom="margin">
              <wp14:pctHeight>0</wp14:pctHeight>
            </wp14:sizeRelV>
          </wp:anchor>
        </w:drawing>
      </w:r>
      <w:r w:rsidR="00BD1BF2">
        <w:rPr>
          <w:noProof/>
        </w:rPr>
        <w:drawing>
          <wp:anchor distT="0" distB="0" distL="114300" distR="114300" simplePos="0" relativeHeight="249310208" behindDoc="0" locked="0" layoutInCell="1" allowOverlap="1" wp14:anchorId="2EFE1183" wp14:editId="15949740">
            <wp:simplePos x="0" y="0"/>
            <wp:positionH relativeFrom="margin">
              <wp:align>left</wp:align>
            </wp:positionH>
            <wp:positionV relativeFrom="paragraph">
              <wp:posOffset>800100</wp:posOffset>
            </wp:positionV>
            <wp:extent cx="2413635" cy="1899920"/>
            <wp:effectExtent l="0" t="0" r="5715" b="5080"/>
            <wp:wrapTopAndBottom/>
            <wp:docPr id="61" name="Picture 61" descr="Vgg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Vgg19&#1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13635" cy="1899920"/>
                    </a:xfrm>
                    <a:prstGeom prst="rect">
                      <a:avLst/>
                    </a:prstGeom>
                  </pic:spPr>
                </pic:pic>
              </a:graphicData>
            </a:graphic>
            <wp14:sizeRelH relativeFrom="margin">
              <wp14:pctWidth>0</wp14:pctWidth>
            </wp14:sizeRelH>
            <wp14:sizeRelV relativeFrom="margin">
              <wp14:pctHeight>0</wp14:pctHeight>
            </wp14:sizeRelV>
          </wp:anchor>
        </w:drawing>
      </w:r>
      <w:r w:rsidR="00865AA9">
        <w:rPr>
          <w:noProof/>
        </w:rPr>
        <mc:AlternateContent>
          <mc:Choice Requires="wps">
            <w:drawing>
              <wp:anchor distT="0" distB="0" distL="114300" distR="114300" simplePos="0" relativeHeight="250290176" behindDoc="0" locked="0" layoutInCell="1" allowOverlap="1" wp14:anchorId="59DFCC2C" wp14:editId="007B329E">
                <wp:simplePos x="0" y="0"/>
                <wp:positionH relativeFrom="column">
                  <wp:posOffset>0</wp:posOffset>
                </wp:positionH>
                <wp:positionV relativeFrom="paragraph">
                  <wp:posOffset>2860040</wp:posOffset>
                </wp:positionV>
                <wp:extent cx="2413635" cy="266700"/>
                <wp:effectExtent l="0" t="0" r="0" b="635"/>
                <wp:wrapTopAndBottom/>
                <wp:docPr id="2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8AC3E" w14:textId="28090E9B" w:rsidR="006A7F78" w:rsidRPr="00945F84" w:rsidRDefault="006A7F78" w:rsidP="00BD1BF2">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DFCC2C" id="Text Box 8" o:spid="_x0000_s1043" type="#_x0000_t202" style="position:absolute;margin-left:0;margin-top:225.2pt;width:190.05pt;height:21pt;z-index:2502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" stroked="f">
                <v:textbox style="mso-fit-shape-to-text:t" inset="0,0,0,0">
                  <w:txbxContent>
                    <w:p w14:paraId="79A8AC3E" w14:textId="28090E9B" w:rsidR="006A7F78" w:rsidRPr="00945F84" w:rsidRDefault="006A7F78" w:rsidP="00BD1BF2">
                      <w:pPr>
                        <w:pStyle w:val="Caption"/>
                        <w:rPr>
                          <w:noProof/>
                        </w:rPr>
                      </w:pPr>
                    </w:p>
                  </w:txbxContent>
                </v:textbox>
                <w10:wrap type="topAndBottom"/>
              </v:shape>
            </w:pict>
          </mc:Fallback>
        </mc:AlternateContent>
      </w:r>
      <w:r w:rsidR="0074144B" w:rsidRPr="0074144B">
        <w:t xml:space="preserve"> </w:t>
      </w:r>
      <w:r w:rsidR="0074144B">
        <w:tab/>
      </w:r>
      <w:r w:rsidR="0074144B" w:rsidRPr="0074144B">
        <w:t>As shown in Figure 13, Inception, VGG-19, and MobileNet all performed similarly. In contrast, ResNet had a higher generalisation rate of 5 to 7%. At this point, none of the models showed indications of overfitting or underfitting. This is shown by the identical values of validation accuracy and accuracy or validation loss and loss.</w:t>
      </w:r>
    </w:p>
    <w:p w14:paraId="728366FB" w14:textId="1D0D827F" w:rsidR="009E1502" w:rsidRDefault="009E1502" w:rsidP="00F9386D"/>
    <w:p w14:paraId="1BDE02AE" w14:textId="2661FF1E" w:rsidR="00D876EB" w:rsidRDefault="00D876EB" w:rsidP="00794027">
      <w:pPr>
        <w:ind w:firstLine="720"/>
        <w:rPr>
          <w:noProof/>
        </w:rPr>
      </w:pPr>
    </w:p>
    <w:p w14:paraId="649D20D8" w14:textId="62A62644" w:rsidR="00846E38" w:rsidRDefault="004F2F3E" w:rsidP="006D6BB2">
      <w:pPr>
        <w:ind w:firstLine="720"/>
        <w:rPr>
          <w:noProof/>
        </w:rPr>
      </w:pPr>
      <w:r>
        <w:rPr>
          <w:noProof/>
        </w:rPr>
        <w:lastRenderedPageBreak/>
        <mc:AlternateContent>
          <mc:Choice Requires="wps">
            <w:drawing>
              <wp:anchor distT="0" distB="0" distL="114300" distR="114300" simplePos="0" relativeHeight="252371968" behindDoc="0" locked="0" layoutInCell="1" allowOverlap="1" wp14:anchorId="052562A6" wp14:editId="378580EA">
                <wp:simplePos x="0" y="0"/>
                <wp:positionH relativeFrom="margin">
                  <wp:align>right</wp:align>
                </wp:positionH>
                <wp:positionV relativeFrom="paragraph">
                  <wp:posOffset>5349025</wp:posOffset>
                </wp:positionV>
                <wp:extent cx="2484755"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2484755" cy="635"/>
                        </a:xfrm>
                        <a:prstGeom prst="rect">
                          <a:avLst/>
                        </a:prstGeom>
                        <a:solidFill>
                          <a:prstClr val="white"/>
                        </a:solidFill>
                        <a:ln>
                          <a:noFill/>
                        </a:ln>
                      </wps:spPr>
                      <wps:txbx>
                        <w:txbxContent>
                          <w:p w14:paraId="5F48DCDB" w14:textId="79D79C14" w:rsidR="008138C8" w:rsidRPr="005170E4" w:rsidRDefault="008138C8" w:rsidP="008138C8">
                            <w:pPr>
                              <w:pStyle w:val="Caption"/>
                              <w:jc w:val="center"/>
                              <w:rPr>
                                <w:noProof/>
                              </w:rPr>
                            </w:pPr>
                            <w:bookmarkStart w:id="90" w:name="_Toc80666910"/>
                            <w:r>
                              <w:t xml:space="preserve">Figure </w:t>
                            </w:r>
                            <w:r w:rsidR="00022F11">
                              <w:fldChar w:fldCharType="begin"/>
                            </w:r>
                            <w:r w:rsidR="00022F11">
                              <w:instrText xml:space="preserve"> SEQ Figure \* ARABIC </w:instrText>
                            </w:r>
                            <w:r w:rsidR="00022F11">
                              <w:fldChar w:fldCharType="separate"/>
                            </w:r>
                            <w:r w:rsidR="002A5205">
                              <w:rPr>
                                <w:noProof/>
                              </w:rPr>
                              <w:t>16</w:t>
                            </w:r>
                            <w:r w:rsidR="00022F11">
                              <w:rPr>
                                <w:noProof/>
                              </w:rPr>
                              <w:fldChar w:fldCharType="end"/>
                            </w:r>
                            <w:r>
                              <w:t>.InceptionV3-Confusion matrix-first stage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562A6" id="Text Box 302" o:spid="_x0000_s1044" type="#_x0000_t202" style="position:absolute;left:0;text-align:left;margin-left:144.45pt;margin-top:421.2pt;width:195.65pt;height:.05pt;z-index:25237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gqMgIAAGkEAAAOAAAAZHJzL2Uyb0RvYy54bWysVFFv2yAQfp+0/4B4X5ykTRd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" stroked="f">
                <v:textbox style="mso-fit-shape-to-text:t" inset="0,0,0,0">
                  <w:txbxContent>
                    <w:p w14:paraId="5F48DCDB" w14:textId="79D79C14" w:rsidR="008138C8" w:rsidRPr="005170E4" w:rsidRDefault="008138C8" w:rsidP="008138C8">
                      <w:pPr>
                        <w:pStyle w:val="Caption"/>
                        <w:jc w:val="center"/>
                        <w:rPr>
                          <w:noProof/>
                        </w:rPr>
                      </w:pPr>
                      <w:bookmarkStart w:id="91" w:name="_Toc80666910"/>
                      <w:r>
                        <w:t xml:space="preserve">Figure </w:t>
                      </w:r>
                      <w:r w:rsidR="00022F11">
                        <w:fldChar w:fldCharType="begin"/>
                      </w:r>
                      <w:r w:rsidR="00022F11">
                        <w:instrText xml:space="preserve"> SEQ Figure \* ARABIC </w:instrText>
                      </w:r>
                      <w:r w:rsidR="00022F11">
                        <w:fldChar w:fldCharType="separate"/>
                      </w:r>
                      <w:r w:rsidR="002A5205">
                        <w:rPr>
                          <w:noProof/>
                        </w:rPr>
                        <w:t>16</w:t>
                      </w:r>
                      <w:r w:rsidR="00022F11">
                        <w:rPr>
                          <w:noProof/>
                        </w:rPr>
                        <w:fldChar w:fldCharType="end"/>
                      </w:r>
                      <w:r>
                        <w:t>.InceptionV3-Confusion matrix-first stage</w:t>
                      </w:r>
                      <w:bookmarkEnd w:id="91"/>
                    </w:p>
                  </w:txbxContent>
                </v:textbox>
                <w10:wrap type="topAndBottom" anchorx="margin"/>
              </v:shape>
            </w:pict>
          </mc:Fallback>
        </mc:AlternateContent>
      </w:r>
      <w:r>
        <w:rPr>
          <w:noProof/>
        </w:rPr>
        <mc:AlternateContent>
          <mc:Choice Requires="wps">
            <w:drawing>
              <wp:anchor distT="0" distB="0" distL="114300" distR="114300" simplePos="0" relativeHeight="252368896" behindDoc="0" locked="0" layoutInCell="1" allowOverlap="1" wp14:anchorId="5A389853" wp14:editId="7D1F2446">
                <wp:simplePos x="0" y="0"/>
                <wp:positionH relativeFrom="margin">
                  <wp:align>left</wp:align>
                </wp:positionH>
                <wp:positionV relativeFrom="paragraph">
                  <wp:posOffset>5363210</wp:posOffset>
                </wp:positionV>
                <wp:extent cx="2439670"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53BD09F4" w14:textId="74F13674" w:rsidR="008138C8" w:rsidRPr="00417714" w:rsidRDefault="008138C8" w:rsidP="008138C8">
                            <w:pPr>
                              <w:pStyle w:val="Caption"/>
                              <w:jc w:val="center"/>
                              <w:rPr>
                                <w:noProof/>
                              </w:rPr>
                            </w:pPr>
                            <w:bookmarkStart w:id="92" w:name="_Toc80666909"/>
                            <w:r>
                              <w:t xml:space="preserve">Figure </w:t>
                            </w:r>
                            <w:r w:rsidR="00022F11">
                              <w:fldChar w:fldCharType="begin"/>
                            </w:r>
                            <w:r w:rsidR="00022F11">
                              <w:instrText xml:space="preserve"> SEQ Figure \* ARABIC </w:instrText>
                            </w:r>
                            <w:r w:rsidR="00022F11">
                              <w:fldChar w:fldCharType="separate"/>
                            </w:r>
                            <w:r w:rsidR="002A5205">
                              <w:rPr>
                                <w:noProof/>
                              </w:rPr>
                              <w:t>17</w:t>
                            </w:r>
                            <w:r w:rsidR="00022F11">
                              <w:rPr>
                                <w:noProof/>
                              </w:rPr>
                              <w:fldChar w:fldCharType="end"/>
                            </w:r>
                            <w:r>
                              <w:t>.MobileNetV2-Confusion matrix-first stage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89853" id="Text Box 301" o:spid="_x0000_s1045" type="#_x0000_t202" style="position:absolute;left:0;text-align:left;margin-left:0;margin-top:422.3pt;width:192.1pt;height:.05pt;z-index:252368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" stroked="f">
                <v:textbox style="mso-fit-shape-to-text:t" inset="0,0,0,0">
                  <w:txbxContent>
                    <w:p w14:paraId="53BD09F4" w14:textId="74F13674" w:rsidR="008138C8" w:rsidRPr="00417714" w:rsidRDefault="008138C8" w:rsidP="008138C8">
                      <w:pPr>
                        <w:pStyle w:val="Caption"/>
                        <w:jc w:val="center"/>
                        <w:rPr>
                          <w:noProof/>
                        </w:rPr>
                      </w:pPr>
                      <w:bookmarkStart w:id="93" w:name="_Toc80666909"/>
                      <w:r>
                        <w:t xml:space="preserve">Figure </w:t>
                      </w:r>
                      <w:r w:rsidR="00022F11">
                        <w:fldChar w:fldCharType="begin"/>
                      </w:r>
                      <w:r w:rsidR="00022F11">
                        <w:instrText xml:space="preserve"> SEQ Figure \* ARABIC </w:instrText>
                      </w:r>
                      <w:r w:rsidR="00022F11">
                        <w:fldChar w:fldCharType="separate"/>
                      </w:r>
                      <w:r w:rsidR="002A5205">
                        <w:rPr>
                          <w:noProof/>
                        </w:rPr>
                        <w:t>17</w:t>
                      </w:r>
                      <w:r w:rsidR="00022F11">
                        <w:rPr>
                          <w:noProof/>
                        </w:rPr>
                        <w:fldChar w:fldCharType="end"/>
                      </w:r>
                      <w:r>
                        <w:t>.MobileNetV2-Confusion matrix-first stage</w:t>
                      </w:r>
                      <w:bookmarkEnd w:id="93"/>
                    </w:p>
                  </w:txbxContent>
                </v:textbox>
                <w10:wrap type="topAndBottom" anchorx="margin"/>
              </v:shape>
            </w:pict>
          </mc:Fallback>
        </mc:AlternateContent>
      </w:r>
      <w:r w:rsidRPr="00ED0FF1">
        <w:rPr>
          <w:noProof/>
        </w:rPr>
        <w:drawing>
          <wp:anchor distT="0" distB="0" distL="114300" distR="114300" simplePos="0" relativeHeight="250990592" behindDoc="0" locked="0" layoutInCell="1" allowOverlap="1" wp14:anchorId="308F5D59" wp14:editId="00347238">
            <wp:simplePos x="0" y="0"/>
            <wp:positionH relativeFrom="margin">
              <wp:align>right</wp:align>
            </wp:positionH>
            <wp:positionV relativeFrom="paragraph">
              <wp:posOffset>3848834</wp:posOffset>
            </wp:positionV>
            <wp:extent cx="2484755" cy="1385570"/>
            <wp:effectExtent l="0" t="0" r="0" b="5080"/>
            <wp:wrapTopAndBottom/>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484755" cy="1385570"/>
                    </a:xfrm>
                    <a:prstGeom prst="rect">
                      <a:avLst/>
                    </a:prstGeom>
                  </pic:spPr>
                </pic:pic>
              </a:graphicData>
            </a:graphic>
            <wp14:sizeRelH relativeFrom="margin">
              <wp14:pctWidth>0</wp14:pctWidth>
            </wp14:sizeRelH>
            <wp14:sizeRelV relativeFrom="margin">
              <wp14:pctHeight>0</wp14:pctHeight>
            </wp14:sizeRelV>
          </wp:anchor>
        </w:drawing>
      </w:r>
      <w:r w:rsidRPr="001B4D80">
        <w:rPr>
          <w:noProof/>
        </w:rPr>
        <w:drawing>
          <wp:anchor distT="0" distB="0" distL="114300" distR="114300" simplePos="0" relativeHeight="250984448" behindDoc="0" locked="0" layoutInCell="1" allowOverlap="1" wp14:anchorId="3746D797" wp14:editId="4E2C25C9">
            <wp:simplePos x="0" y="0"/>
            <wp:positionH relativeFrom="margin">
              <wp:align>left</wp:align>
            </wp:positionH>
            <wp:positionV relativeFrom="paragraph">
              <wp:posOffset>3847753</wp:posOffset>
            </wp:positionV>
            <wp:extent cx="2439670" cy="1387475"/>
            <wp:effectExtent l="0" t="0" r="0" b="3175"/>
            <wp:wrapTopAndBottom/>
            <wp:docPr id="77" name="Picture 77" descr="Char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table&#10;&#10;Description automatically generated with medium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39670" cy="1387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62752" behindDoc="0" locked="0" layoutInCell="1" allowOverlap="1" wp14:anchorId="6059C01F" wp14:editId="52D43818">
                <wp:simplePos x="0" y="0"/>
                <wp:positionH relativeFrom="margin">
                  <wp:align>left</wp:align>
                </wp:positionH>
                <wp:positionV relativeFrom="paragraph">
                  <wp:posOffset>3473294</wp:posOffset>
                </wp:positionV>
                <wp:extent cx="243967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5B8A351A" w14:textId="18B258A6" w:rsidR="000660D1" w:rsidRPr="007C7B88" w:rsidRDefault="000660D1" w:rsidP="008138C8">
                            <w:pPr>
                              <w:pStyle w:val="Caption"/>
                              <w:jc w:val="center"/>
                              <w:rPr>
                                <w:noProof/>
                              </w:rPr>
                            </w:pPr>
                            <w:bookmarkStart w:id="94" w:name="_Toc80666908"/>
                            <w:r>
                              <w:t xml:space="preserve">Figure </w:t>
                            </w:r>
                            <w:r w:rsidR="00022F11">
                              <w:fldChar w:fldCharType="begin"/>
                            </w:r>
                            <w:r w:rsidR="00022F11">
                              <w:instrText xml:space="preserve"> SEQ Figure \* ARABIC </w:instrText>
                            </w:r>
                            <w:r w:rsidR="00022F11">
                              <w:fldChar w:fldCharType="separate"/>
                            </w:r>
                            <w:r w:rsidR="002A5205">
                              <w:rPr>
                                <w:noProof/>
                              </w:rPr>
                              <w:t>18</w:t>
                            </w:r>
                            <w:r w:rsidR="00022F11">
                              <w:rPr>
                                <w:noProof/>
                              </w:rPr>
                              <w:fldChar w:fldCharType="end"/>
                            </w:r>
                            <w:r>
                              <w:t>.VGG19-Confusion matrix-first stage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9C01F" id="Text Box 299" o:spid="_x0000_s1046" type="#_x0000_t202" style="position:absolute;left:0;text-align:left;margin-left:0;margin-top:273.5pt;width:192.1pt;height:.05pt;z-index:252362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" stroked="f">
                <v:textbox style="mso-fit-shape-to-text:t" inset="0,0,0,0">
                  <w:txbxContent>
                    <w:p w14:paraId="5B8A351A" w14:textId="18B258A6" w:rsidR="000660D1" w:rsidRPr="007C7B88" w:rsidRDefault="000660D1" w:rsidP="008138C8">
                      <w:pPr>
                        <w:pStyle w:val="Caption"/>
                        <w:jc w:val="center"/>
                        <w:rPr>
                          <w:noProof/>
                        </w:rPr>
                      </w:pPr>
                      <w:bookmarkStart w:id="95" w:name="_Toc80666908"/>
                      <w:r>
                        <w:t xml:space="preserve">Figure </w:t>
                      </w:r>
                      <w:r w:rsidR="00022F11">
                        <w:fldChar w:fldCharType="begin"/>
                      </w:r>
                      <w:r w:rsidR="00022F11">
                        <w:instrText xml:space="preserve"> SEQ Figure \* ARABIC </w:instrText>
                      </w:r>
                      <w:r w:rsidR="00022F11">
                        <w:fldChar w:fldCharType="separate"/>
                      </w:r>
                      <w:r w:rsidR="002A5205">
                        <w:rPr>
                          <w:noProof/>
                        </w:rPr>
                        <w:t>18</w:t>
                      </w:r>
                      <w:r w:rsidR="00022F11">
                        <w:rPr>
                          <w:noProof/>
                        </w:rPr>
                        <w:fldChar w:fldCharType="end"/>
                      </w:r>
                      <w:r>
                        <w:t>.VGG19-Confusion matrix-first stage</w:t>
                      </w:r>
                      <w:bookmarkEnd w:id="95"/>
                    </w:p>
                  </w:txbxContent>
                </v:textbox>
                <w10:wrap type="topAndBottom" anchorx="margin"/>
              </v:shape>
            </w:pict>
          </mc:Fallback>
        </mc:AlternateContent>
      </w:r>
      <w:r>
        <w:rPr>
          <w:noProof/>
        </w:rPr>
        <mc:AlternateContent>
          <mc:Choice Requires="wps">
            <w:drawing>
              <wp:anchor distT="0" distB="0" distL="114300" distR="114300" simplePos="0" relativeHeight="252365824" behindDoc="0" locked="0" layoutInCell="1" allowOverlap="1" wp14:anchorId="37557B54" wp14:editId="20333313">
                <wp:simplePos x="0" y="0"/>
                <wp:positionH relativeFrom="margin">
                  <wp:align>right</wp:align>
                </wp:positionH>
                <wp:positionV relativeFrom="paragraph">
                  <wp:posOffset>3370358</wp:posOffset>
                </wp:positionV>
                <wp:extent cx="2360295" cy="635"/>
                <wp:effectExtent l="0" t="0" r="1905" b="0"/>
                <wp:wrapTopAndBottom/>
                <wp:docPr id="300" name="Text Box 300"/>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76288A62" w14:textId="44AF845E" w:rsidR="000660D1" w:rsidRPr="00DF79FD" w:rsidRDefault="000660D1" w:rsidP="008138C8">
                            <w:pPr>
                              <w:pStyle w:val="Caption"/>
                              <w:jc w:val="center"/>
                              <w:rPr>
                                <w:noProof/>
                              </w:rPr>
                            </w:pPr>
                            <w:bookmarkStart w:id="96" w:name="_Toc80666907"/>
                            <w:r>
                              <w:t xml:space="preserve">Figure </w:t>
                            </w:r>
                            <w:r w:rsidR="00022F11">
                              <w:fldChar w:fldCharType="begin"/>
                            </w:r>
                            <w:r w:rsidR="00022F11">
                              <w:instrText xml:space="preserve"> SEQ Figure \* ARABIC </w:instrText>
                            </w:r>
                            <w:r w:rsidR="00022F11">
                              <w:fldChar w:fldCharType="separate"/>
                            </w:r>
                            <w:r w:rsidR="002A5205">
                              <w:rPr>
                                <w:noProof/>
                              </w:rPr>
                              <w:t>19</w:t>
                            </w:r>
                            <w:r w:rsidR="00022F11">
                              <w:rPr>
                                <w:noProof/>
                              </w:rPr>
                              <w:fldChar w:fldCharType="end"/>
                            </w:r>
                            <w:r>
                              <w:t>.ResNet101V2-Confusion matrix-first stage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57B54" id="Text Box 300" o:spid="_x0000_s1047" type="#_x0000_t202" style="position:absolute;left:0;text-align:left;margin-left:134.65pt;margin-top:265.4pt;width:185.85pt;height:.05pt;z-index:25236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" stroked="f">
                <v:textbox style="mso-fit-shape-to-text:t" inset="0,0,0,0">
                  <w:txbxContent>
                    <w:p w14:paraId="76288A62" w14:textId="44AF845E" w:rsidR="000660D1" w:rsidRPr="00DF79FD" w:rsidRDefault="000660D1" w:rsidP="008138C8">
                      <w:pPr>
                        <w:pStyle w:val="Caption"/>
                        <w:jc w:val="center"/>
                        <w:rPr>
                          <w:noProof/>
                        </w:rPr>
                      </w:pPr>
                      <w:bookmarkStart w:id="97" w:name="_Toc80666907"/>
                      <w:r>
                        <w:t xml:space="preserve">Figure </w:t>
                      </w:r>
                      <w:r w:rsidR="00022F11">
                        <w:fldChar w:fldCharType="begin"/>
                      </w:r>
                      <w:r w:rsidR="00022F11">
                        <w:instrText xml:space="preserve"> SEQ Figure \* ARABIC </w:instrText>
                      </w:r>
                      <w:r w:rsidR="00022F11">
                        <w:fldChar w:fldCharType="separate"/>
                      </w:r>
                      <w:r w:rsidR="002A5205">
                        <w:rPr>
                          <w:noProof/>
                        </w:rPr>
                        <w:t>19</w:t>
                      </w:r>
                      <w:r w:rsidR="00022F11">
                        <w:rPr>
                          <w:noProof/>
                        </w:rPr>
                        <w:fldChar w:fldCharType="end"/>
                      </w:r>
                      <w:r>
                        <w:t>.ResNet101V2-Confusion matrix-first stage</w:t>
                      </w:r>
                      <w:bookmarkEnd w:id="97"/>
                    </w:p>
                  </w:txbxContent>
                </v:textbox>
                <w10:wrap type="topAndBottom" anchorx="margin"/>
              </v:shape>
            </w:pict>
          </mc:Fallback>
        </mc:AlternateContent>
      </w:r>
      <w:r w:rsidRPr="0009062C">
        <w:rPr>
          <w:noProof/>
        </w:rPr>
        <w:drawing>
          <wp:anchor distT="0" distB="0" distL="114300" distR="114300" simplePos="0" relativeHeight="250094592" behindDoc="0" locked="0" layoutInCell="1" allowOverlap="1" wp14:anchorId="55E684DF" wp14:editId="7E6C3586">
            <wp:simplePos x="0" y="0"/>
            <wp:positionH relativeFrom="margin">
              <wp:posOffset>0</wp:posOffset>
            </wp:positionH>
            <wp:positionV relativeFrom="paragraph">
              <wp:posOffset>1930400</wp:posOffset>
            </wp:positionV>
            <wp:extent cx="2439670" cy="1368425"/>
            <wp:effectExtent l="0" t="0" r="0" b="3175"/>
            <wp:wrapTopAndBottom/>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39670" cy="1368425"/>
                    </a:xfrm>
                    <a:prstGeom prst="rect">
                      <a:avLst/>
                    </a:prstGeom>
                  </pic:spPr>
                </pic:pic>
              </a:graphicData>
            </a:graphic>
            <wp14:sizeRelH relativeFrom="margin">
              <wp14:pctWidth>0</wp14:pctWidth>
            </wp14:sizeRelH>
            <wp14:sizeRelV relativeFrom="margin">
              <wp14:pctHeight>0</wp14:pctHeight>
            </wp14:sizeRelV>
          </wp:anchor>
        </w:drawing>
      </w:r>
      <w:r w:rsidRPr="00F353AB">
        <w:rPr>
          <w:noProof/>
        </w:rPr>
        <w:drawing>
          <wp:anchor distT="0" distB="0" distL="114300" distR="114300" simplePos="0" relativeHeight="250974208" behindDoc="0" locked="0" layoutInCell="1" allowOverlap="1" wp14:anchorId="682D4F10" wp14:editId="2CACDB77">
            <wp:simplePos x="0" y="0"/>
            <wp:positionH relativeFrom="margin">
              <wp:posOffset>3369310</wp:posOffset>
            </wp:positionH>
            <wp:positionV relativeFrom="paragraph">
              <wp:posOffset>1895566</wp:posOffset>
            </wp:positionV>
            <wp:extent cx="2360295" cy="1318260"/>
            <wp:effectExtent l="0" t="0" r="1905" b="0"/>
            <wp:wrapTopAndBottom/>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60295" cy="1318260"/>
                    </a:xfrm>
                    <a:prstGeom prst="rect">
                      <a:avLst/>
                    </a:prstGeom>
                  </pic:spPr>
                </pic:pic>
              </a:graphicData>
            </a:graphic>
            <wp14:sizeRelH relativeFrom="margin">
              <wp14:pctWidth>0</wp14:pctWidth>
            </wp14:sizeRelH>
            <wp14:sizeRelV relativeFrom="margin">
              <wp14:pctHeight>0</wp14:pctHeight>
            </wp14:sizeRelV>
          </wp:anchor>
        </w:drawing>
      </w:r>
      <w:r w:rsidR="006D6BB2">
        <w:rPr>
          <w:noProof/>
        </w:rPr>
        <mc:AlternateContent>
          <mc:Choice Requires="wps">
            <w:drawing>
              <wp:anchor distT="0" distB="0" distL="114300" distR="114300" simplePos="0" relativeHeight="252359680" behindDoc="0" locked="0" layoutInCell="1" allowOverlap="1" wp14:anchorId="44520D20" wp14:editId="636CEB46">
                <wp:simplePos x="0" y="0"/>
                <wp:positionH relativeFrom="margin">
                  <wp:align>right</wp:align>
                </wp:positionH>
                <wp:positionV relativeFrom="paragraph">
                  <wp:posOffset>487</wp:posOffset>
                </wp:positionV>
                <wp:extent cx="2569845" cy="635"/>
                <wp:effectExtent l="0" t="0" r="1905" b="0"/>
                <wp:wrapTopAndBottom/>
                <wp:docPr id="298" name="Text Box 298"/>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14:paraId="1A561F03" w14:textId="4A8CBF5C" w:rsidR="00AE0861" w:rsidRPr="00136FD7" w:rsidRDefault="00AE0861" w:rsidP="00CB4622">
                            <w:pPr>
                              <w:pStyle w:val="Caption"/>
                              <w:jc w:val="center"/>
                            </w:pPr>
                            <w:bookmarkStart w:id="98" w:name="_Toc80666903"/>
                            <w:r>
                              <w:t xml:space="preserve">Figure </w:t>
                            </w:r>
                            <w:r w:rsidR="00022F11">
                              <w:fldChar w:fldCharType="begin"/>
                            </w:r>
                            <w:r w:rsidR="00022F11">
                              <w:instrText xml:space="preserve"> SEQ Figure \* ARABIC </w:instrText>
                            </w:r>
                            <w:r w:rsidR="00022F11">
                              <w:fldChar w:fldCharType="separate"/>
                            </w:r>
                            <w:r w:rsidR="002A5205">
                              <w:rPr>
                                <w:noProof/>
                              </w:rPr>
                              <w:t>20</w:t>
                            </w:r>
                            <w:r w:rsidR="00022F11">
                              <w:rPr>
                                <w:noProof/>
                              </w:rPr>
                              <w:fldChar w:fldCharType="end"/>
                            </w:r>
                            <w:r>
                              <w:t>.InceptionV3-first stage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20D20" id="Text Box 298" o:spid="_x0000_s1048" type="#_x0000_t202" style="position:absolute;left:0;text-align:left;margin-left:151.15pt;margin-top:.05pt;width:202.35pt;height:.05pt;z-index:25235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OyMQIAAGk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" stroked="f">
                <v:textbox style="mso-fit-shape-to-text:t" inset="0,0,0,0">
                  <w:txbxContent>
                    <w:p w14:paraId="1A561F03" w14:textId="4A8CBF5C" w:rsidR="00AE0861" w:rsidRPr="00136FD7" w:rsidRDefault="00AE0861" w:rsidP="00CB4622">
                      <w:pPr>
                        <w:pStyle w:val="Caption"/>
                        <w:jc w:val="center"/>
                      </w:pPr>
                      <w:bookmarkStart w:id="99" w:name="_Toc80666903"/>
                      <w:r>
                        <w:t xml:space="preserve">Figure </w:t>
                      </w:r>
                      <w:r w:rsidR="00022F11">
                        <w:fldChar w:fldCharType="begin"/>
                      </w:r>
                      <w:r w:rsidR="00022F11">
                        <w:instrText xml:space="preserve"> SEQ Figure \* ARABIC </w:instrText>
                      </w:r>
                      <w:r w:rsidR="00022F11">
                        <w:fldChar w:fldCharType="separate"/>
                      </w:r>
                      <w:r w:rsidR="002A5205">
                        <w:rPr>
                          <w:noProof/>
                        </w:rPr>
                        <w:t>20</w:t>
                      </w:r>
                      <w:r w:rsidR="00022F11">
                        <w:rPr>
                          <w:noProof/>
                        </w:rPr>
                        <w:fldChar w:fldCharType="end"/>
                      </w:r>
                      <w:r>
                        <w:t>.InceptionV3-first stage</w:t>
                      </w:r>
                      <w:bookmarkEnd w:id="99"/>
                    </w:p>
                  </w:txbxContent>
                </v:textbox>
                <w10:wrap type="topAndBottom" anchorx="margin"/>
              </v:shape>
            </w:pict>
          </mc:Fallback>
        </mc:AlternateContent>
      </w:r>
      <w:r w:rsidR="006D6BB2">
        <w:rPr>
          <w:noProof/>
        </w:rPr>
        <mc:AlternateContent>
          <mc:Choice Requires="wps">
            <w:drawing>
              <wp:anchor distT="0" distB="0" distL="114300" distR="114300" simplePos="0" relativeHeight="252352512" behindDoc="0" locked="0" layoutInCell="1" allowOverlap="1" wp14:anchorId="71D11B12" wp14:editId="648AB96A">
                <wp:simplePos x="0" y="0"/>
                <wp:positionH relativeFrom="margin">
                  <wp:align>left</wp:align>
                </wp:positionH>
                <wp:positionV relativeFrom="paragraph">
                  <wp:posOffset>15</wp:posOffset>
                </wp:positionV>
                <wp:extent cx="2422525"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3B85472E" w14:textId="13183076" w:rsidR="00AE0861" w:rsidRPr="00245CA6" w:rsidRDefault="00AE0861" w:rsidP="00AE0861">
                            <w:pPr>
                              <w:pStyle w:val="Caption"/>
                              <w:jc w:val="center"/>
                              <w:rPr>
                                <w:noProof/>
                              </w:rPr>
                            </w:pPr>
                            <w:bookmarkStart w:id="100" w:name="_Toc80666904"/>
                            <w:r>
                              <w:t xml:space="preserve">Figure </w:t>
                            </w:r>
                            <w:r w:rsidR="00022F11">
                              <w:fldChar w:fldCharType="begin"/>
                            </w:r>
                            <w:r w:rsidR="00022F11">
                              <w:instrText xml:space="preserve"> SEQ Figure \* ARABIC </w:instrText>
                            </w:r>
                            <w:r w:rsidR="00022F11">
                              <w:fldChar w:fldCharType="separate"/>
                            </w:r>
                            <w:r w:rsidR="002A5205">
                              <w:rPr>
                                <w:noProof/>
                              </w:rPr>
                              <w:t>21</w:t>
                            </w:r>
                            <w:r w:rsidR="00022F11">
                              <w:rPr>
                                <w:noProof/>
                              </w:rPr>
                              <w:fldChar w:fldCharType="end"/>
                            </w:r>
                            <w:r>
                              <w:t>.MobileNetV2-first stage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11B12" id="Text Box 297" o:spid="_x0000_s1049" type="#_x0000_t202" style="position:absolute;left:0;text-align:left;margin-left:0;margin-top:0;width:190.75pt;height:.05pt;z-index:25235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" stroked="f">
                <v:textbox style="mso-fit-shape-to-text:t" inset="0,0,0,0">
                  <w:txbxContent>
                    <w:p w14:paraId="3B85472E" w14:textId="13183076" w:rsidR="00AE0861" w:rsidRPr="00245CA6" w:rsidRDefault="00AE0861" w:rsidP="00AE0861">
                      <w:pPr>
                        <w:pStyle w:val="Caption"/>
                        <w:jc w:val="center"/>
                        <w:rPr>
                          <w:noProof/>
                        </w:rPr>
                      </w:pPr>
                      <w:bookmarkStart w:id="101" w:name="_Toc80666904"/>
                      <w:r>
                        <w:t xml:space="preserve">Figure </w:t>
                      </w:r>
                      <w:r w:rsidR="00022F11">
                        <w:fldChar w:fldCharType="begin"/>
                      </w:r>
                      <w:r w:rsidR="00022F11">
                        <w:instrText xml:space="preserve"> SEQ Figure \* ARABIC </w:instrText>
                      </w:r>
                      <w:r w:rsidR="00022F11">
                        <w:fldChar w:fldCharType="separate"/>
                      </w:r>
                      <w:r w:rsidR="002A5205">
                        <w:rPr>
                          <w:noProof/>
                        </w:rPr>
                        <w:t>21</w:t>
                      </w:r>
                      <w:r w:rsidR="00022F11">
                        <w:rPr>
                          <w:noProof/>
                        </w:rPr>
                        <w:fldChar w:fldCharType="end"/>
                      </w:r>
                      <w:r>
                        <w:t>.MobileNetV2-first stage</w:t>
                      </w:r>
                      <w:bookmarkEnd w:id="101"/>
                    </w:p>
                  </w:txbxContent>
                </v:textbox>
                <w10:wrap type="topAndBottom" anchorx="margin"/>
              </v:shape>
            </w:pict>
          </mc:Fallback>
        </mc:AlternateContent>
      </w:r>
      <w:r w:rsidR="004039E4" w:rsidRPr="004039E4">
        <w:t xml:space="preserve"> </w:t>
      </w:r>
      <w:r w:rsidR="004039E4" w:rsidRPr="004039E4">
        <w:rPr>
          <w:noProof/>
        </w:rPr>
        <w:t xml:space="preserve">In the </w:t>
      </w:r>
      <w:r w:rsidR="0071438D">
        <w:rPr>
          <w:noProof/>
        </w:rPr>
        <w:t>figures</w:t>
      </w:r>
      <w:r w:rsidR="004039E4" w:rsidRPr="004039E4">
        <w:rPr>
          <w:noProof/>
        </w:rPr>
        <w:t xml:space="preserve"> above, diagrams show the accuracy and cross-entropy for each model train. The cross-entropy of a random variable or collection of events measures the difference between the probability distributions. This information is the number of bits needed to encode and convey an event. Occurrences with a low probability include more information, whereas events with a higher probability include less information. At this point, it is evident that the training process for each model is stable due to the low fluctuation between training accuracy and validation accuracy and between training loss and validation loss. The confusion matrix for each model is shown in this </w:t>
      </w:r>
      <w:r w:rsidR="0071438D">
        <w:rPr>
          <w:noProof/>
        </w:rPr>
        <w:t>figures:</w:t>
      </w:r>
    </w:p>
    <w:p w14:paraId="015B59BF" w14:textId="5E422E7C" w:rsidR="00425911" w:rsidRDefault="006D4D10" w:rsidP="0061606E">
      <w:pPr>
        <w:ind w:firstLine="720"/>
      </w:pPr>
      <w:r w:rsidRPr="006D4D10">
        <w:t>The classification of the 56,777 validation images into their respective classes can be seen above. At first glance, the pictures demonstrate that each model has an excellent ability to distinguish between happy and neutral images. Additionally, each model seems to incorrectly categorise other classes as happy or neutral. The disgust class had the lowest accuracy rate of any class, with each model achieving less than 0% accuracy. The ResNet101V2, which has the highest overall accuracy, produced the pattern that creates the matrix’s more noticeable diagonal. Additionally, the ResNet101V2 is the only model capable of classifying fear images with an accuracy greater than 0% with a 16% classification rate.</w:t>
      </w:r>
    </w:p>
    <w:p w14:paraId="5C01131E" w14:textId="0EA27ABD" w:rsidR="008B52D0" w:rsidRDefault="00DB15DF" w:rsidP="0061606E">
      <w:pPr>
        <w:ind w:firstLine="720"/>
      </w:pPr>
      <w:r>
        <w:rPr>
          <w:noProof/>
        </w:rPr>
        <w:lastRenderedPageBreak/>
        <mc:AlternateContent>
          <mc:Choice Requires="wps">
            <w:drawing>
              <wp:anchor distT="0" distB="0" distL="114300" distR="114300" simplePos="0" relativeHeight="252384256" behindDoc="0" locked="0" layoutInCell="1" allowOverlap="1" wp14:anchorId="7C35FF2D" wp14:editId="3B33ED1E">
                <wp:simplePos x="0" y="0"/>
                <wp:positionH relativeFrom="column">
                  <wp:posOffset>3312160</wp:posOffset>
                </wp:positionH>
                <wp:positionV relativeFrom="paragraph">
                  <wp:posOffset>3145790</wp:posOffset>
                </wp:positionV>
                <wp:extent cx="2413635"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A143A98" w14:textId="041AE5E7" w:rsidR="00DB15DF" w:rsidRPr="00DF2F98" w:rsidRDefault="00DB15DF" w:rsidP="00DB15DF">
                            <w:pPr>
                              <w:pStyle w:val="Caption"/>
                              <w:jc w:val="center"/>
                            </w:pPr>
                            <w:bookmarkStart w:id="102" w:name="_Toc80666911"/>
                            <w:r>
                              <w:t xml:space="preserve">Figure </w:t>
                            </w:r>
                            <w:r w:rsidR="00022F11">
                              <w:fldChar w:fldCharType="begin"/>
                            </w:r>
                            <w:r w:rsidR="00022F11">
                              <w:instrText xml:space="preserve"> SEQ Figure \* ARABIC </w:instrText>
                            </w:r>
                            <w:r w:rsidR="00022F11">
                              <w:fldChar w:fldCharType="separate"/>
                            </w:r>
                            <w:r w:rsidR="002A5205">
                              <w:rPr>
                                <w:noProof/>
                              </w:rPr>
                              <w:t>22</w:t>
                            </w:r>
                            <w:r w:rsidR="00022F11">
                              <w:rPr>
                                <w:noProof/>
                              </w:rPr>
                              <w:fldChar w:fldCharType="end"/>
                            </w:r>
                            <w:r>
                              <w:t>.InceptionV3-Clasification report-first stage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5FF2D" id="Text Box 306" o:spid="_x0000_s1050" type="#_x0000_t202" style="position:absolute;left:0;text-align:left;margin-left:260.8pt;margin-top:247.7pt;width:190.05pt;height:.05pt;z-index:25238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YcMA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" stroked="f">
                <v:textbox style="mso-fit-shape-to-text:t" inset="0,0,0,0">
                  <w:txbxContent>
                    <w:p w14:paraId="2A143A98" w14:textId="041AE5E7" w:rsidR="00DB15DF" w:rsidRPr="00DF2F98" w:rsidRDefault="00DB15DF" w:rsidP="00DB15DF">
                      <w:pPr>
                        <w:pStyle w:val="Caption"/>
                        <w:jc w:val="center"/>
                      </w:pPr>
                      <w:bookmarkStart w:id="103" w:name="_Toc80666911"/>
                      <w:r>
                        <w:t xml:space="preserve">Figure </w:t>
                      </w:r>
                      <w:r w:rsidR="00022F11">
                        <w:fldChar w:fldCharType="begin"/>
                      </w:r>
                      <w:r w:rsidR="00022F11">
                        <w:instrText xml:space="preserve"> SEQ Figure \* ARABIC </w:instrText>
                      </w:r>
                      <w:r w:rsidR="00022F11">
                        <w:fldChar w:fldCharType="separate"/>
                      </w:r>
                      <w:r w:rsidR="002A5205">
                        <w:rPr>
                          <w:noProof/>
                        </w:rPr>
                        <w:t>22</w:t>
                      </w:r>
                      <w:r w:rsidR="00022F11">
                        <w:rPr>
                          <w:noProof/>
                        </w:rPr>
                        <w:fldChar w:fldCharType="end"/>
                      </w:r>
                      <w:r>
                        <w:t>.InceptionV3-Clasification report-first stage</w:t>
                      </w:r>
                      <w:bookmarkEnd w:id="103"/>
                    </w:p>
                  </w:txbxContent>
                </v:textbox>
                <w10:wrap type="topAndBottom"/>
              </v:shape>
            </w:pict>
          </mc:Fallback>
        </mc:AlternateContent>
      </w:r>
      <w:r w:rsidR="00407445" w:rsidRPr="00407445">
        <w:rPr>
          <w:noProof/>
        </w:rPr>
        <w:drawing>
          <wp:anchor distT="0" distB="0" distL="114300" distR="114300" simplePos="0" relativeHeight="252044288" behindDoc="0" locked="0" layoutInCell="1" allowOverlap="1" wp14:anchorId="70890704" wp14:editId="521C6D04">
            <wp:simplePos x="0" y="0"/>
            <wp:positionH relativeFrom="margin">
              <wp:align>right</wp:align>
            </wp:positionH>
            <wp:positionV relativeFrom="paragraph">
              <wp:posOffset>1649019</wp:posOffset>
            </wp:positionV>
            <wp:extent cx="2413635" cy="1440180"/>
            <wp:effectExtent l="0" t="0" r="5715" b="7620"/>
            <wp:wrapTopAndBottom/>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413635" cy="1440180"/>
                    </a:xfrm>
                    <a:prstGeom prst="rect">
                      <a:avLst/>
                    </a:prstGeom>
                  </pic:spPr>
                </pic:pic>
              </a:graphicData>
            </a:graphic>
            <wp14:sizeRelH relativeFrom="margin">
              <wp14:pctWidth>0</wp14:pctWidth>
            </wp14:sizeRelH>
            <wp14:sizeRelV relativeFrom="margin">
              <wp14:pctHeight>0</wp14:pctHeight>
            </wp14:sizeRelV>
          </wp:anchor>
        </w:drawing>
      </w:r>
      <w:r w:rsidR="00AC6328">
        <w:rPr>
          <w:noProof/>
        </w:rPr>
        <mc:AlternateContent>
          <mc:Choice Requires="wps">
            <w:drawing>
              <wp:anchor distT="0" distB="0" distL="114300" distR="114300" simplePos="0" relativeHeight="252381184" behindDoc="0" locked="0" layoutInCell="1" allowOverlap="1" wp14:anchorId="22E4EF44" wp14:editId="278F197B">
                <wp:simplePos x="0" y="0"/>
                <wp:positionH relativeFrom="column">
                  <wp:posOffset>0</wp:posOffset>
                </wp:positionH>
                <wp:positionV relativeFrom="paragraph">
                  <wp:posOffset>3065145</wp:posOffset>
                </wp:positionV>
                <wp:extent cx="2326005"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2326005" cy="635"/>
                        </a:xfrm>
                        <a:prstGeom prst="rect">
                          <a:avLst/>
                        </a:prstGeom>
                        <a:solidFill>
                          <a:prstClr val="white"/>
                        </a:solidFill>
                        <a:ln>
                          <a:noFill/>
                        </a:ln>
                      </wps:spPr>
                      <wps:txbx>
                        <w:txbxContent>
                          <w:p w14:paraId="040CB22B" w14:textId="485C2C71" w:rsidR="00AC6328" w:rsidRPr="008A2727" w:rsidRDefault="00AC6328" w:rsidP="00DB15DF">
                            <w:pPr>
                              <w:pStyle w:val="Caption"/>
                              <w:jc w:val="center"/>
                              <w:rPr>
                                <w:noProof/>
                              </w:rPr>
                            </w:pPr>
                            <w:bookmarkStart w:id="104" w:name="_Toc80666912"/>
                            <w:r>
                              <w:t xml:space="preserve">Figure </w:t>
                            </w:r>
                            <w:r w:rsidR="00022F11">
                              <w:fldChar w:fldCharType="begin"/>
                            </w:r>
                            <w:r w:rsidR="00022F11">
                              <w:instrText xml:space="preserve"> SEQ Figure \* ARABIC </w:instrText>
                            </w:r>
                            <w:r w:rsidR="00022F11">
                              <w:fldChar w:fldCharType="separate"/>
                            </w:r>
                            <w:r w:rsidR="002A5205">
                              <w:rPr>
                                <w:noProof/>
                              </w:rPr>
                              <w:t>23</w:t>
                            </w:r>
                            <w:r w:rsidR="00022F11">
                              <w:rPr>
                                <w:noProof/>
                              </w:rPr>
                              <w:fldChar w:fldCharType="end"/>
                            </w:r>
                            <w:r>
                              <w:t>.MobileNetV2-Clasification report-first stage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EF44" id="Text Box 305" o:spid="_x0000_s1051" type="#_x0000_t202" style="position:absolute;left:0;text-align:left;margin-left:0;margin-top:241.35pt;width:183.15pt;height:.05pt;z-index:25238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" stroked="f">
                <v:textbox style="mso-fit-shape-to-text:t" inset="0,0,0,0">
                  <w:txbxContent>
                    <w:p w14:paraId="040CB22B" w14:textId="485C2C71" w:rsidR="00AC6328" w:rsidRPr="008A2727" w:rsidRDefault="00AC6328" w:rsidP="00DB15DF">
                      <w:pPr>
                        <w:pStyle w:val="Caption"/>
                        <w:jc w:val="center"/>
                        <w:rPr>
                          <w:noProof/>
                        </w:rPr>
                      </w:pPr>
                      <w:bookmarkStart w:id="105" w:name="_Toc80666912"/>
                      <w:r>
                        <w:t xml:space="preserve">Figure </w:t>
                      </w:r>
                      <w:r w:rsidR="00022F11">
                        <w:fldChar w:fldCharType="begin"/>
                      </w:r>
                      <w:r w:rsidR="00022F11">
                        <w:instrText xml:space="preserve"> SEQ Figure \* ARABIC </w:instrText>
                      </w:r>
                      <w:r w:rsidR="00022F11">
                        <w:fldChar w:fldCharType="separate"/>
                      </w:r>
                      <w:r w:rsidR="002A5205">
                        <w:rPr>
                          <w:noProof/>
                        </w:rPr>
                        <w:t>23</w:t>
                      </w:r>
                      <w:r w:rsidR="00022F11">
                        <w:rPr>
                          <w:noProof/>
                        </w:rPr>
                        <w:fldChar w:fldCharType="end"/>
                      </w:r>
                      <w:r>
                        <w:t>.MobileNetV2-Clasification report-first stage</w:t>
                      </w:r>
                      <w:bookmarkEnd w:id="105"/>
                    </w:p>
                  </w:txbxContent>
                </v:textbox>
                <w10:wrap type="topAndBottom"/>
              </v:shape>
            </w:pict>
          </mc:Fallback>
        </mc:AlternateContent>
      </w:r>
      <w:r w:rsidR="00864B55" w:rsidRPr="00864B55">
        <w:rPr>
          <w:noProof/>
          <w:color w:val="000000"/>
          <w:sz w:val="21"/>
          <w:szCs w:val="21"/>
        </w:rPr>
        <w:drawing>
          <wp:anchor distT="0" distB="0" distL="114300" distR="114300" simplePos="0" relativeHeight="252037120" behindDoc="0" locked="0" layoutInCell="1" allowOverlap="1" wp14:anchorId="19A7B402" wp14:editId="37D15428">
            <wp:simplePos x="0" y="0"/>
            <wp:positionH relativeFrom="margin">
              <wp:align>left</wp:align>
            </wp:positionH>
            <wp:positionV relativeFrom="paragraph">
              <wp:posOffset>1587094</wp:posOffset>
            </wp:positionV>
            <wp:extent cx="2326005" cy="1421130"/>
            <wp:effectExtent l="0" t="0" r="0" b="7620"/>
            <wp:wrapTopAndBottom/>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338119" cy="1428850"/>
                    </a:xfrm>
                    <a:prstGeom prst="rect">
                      <a:avLst/>
                    </a:prstGeom>
                  </pic:spPr>
                </pic:pic>
              </a:graphicData>
            </a:graphic>
            <wp14:sizeRelH relativeFrom="margin">
              <wp14:pctWidth>0</wp14:pctWidth>
            </wp14:sizeRelH>
            <wp14:sizeRelV relativeFrom="margin">
              <wp14:pctHeight>0</wp14:pctHeight>
            </wp14:sizeRelV>
          </wp:anchor>
        </w:drawing>
      </w:r>
      <w:r w:rsidR="00187B03">
        <w:rPr>
          <w:noProof/>
        </w:rPr>
        <mc:AlternateContent>
          <mc:Choice Requires="wps">
            <w:drawing>
              <wp:anchor distT="0" distB="0" distL="114300" distR="114300" simplePos="0" relativeHeight="252378112" behindDoc="0" locked="0" layoutInCell="1" allowOverlap="1" wp14:anchorId="0967D8AB" wp14:editId="74965F84">
                <wp:simplePos x="0" y="0"/>
                <wp:positionH relativeFrom="column">
                  <wp:posOffset>3636010</wp:posOffset>
                </wp:positionH>
                <wp:positionV relativeFrom="paragraph">
                  <wp:posOffset>1382395</wp:posOffset>
                </wp:positionV>
                <wp:extent cx="209169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00F30489" w14:textId="1AE4CD25" w:rsidR="00187B03" w:rsidRPr="008864EC" w:rsidRDefault="00187B03" w:rsidP="00DB15DF">
                            <w:pPr>
                              <w:pStyle w:val="Caption"/>
                              <w:jc w:val="center"/>
                              <w:rPr>
                                <w:noProof/>
                              </w:rPr>
                            </w:pPr>
                            <w:bookmarkStart w:id="106" w:name="_Toc80666913"/>
                            <w:r>
                              <w:t xml:space="preserve">Figure </w:t>
                            </w:r>
                            <w:r w:rsidR="00022F11">
                              <w:fldChar w:fldCharType="begin"/>
                            </w:r>
                            <w:r w:rsidR="00022F11">
                              <w:instrText xml:space="preserve"> SEQ Figure \* ARABIC </w:instrText>
                            </w:r>
                            <w:r w:rsidR="00022F11">
                              <w:fldChar w:fldCharType="separate"/>
                            </w:r>
                            <w:r w:rsidR="002A5205">
                              <w:rPr>
                                <w:noProof/>
                              </w:rPr>
                              <w:t>24</w:t>
                            </w:r>
                            <w:r w:rsidR="00022F11">
                              <w:rPr>
                                <w:noProof/>
                              </w:rPr>
                              <w:fldChar w:fldCharType="end"/>
                            </w:r>
                            <w:r>
                              <w:t>.ResNet101V2-Clasification report-first stage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D8AB" id="Text Box 304" o:spid="_x0000_s1052" type="#_x0000_t202" style="position:absolute;left:0;text-align:left;margin-left:286.3pt;margin-top:108.85pt;width:164.7pt;height:.05pt;z-index:25237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PdMQIAAGk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" stroked="f">
                <v:textbox style="mso-fit-shape-to-text:t" inset="0,0,0,0">
                  <w:txbxContent>
                    <w:p w14:paraId="00F30489" w14:textId="1AE4CD25" w:rsidR="00187B03" w:rsidRPr="008864EC" w:rsidRDefault="00187B03" w:rsidP="00DB15DF">
                      <w:pPr>
                        <w:pStyle w:val="Caption"/>
                        <w:jc w:val="center"/>
                        <w:rPr>
                          <w:noProof/>
                        </w:rPr>
                      </w:pPr>
                      <w:bookmarkStart w:id="107" w:name="_Toc80666913"/>
                      <w:r>
                        <w:t xml:space="preserve">Figure </w:t>
                      </w:r>
                      <w:r w:rsidR="00022F11">
                        <w:fldChar w:fldCharType="begin"/>
                      </w:r>
                      <w:r w:rsidR="00022F11">
                        <w:instrText xml:space="preserve"> SEQ Figure \* ARABIC </w:instrText>
                      </w:r>
                      <w:r w:rsidR="00022F11">
                        <w:fldChar w:fldCharType="separate"/>
                      </w:r>
                      <w:r w:rsidR="002A5205">
                        <w:rPr>
                          <w:noProof/>
                        </w:rPr>
                        <w:t>24</w:t>
                      </w:r>
                      <w:r w:rsidR="00022F11">
                        <w:rPr>
                          <w:noProof/>
                        </w:rPr>
                        <w:fldChar w:fldCharType="end"/>
                      </w:r>
                      <w:r>
                        <w:t>.ResNet101V2-Clasification report-first stage</w:t>
                      </w:r>
                      <w:bookmarkEnd w:id="107"/>
                    </w:p>
                  </w:txbxContent>
                </v:textbox>
                <w10:wrap type="topAndBottom"/>
              </v:shape>
            </w:pict>
          </mc:Fallback>
        </mc:AlternateContent>
      </w:r>
      <w:r w:rsidR="006400EA" w:rsidRPr="006400EA">
        <w:rPr>
          <w:noProof/>
        </w:rPr>
        <w:drawing>
          <wp:anchor distT="0" distB="0" distL="114300" distR="114300" simplePos="0" relativeHeight="252013568" behindDoc="0" locked="0" layoutInCell="1" allowOverlap="1" wp14:anchorId="61935F0B" wp14:editId="47DB34C0">
            <wp:simplePos x="0" y="0"/>
            <wp:positionH relativeFrom="margin">
              <wp:align>right</wp:align>
            </wp:positionH>
            <wp:positionV relativeFrom="paragraph">
              <wp:posOffset>0</wp:posOffset>
            </wp:positionV>
            <wp:extent cx="2091690" cy="1325245"/>
            <wp:effectExtent l="0" t="0" r="3810" b="8255"/>
            <wp:wrapTopAndBottom/>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091690" cy="1325245"/>
                    </a:xfrm>
                    <a:prstGeom prst="rect">
                      <a:avLst/>
                    </a:prstGeom>
                  </pic:spPr>
                </pic:pic>
              </a:graphicData>
            </a:graphic>
            <wp14:sizeRelH relativeFrom="margin">
              <wp14:pctWidth>0</wp14:pctWidth>
            </wp14:sizeRelH>
            <wp14:sizeRelV relativeFrom="margin">
              <wp14:pctHeight>0</wp14:pctHeight>
            </wp14:sizeRelV>
          </wp:anchor>
        </w:drawing>
      </w:r>
      <w:r w:rsidR="00187B03">
        <w:rPr>
          <w:noProof/>
        </w:rPr>
        <mc:AlternateContent>
          <mc:Choice Requires="wps">
            <w:drawing>
              <wp:anchor distT="0" distB="0" distL="114300" distR="114300" simplePos="0" relativeHeight="252375040" behindDoc="0" locked="0" layoutInCell="1" allowOverlap="1" wp14:anchorId="28BFC35C" wp14:editId="3F8395DF">
                <wp:simplePos x="0" y="0"/>
                <wp:positionH relativeFrom="column">
                  <wp:posOffset>0</wp:posOffset>
                </wp:positionH>
                <wp:positionV relativeFrom="paragraph">
                  <wp:posOffset>1341755</wp:posOffset>
                </wp:positionV>
                <wp:extent cx="2296795"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14:paraId="119BD545" w14:textId="2ED8AC01" w:rsidR="00187B03" w:rsidRPr="004B09E1" w:rsidRDefault="00187B03" w:rsidP="00187B03">
                            <w:pPr>
                              <w:pStyle w:val="Caption"/>
                              <w:jc w:val="center"/>
                              <w:rPr>
                                <w:noProof/>
                              </w:rPr>
                            </w:pPr>
                            <w:bookmarkStart w:id="108" w:name="_Toc80666914"/>
                            <w:r>
                              <w:t xml:space="preserve">Figure </w:t>
                            </w:r>
                            <w:r w:rsidR="00022F11">
                              <w:fldChar w:fldCharType="begin"/>
                            </w:r>
                            <w:r w:rsidR="00022F11">
                              <w:instrText xml:space="preserve"> SEQ Figure \* ARABIC </w:instrText>
                            </w:r>
                            <w:r w:rsidR="00022F11">
                              <w:fldChar w:fldCharType="separate"/>
                            </w:r>
                            <w:r w:rsidR="002A5205">
                              <w:rPr>
                                <w:noProof/>
                              </w:rPr>
                              <w:t>25</w:t>
                            </w:r>
                            <w:r w:rsidR="00022F11">
                              <w:rPr>
                                <w:noProof/>
                              </w:rPr>
                              <w:fldChar w:fldCharType="end"/>
                            </w:r>
                            <w:r>
                              <w:t>.VGG19-Clasification report-first stage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FC35C" id="Text Box 303" o:spid="_x0000_s1053" type="#_x0000_t202" style="position:absolute;left:0;text-align:left;margin-left:0;margin-top:105.65pt;width:180.85pt;height:.05pt;z-index:25237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miMgIAAGkEAAAOAAAAZHJzL2Uyb0RvYy54bWysVE1v2zAMvQ/YfxB0X5wPNF2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" stroked="f">
                <v:textbox style="mso-fit-shape-to-text:t" inset="0,0,0,0">
                  <w:txbxContent>
                    <w:p w14:paraId="119BD545" w14:textId="2ED8AC01" w:rsidR="00187B03" w:rsidRPr="004B09E1" w:rsidRDefault="00187B03" w:rsidP="00187B03">
                      <w:pPr>
                        <w:pStyle w:val="Caption"/>
                        <w:jc w:val="center"/>
                        <w:rPr>
                          <w:noProof/>
                        </w:rPr>
                      </w:pPr>
                      <w:bookmarkStart w:id="109" w:name="_Toc80666914"/>
                      <w:r>
                        <w:t xml:space="preserve">Figure </w:t>
                      </w:r>
                      <w:r w:rsidR="00022F11">
                        <w:fldChar w:fldCharType="begin"/>
                      </w:r>
                      <w:r w:rsidR="00022F11">
                        <w:instrText xml:space="preserve"> SEQ Figure \* ARABIC </w:instrText>
                      </w:r>
                      <w:r w:rsidR="00022F11">
                        <w:fldChar w:fldCharType="separate"/>
                      </w:r>
                      <w:r w:rsidR="002A5205">
                        <w:rPr>
                          <w:noProof/>
                        </w:rPr>
                        <w:t>25</w:t>
                      </w:r>
                      <w:r w:rsidR="00022F11">
                        <w:rPr>
                          <w:noProof/>
                        </w:rPr>
                        <w:fldChar w:fldCharType="end"/>
                      </w:r>
                      <w:r>
                        <w:t>.VGG19-Clasification report-first stage</w:t>
                      </w:r>
                      <w:bookmarkEnd w:id="109"/>
                    </w:p>
                  </w:txbxContent>
                </v:textbox>
                <w10:wrap type="topAndBottom"/>
              </v:shape>
            </w:pict>
          </mc:Fallback>
        </mc:AlternateContent>
      </w:r>
      <w:r w:rsidR="008B52D0" w:rsidRPr="008B52D0">
        <w:rPr>
          <w:noProof/>
        </w:rPr>
        <w:drawing>
          <wp:anchor distT="0" distB="0" distL="114300" distR="114300" simplePos="0" relativeHeight="252004352" behindDoc="0" locked="0" layoutInCell="1" allowOverlap="1" wp14:anchorId="09D3394D" wp14:editId="361969F9">
            <wp:simplePos x="0" y="0"/>
            <wp:positionH relativeFrom="margin">
              <wp:align>left</wp:align>
            </wp:positionH>
            <wp:positionV relativeFrom="paragraph">
              <wp:posOffset>610</wp:posOffset>
            </wp:positionV>
            <wp:extent cx="2296795" cy="1284605"/>
            <wp:effectExtent l="0" t="0" r="8255" b="0"/>
            <wp:wrapTopAndBottom/>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306629" cy="1290030"/>
                    </a:xfrm>
                    <a:prstGeom prst="rect">
                      <a:avLst/>
                    </a:prstGeom>
                  </pic:spPr>
                </pic:pic>
              </a:graphicData>
            </a:graphic>
            <wp14:sizeRelH relativeFrom="margin">
              <wp14:pctWidth>0</wp14:pctWidth>
            </wp14:sizeRelH>
            <wp14:sizeRelV relativeFrom="margin">
              <wp14:pctHeight>0</wp14:pctHeight>
            </wp14:sizeRelV>
          </wp:anchor>
        </w:drawing>
      </w:r>
      <w:r w:rsidR="0098586E" w:rsidRPr="0098586E">
        <w:t>To understand the classification report, the definitions of precision, recall, and F1-score must be understood. The precision of a prediction is defined as the ratio of correctly predicted positive observations to all anticipated positive observations. The recall ratio is the number of adequately predicted positive observations divided by the total number of observations in the actual class. The F1 score is calculated as the weighted average of precision and recall. As a result, this score accounts for both false positives and negatives. While F1 is not as intuitive as accuracy, it is often more helpful than accuracy, mainly when the class distribution is unequal</w:t>
      </w:r>
      <w:r w:rsidR="006B5B72" w:rsidRPr="006B5B72">
        <w:t>.</w:t>
      </w:r>
    </w:p>
    <w:p w14:paraId="5F8A226C" w14:textId="5F12368E" w:rsidR="00C50F2E" w:rsidRDefault="005D450F" w:rsidP="0061606E">
      <w:pPr>
        <w:ind w:firstLine="720"/>
        <w:rPr>
          <w:noProof/>
        </w:rPr>
      </w:pPr>
      <w:r w:rsidRPr="005D450F">
        <w:t>Knowing the meeting of the metrics specified above, it is possible to discuss the performance of each model in every class. In order to obtain good accuracy, the F1-score needs to be high. In the diagram above, all the models struggle on recall for disgust, fear, and surprise. However, the ResNet101V2 surpasses all the models in those categories, scoring the highest recall and F1-score. As for VGG19, the recall, which tends towards 0, makes it only archive 0.1 at F1-score even if it has perfect precision.</w:t>
      </w:r>
    </w:p>
    <w:p w14:paraId="491AF5BE" w14:textId="73A5C65D" w:rsidR="00C5428D" w:rsidRDefault="00C5428D" w:rsidP="00C5428D">
      <w:pPr>
        <w:pStyle w:val="Heading2"/>
      </w:pPr>
      <w:bookmarkStart w:id="110" w:name="_Toc80891489"/>
      <w:r w:rsidRPr="00BB7309">
        <w:rPr>
          <w:color w:val="0070C0"/>
        </w:rPr>
        <w:lastRenderedPageBreak/>
        <w:t xml:space="preserve">5.2. Second </w:t>
      </w:r>
      <w:r w:rsidR="000B3D26" w:rsidRPr="00BB7309">
        <w:rPr>
          <w:color w:val="0070C0"/>
        </w:rPr>
        <w:t>configuration models</w:t>
      </w:r>
      <w:bookmarkEnd w:id="110"/>
    </w:p>
    <w:p w14:paraId="72B5AC9D" w14:textId="2425212F" w:rsidR="0060688B" w:rsidRDefault="00560CDB" w:rsidP="00D4208F">
      <w:pPr>
        <w:ind w:firstLine="720"/>
      </w:pPr>
      <w:r>
        <w:rPr>
          <w:noProof/>
        </w:rPr>
        <mc:AlternateContent>
          <mc:Choice Requires="wps">
            <w:drawing>
              <wp:anchor distT="0" distB="0" distL="114300" distR="114300" simplePos="0" relativeHeight="252387328" behindDoc="0" locked="0" layoutInCell="1" allowOverlap="1" wp14:anchorId="6B811D69" wp14:editId="080346C2">
                <wp:simplePos x="0" y="0"/>
                <wp:positionH relativeFrom="column">
                  <wp:posOffset>0</wp:posOffset>
                </wp:positionH>
                <wp:positionV relativeFrom="paragraph">
                  <wp:posOffset>4004310</wp:posOffset>
                </wp:positionV>
                <wp:extent cx="548640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01B418B" w14:textId="34757C74" w:rsidR="00560CDB" w:rsidRPr="00400DB0" w:rsidRDefault="00560CDB" w:rsidP="007975EB">
                            <w:pPr>
                              <w:pStyle w:val="Caption"/>
                              <w:jc w:val="center"/>
                              <w:rPr>
                                <w:noProof/>
                              </w:rPr>
                            </w:pPr>
                            <w:bookmarkStart w:id="111" w:name="_Toc80666915"/>
                            <w:r>
                              <w:t xml:space="preserve">Figure </w:t>
                            </w:r>
                            <w:r w:rsidR="00022F11">
                              <w:fldChar w:fldCharType="begin"/>
                            </w:r>
                            <w:r w:rsidR="00022F11">
                              <w:instrText xml:space="preserve"> SEQ Figure \* ARABIC </w:instrText>
                            </w:r>
                            <w:r w:rsidR="00022F11">
                              <w:fldChar w:fldCharType="separate"/>
                            </w:r>
                            <w:r w:rsidR="002A5205">
                              <w:rPr>
                                <w:noProof/>
                              </w:rPr>
                              <w:t>26</w:t>
                            </w:r>
                            <w:r w:rsidR="00022F11">
                              <w:rPr>
                                <w:noProof/>
                              </w:rPr>
                              <w:fldChar w:fldCharType="end"/>
                            </w:r>
                            <w:r>
                              <w:t>.Training results for each model in second stage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1D69" id="Text Box 308" o:spid="_x0000_s1054" type="#_x0000_t202" style="position:absolute;left:0;text-align:left;margin-left:0;margin-top:315.3pt;width:6in;height:.05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H1Lw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" stroked="f">
                <v:textbox style="mso-fit-shape-to-text:t" inset="0,0,0,0">
                  <w:txbxContent>
                    <w:p w14:paraId="401B418B" w14:textId="34757C74" w:rsidR="00560CDB" w:rsidRPr="00400DB0" w:rsidRDefault="00560CDB" w:rsidP="007975EB">
                      <w:pPr>
                        <w:pStyle w:val="Caption"/>
                        <w:jc w:val="center"/>
                        <w:rPr>
                          <w:noProof/>
                        </w:rPr>
                      </w:pPr>
                      <w:bookmarkStart w:id="112" w:name="_Toc80666915"/>
                      <w:r>
                        <w:t xml:space="preserve">Figure </w:t>
                      </w:r>
                      <w:r w:rsidR="00022F11">
                        <w:fldChar w:fldCharType="begin"/>
                      </w:r>
                      <w:r w:rsidR="00022F11">
                        <w:instrText xml:space="preserve"> SEQ Figure \* ARABIC </w:instrText>
                      </w:r>
                      <w:r w:rsidR="00022F11">
                        <w:fldChar w:fldCharType="separate"/>
                      </w:r>
                      <w:r w:rsidR="002A5205">
                        <w:rPr>
                          <w:noProof/>
                        </w:rPr>
                        <w:t>26</w:t>
                      </w:r>
                      <w:r w:rsidR="00022F11">
                        <w:rPr>
                          <w:noProof/>
                        </w:rPr>
                        <w:fldChar w:fldCharType="end"/>
                      </w:r>
                      <w:r>
                        <w:t>.Training results for each model in second stage</w:t>
                      </w:r>
                      <w:bookmarkEnd w:id="112"/>
                    </w:p>
                  </w:txbxContent>
                </v:textbox>
                <w10:wrap type="topAndBottom"/>
              </v:shape>
            </w:pict>
          </mc:Fallback>
        </mc:AlternateContent>
      </w:r>
      <w:r w:rsidR="00D4208F">
        <w:rPr>
          <w:noProof/>
        </w:rPr>
        <w:drawing>
          <wp:anchor distT="0" distB="0" distL="114300" distR="114300" simplePos="0" relativeHeight="251995136" behindDoc="0" locked="0" layoutInCell="1" allowOverlap="1" wp14:anchorId="4C1DF6A5" wp14:editId="00BE3707">
            <wp:simplePos x="0" y="0"/>
            <wp:positionH relativeFrom="margin">
              <wp:align>left</wp:align>
            </wp:positionH>
            <wp:positionV relativeFrom="paragraph">
              <wp:posOffset>746988</wp:posOffset>
            </wp:positionV>
            <wp:extent cx="5486400" cy="3200400"/>
            <wp:effectExtent l="0" t="0" r="0" b="0"/>
            <wp:wrapTopAndBottom/>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anchor>
        </w:drawing>
      </w:r>
      <w:r w:rsidR="007A15C1" w:rsidRPr="007A15C1">
        <w:t>The next step consisted of changing the dense layer with 1,024</w:t>
      </w:r>
      <w:r w:rsidR="007A15C1">
        <w:t xml:space="preserve"> neuros</w:t>
      </w:r>
      <w:r w:rsidR="007A15C1" w:rsidRPr="007A15C1">
        <w:t xml:space="preserve"> into two layers: one of 512 and one of 256. This experiment shows whether two layers with fewer parameters can perform more efficiently and be more accurate</w:t>
      </w:r>
      <w:r w:rsidR="00B10CB4">
        <w:t>.</w:t>
      </w:r>
    </w:p>
    <w:p w14:paraId="476239D3" w14:textId="47CFEA7D" w:rsidR="00C91318" w:rsidRDefault="009E7473" w:rsidP="00C91318">
      <w:pPr>
        <w:ind w:firstLine="720"/>
      </w:pPr>
      <w:r w:rsidRPr="009E7473">
        <w:t>Using these two layers did not produce a significant increase in accuracy, but the model developed was compiled more quickly due to the smaller number of parameters</w:t>
      </w:r>
      <w:r w:rsidR="00C91318">
        <w:t>.</w:t>
      </w:r>
    </w:p>
    <w:p w14:paraId="37F2BAB4" w14:textId="2F8F6577" w:rsidR="00A17AEB" w:rsidRDefault="00AE06A1" w:rsidP="00A17AEB">
      <w:pPr>
        <w:ind w:firstLine="720"/>
      </w:pPr>
      <w:r>
        <w:rPr>
          <w:noProof/>
        </w:rPr>
        <mc:AlternateContent>
          <mc:Choice Requires="wps">
            <w:drawing>
              <wp:anchor distT="0" distB="0" distL="114300" distR="114300" simplePos="0" relativeHeight="252405760" behindDoc="0" locked="0" layoutInCell="1" allowOverlap="1" wp14:anchorId="61D07492" wp14:editId="1C51C403">
                <wp:simplePos x="0" y="0"/>
                <wp:positionH relativeFrom="column">
                  <wp:posOffset>3293110</wp:posOffset>
                </wp:positionH>
                <wp:positionV relativeFrom="paragraph">
                  <wp:posOffset>3616325</wp:posOffset>
                </wp:positionV>
                <wp:extent cx="2433955"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0DD8A706" w14:textId="5E1045F4" w:rsidR="00AE06A1" w:rsidRPr="00071644" w:rsidRDefault="00AE06A1" w:rsidP="00DE4372">
                            <w:pPr>
                              <w:pStyle w:val="Caption"/>
                              <w:jc w:val="center"/>
                            </w:pPr>
                            <w:bookmarkStart w:id="113" w:name="_Toc80666916"/>
                            <w:r>
                              <w:t xml:space="preserve">Figure </w:t>
                            </w:r>
                            <w:r w:rsidR="00022F11">
                              <w:fldChar w:fldCharType="begin"/>
                            </w:r>
                            <w:r w:rsidR="00022F11">
                              <w:instrText xml:space="preserve"> SEQ Figure \* ARABIC </w:instrText>
                            </w:r>
                            <w:r w:rsidR="00022F11">
                              <w:fldChar w:fldCharType="separate"/>
                            </w:r>
                            <w:r w:rsidR="002A5205">
                              <w:rPr>
                                <w:noProof/>
                              </w:rPr>
                              <w:t>27</w:t>
                            </w:r>
                            <w:r w:rsidR="00022F11">
                              <w:rPr>
                                <w:noProof/>
                              </w:rPr>
                              <w:fldChar w:fldCharType="end"/>
                            </w:r>
                            <w:r>
                              <w:t>.InceptionV3-seond stage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07492" id="Text Box 312" o:spid="_x0000_s1055" type="#_x0000_t202" style="position:absolute;left:0;text-align:left;margin-left:259.3pt;margin-top:284.75pt;width:191.65pt;height:.05pt;z-index:2524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" stroked="f">
                <v:textbox style="mso-fit-shape-to-text:t" inset="0,0,0,0">
                  <w:txbxContent>
                    <w:p w14:paraId="0DD8A706" w14:textId="5E1045F4" w:rsidR="00AE06A1" w:rsidRPr="00071644" w:rsidRDefault="00AE06A1" w:rsidP="00DE4372">
                      <w:pPr>
                        <w:pStyle w:val="Caption"/>
                        <w:jc w:val="center"/>
                      </w:pPr>
                      <w:bookmarkStart w:id="114" w:name="_Toc80666916"/>
                      <w:r>
                        <w:t xml:space="preserve">Figure </w:t>
                      </w:r>
                      <w:r w:rsidR="00022F11">
                        <w:fldChar w:fldCharType="begin"/>
                      </w:r>
                      <w:r w:rsidR="00022F11">
                        <w:instrText xml:space="preserve"> SEQ Figure \* ARABIC </w:instrText>
                      </w:r>
                      <w:r w:rsidR="00022F11">
                        <w:fldChar w:fldCharType="separate"/>
                      </w:r>
                      <w:r w:rsidR="002A5205">
                        <w:rPr>
                          <w:noProof/>
                        </w:rPr>
                        <w:t>27</w:t>
                      </w:r>
                      <w:r w:rsidR="00022F11">
                        <w:rPr>
                          <w:noProof/>
                        </w:rPr>
                        <w:fldChar w:fldCharType="end"/>
                      </w:r>
                      <w:r>
                        <w:t>.InceptionV3-seond stage</w:t>
                      </w:r>
                      <w:bookmarkEnd w:id="114"/>
                    </w:p>
                  </w:txbxContent>
                </v:textbox>
                <w10:wrap type="topAndBottom"/>
              </v:shape>
            </w:pict>
          </mc:Fallback>
        </mc:AlternateContent>
      </w:r>
      <w:r w:rsidR="008F5D97" w:rsidRPr="00896C1D">
        <w:rPr>
          <w:noProof/>
        </w:rPr>
        <w:drawing>
          <wp:anchor distT="0" distB="0" distL="114300" distR="114300" simplePos="0" relativeHeight="249469952" behindDoc="0" locked="0" layoutInCell="1" allowOverlap="1" wp14:anchorId="27C28CA6" wp14:editId="07D970F9">
            <wp:simplePos x="0" y="0"/>
            <wp:positionH relativeFrom="margin">
              <wp:align>right</wp:align>
            </wp:positionH>
            <wp:positionV relativeFrom="paragraph">
              <wp:posOffset>2423795</wp:posOffset>
            </wp:positionV>
            <wp:extent cx="2433955" cy="1228725"/>
            <wp:effectExtent l="0" t="0" r="4445" b="9525"/>
            <wp:wrapTopAndBottom/>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433955" cy="1228725"/>
                    </a:xfrm>
                    <a:prstGeom prst="rect">
                      <a:avLst/>
                    </a:prstGeom>
                  </pic:spPr>
                </pic:pic>
              </a:graphicData>
            </a:graphic>
            <wp14:sizeRelH relativeFrom="margin">
              <wp14:pctWidth>0</wp14:pctWidth>
            </wp14:sizeRelH>
            <wp14:sizeRelV relativeFrom="margin">
              <wp14:pctHeight>0</wp14:pctHeight>
            </wp14:sizeRelV>
          </wp:anchor>
        </w:drawing>
      </w:r>
      <w:r w:rsidR="008F5D97">
        <w:rPr>
          <w:noProof/>
        </w:rPr>
        <mc:AlternateContent>
          <mc:Choice Requires="wps">
            <w:drawing>
              <wp:anchor distT="0" distB="0" distL="114300" distR="114300" simplePos="0" relativeHeight="252402688" behindDoc="0" locked="0" layoutInCell="1" allowOverlap="1" wp14:anchorId="3A98BE1B" wp14:editId="3BCFC32E">
                <wp:simplePos x="0" y="0"/>
                <wp:positionH relativeFrom="column">
                  <wp:posOffset>0</wp:posOffset>
                </wp:positionH>
                <wp:positionV relativeFrom="paragraph">
                  <wp:posOffset>3616325</wp:posOffset>
                </wp:positionV>
                <wp:extent cx="222631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wps:spPr>
                      <wps:txbx>
                        <w:txbxContent>
                          <w:p w14:paraId="3E7E846C" w14:textId="40EFD95F" w:rsidR="008F5D97" w:rsidRPr="00094898" w:rsidRDefault="008F5D97" w:rsidP="008F5D97">
                            <w:pPr>
                              <w:pStyle w:val="Caption"/>
                              <w:jc w:val="center"/>
                            </w:pPr>
                            <w:bookmarkStart w:id="115" w:name="_Toc80666917"/>
                            <w:r>
                              <w:t xml:space="preserve">Figure </w:t>
                            </w:r>
                            <w:r w:rsidR="00022F11">
                              <w:fldChar w:fldCharType="begin"/>
                            </w:r>
                            <w:r w:rsidR="00022F11">
                              <w:instrText xml:space="preserve"> SEQ Figure \* ARABIC </w:instrText>
                            </w:r>
                            <w:r w:rsidR="00022F11">
                              <w:fldChar w:fldCharType="separate"/>
                            </w:r>
                            <w:r w:rsidR="002A5205">
                              <w:rPr>
                                <w:noProof/>
                              </w:rPr>
                              <w:t>28</w:t>
                            </w:r>
                            <w:r w:rsidR="00022F11">
                              <w:rPr>
                                <w:noProof/>
                              </w:rPr>
                              <w:fldChar w:fldCharType="end"/>
                            </w:r>
                            <w:r>
                              <w:t>.MobileNetV2-second stage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8BE1B" id="Text Box 311" o:spid="_x0000_s1056" type="#_x0000_t202" style="position:absolute;left:0;text-align:left;margin-left:0;margin-top:284.75pt;width:175.3pt;height:.05pt;z-index:25240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" stroked="f">
                <v:textbox style="mso-fit-shape-to-text:t" inset="0,0,0,0">
                  <w:txbxContent>
                    <w:p w14:paraId="3E7E846C" w14:textId="40EFD95F" w:rsidR="008F5D97" w:rsidRPr="00094898" w:rsidRDefault="008F5D97" w:rsidP="008F5D97">
                      <w:pPr>
                        <w:pStyle w:val="Caption"/>
                        <w:jc w:val="center"/>
                      </w:pPr>
                      <w:bookmarkStart w:id="116" w:name="_Toc80666917"/>
                      <w:r>
                        <w:t xml:space="preserve">Figure </w:t>
                      </w:r>
                      <w:r w:rsidR="00022F11">
                        <w:fldChar w:fldCharType="begin"/>
                      </w:r>
                      <w:r w:rsidR="00022F11">
                        <w:instrText xml:space="preserve"> SEQ Figure \* ARABIC </w:instrText>
                      </w:r>
                      <w:r w:rsidR="00022F11">
                        <w:fldChar w:fldCharType="separate"/>
                      </w:r>
                      <w:r w:rsidR="002A5205">
                        <w:rPr>
                          <w:noProof/>
                        </w:rPr>
                        <w:t>28</w:t>
                      </w:r>
                      <w:r w:rsidR="00022F11">
                        <w:rPr>
                          <w:noProof/>
                        </w:rPr>
                        <w:fldChar w:fldCharType="end"/>
                      </w:r>
                      <w:r>
                        <w:t>.MobileNetV2-second stage</w:t>
                      </w:r>
                      <w:bookmarkEnd w:id="116"/>
                    </w:p>
                  </w:txbxContent>
                </v:textbox>
                <w10:wrap type="topAndBottom"/>
              </v:shape>
            </w:pict>
          </mc:Fallback>
        </mc:AlternateContent>
      </w:r>
      <w:r w:rsidR="008F5D97" w:rsidRPr="007557C4">
        <w:rPr>
          <w:noProof/>
        </w:rPr>
        <w:drawing>
          <wp:anchor distT="0" distB="0" distL="114300" distR="114300" simplePos="0" relativeHeight="249461760" behindDoc="0" locked="0" layoutInCell="1" allowOverlap="1" wp14:anchorId="69B622D1" wp14:editId="2C7F9F2E">
            <wp:simplePos x="0" y="0"/>
            <wp:positionH relativeFrom="margin">
              <wp:align>left</wp:align>
            </wp:positionH>
            <wp:positionV relativeFrom="paragraph">
              <wp:posOffset>2437130</wp:posOffset>
            </wp:positionV>
            <wp:extent cx="2226310" cy="1156335"/>
            <wp:effectExtent l="0" t="0" r="2540" b="5715"/>
            <wp:wrapTopAndBottom/>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226310" cy="1156335"/>
                    </a:xfrm>
                    <a:prstGeom prst="rect">
                      <a:avLst/>
                    </a:prstGeom>
                  </pic:spPr>
                </pic:pic>
              </a:graphicData>
            </a:graphic>
            <wp14:sizeRelH relativeFrom="margin">
              <wp14:pctWidth>0</wp14:pctWidth>
            </wp14:sizeRelH>
            <wp14:sizeRelV relativeFrom="margin">
              <wp14:pctHeight>0</wp14:pctHeight>
            </wp14:sizeRelV>
          </wp:anchor>
        </w:drawing>
      </w:r>
      <w:r w:rsidR="00134ED0">
        <w:rPr>
          <w:noProof/>
        </w:rPr>
        <mc:AlternateContent>
          <mc:Choice Requires="wps">
            <w:drawing>
              <wp:anchor distT="0" distB="0" distL="114300" distR="114300" simplePos="0" relativeHeight="252394496" behindDoc="0" locked="0" layoutInCell="1" allowOverlap="1" wp14:anchorId="18A4691F" wp14:editId="370A733D">
                <wp:simplePos x="0" y="0"/>
                <wp:positionH relativeFrom="column">
                  <wp:posOffset>55245</wp:posOffset>
                </wp:positionH>
                <wp:positionV relativeFrom="paragraph">
                  <wp:posOffset>2108200</wp:posOffset>
                </wp:positionV>
                <wp:extent cx="215900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2DAFC454" w14:textId="078977F5" w:rsidR="00134ED0" w:rsidRPr="00321086" w:rsidRDefault="00134ED0" w:rsidP="008F5D97">
                            <w:pPr>
                              <w:pStyle w:val="Caption"/>
                              <w:jc w:val="center"/>
                            </w:pPr>
                            <w:bookmarkStart w:id="117" w:name="_Toc80666918"/>
                            <w:r>
                              <w:t xml:space="preserve">Figure </w:t>
                            </w:r>
                            <w:r w:rsidR="00022F11">
                              <w:fldChar w:fldCharType="begin"/>
                            </w:r>
                            <w:r w:rsidR="00022F11">
                              <w:instrText xml:space="preserve"> SEQ Figure \* ARABIC </w:instrText>
                            </w:r>
                            <w:r w:rsidR="00022F11">
                              <w:fldChar w:fldCharType="separate"/>
                            </w:r>
                            <w:r w:rsidR="002A5205">
                              <w:rPr>
                                <w:noProof/>
                              </w:rPr>
                              <w:t>29</w:t>
                            </w:r>
                            <w:r w:rsidR="00022F11">
                              <w:rPr>
                                <w:noProof/>
                              </w:rPr>
                              <w:fldChar w:fldCharType="end"/>
                            </w:r>
                            <w:r>
                              <w:t>.VGG19-second stage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4691F" id="Text Box 309" o:spid="_x0000_s1057" type="#_x0000_t202" style="position:absolute;left:0;text-align:left;margin-left:4.35pt;margin-top:166pt;width:170pt;height:.05pt;z-index:25239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" stroked="f">
                <v:textbox style="mso-fit-shape-to-text:t" inset="0,0,0,0">
                  <w:txbxContent>
                    <w:p w14:paraId="2DAFC454" w14:textId="078977F5" w:rsidR="00134ED0" w:rsidRPr="00321086" w:rsidRDefault="00134ED0" w:rsidP="008F5D97">
                      <w:pPr>
                        <w:pStyle w:val="Caption"/>
                        <w:jc w:val="center"/>
                      </w:pPr>
                      <w:bookmarkStart w:id="118" w:name="_Toc80666918"/>
                      <w:r>
                        <w:t xml:space="preserve">Figure </w:t>
                      </w:r>
                      <w:r w:rsidR="00022F11">
                        <w:fldChar w:fldCharType="begin"/>
                      </w:r>
                      <w:r w:rsidR="00022F11">
                        <w:instrText xml:space="preserve"> SEQ Figure \* ARABIC </w:instrText>
                      </w:r>
                      <w:r w:rsidR="00022F11">
                        <w:fldChar w:fldCharType="separate"/>
                      </w:r>
                      <w:r w:rsidR="002A5205">
                        <w:rPr>
                          <w:noProof/>
                        </w:rPr>
                        <w:t>29</w:t>
                      </w:r>
                      <w:r w:rsidR="00022F11">
                        <w:rPr>
                          <w:noProof/>
                        </w:rPr>
                        <w:fldChar w:fldCharType="end"/>
                      </w:r>
                      <w:r>
                        <w:t>.VGG19-second stage</w:t>
                      </w:r>
                      <w:bookmarkEnd w:id="118"/>
                    </w:p>
                  </w:txbxContent>
                </v:textbox>
                <w10:wrap type="topAndBottom"/>
              </v:shape>
            </w:pict>
          </mc:Fallback>
        </mc:AlternateContent>
      </w:r>
      <w:r w:rsidR="00134ED0" w:rsidRPr="003271D0">
        <w:rPr>
          <w:noProof/>
        </w:rPr>
        <w:drawing>
          <wp:anchor distT="0" distB="0" distL="114300" distR="114300" simplePos="0" relativeHeight="249445376" behindDoc="0" locked="0" layoutInCell="1" allowOverlap="1" wp14:anchorId="2DD56D01" wp14:editId="26F3C899">
            <wp:simplePos x="0" y="0"/>
            <wp:positionH relativeFrom="column">
              <wp:posOffset>55245</wp:posOffset>
            </wp:positionH>
            <wp:positionV relativeFrom="paragraph">
              <wp:posOffset>572770</wp:posOffset>
            </wp:positionV>
            <wp:extent cx="2159000" cy="1478280"/>
            <wp:effectExtent l="0" t="0" r="0" b="0"/>
            <wp:wrapTopAndBottom/>
            <wp:docPr id="71" name="Picture 7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pplication&#10;&#10;Description automatically generated with medium confidenc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59000" cy="1478280"/>
                    </a:xfrm>
                    <a:prstGeom prst="rect">
                      <a:avLst/>
                    </a:prstGeom>
                  </pic:spPr>
                </pic:pic>
              </a:graphicData>
            </a:graphic>
            <wp14:sizeRelH relativeFrom="margin">
              <wp14:pctWidth>0</wp14:pctWidth>
            </wp14:sizeRelH>
            <wp14:sizeRelV relativeFrom="margin">
              <wp14:pctHeight>0</wp14:pctHeight>
            </wp14:sizeRelV>
          </wp:anchor>
        </w:drawing>
      </w:r>
      <w:r w:rsidR="008F5D97">
        <w:rPr>
          <w:noProof/>
        </w:rPr>
        <mc:AlternateContent>
          <mc:Choice Requires="wps">
            <w:drawing>
              <wp:anchor distT="0" distB="0" distL="114300" distR="114300" simplePos="0" relativeHeight="252397568" behindDoc="0" locked="0" layoutInCell="1" allowOverlap="1" wp14:anchorId="0807925E" wp14:editId="71635C76">
                <wp:simplePos x="0" y="0"/>
                <wp:positionH relativeFrom="column">
                  <wp:posOffset>3289300</wp:posOffset>
                </wp:positionH>
                <wp:positionV relativeFrom="paragraph">
                  <wp:posOffset>2139315</wp:posOffset>
                </wp:positionV>
                <wp:extent cx="243840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064126C2" w14:textId="364A6C38" w:rsidR="008F5D97" w:rsidRPr="004C7878" w:rsidRDefault="008F5D97" w:rsidP="008F5D97">
                            <w:pPr>
                              <w:pStyle w:val="Caption"/>
                              <w:jc w:val="center"/>
                              <w:rPr>
                                <w:noProof/>
                              </w:rPr>
                            </w:pPr>
                            <w:bookmarkStart w:id="119" w:name="_Toc80666919"/>
                            <w:r>
                              <w:t xml:space="preserve">Figure </w:t>
                            </w:r>
                            <w:r w:rsidR="00022F11">
                              <w:fldChar w:fldCharType="begin"/>
                            </w:r>
                            <w:r w:rsidR="00022F11">
                              <w:instrText xml:space="preserve"> SEQ Figure \* ARABIC </w:instrText>
                            </w:r>
                            <w:r w:rsidR="00022F11">
                              <w:fldChar w:fldCharType="separate"/>
                            </w:r>
                            <w:r w:rsidR="002A5205">
                              <w:rPr>
                                <w:noProof/>
                              </w:rPr>
                              <w:t>30</w:t>
                            </w:r>
                            <w:r w:rsidR="00022F11">
                              <w:rPr>
                                <w:noProof/>
                              </w:rPr>
                              <w:fldChar w:fldCharType="end"/>
                            </w:r>
                            <w:r>
                              <w:t>.ResNet101V2-second stage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7925E" id="Text Box 310" o:spid="_x0000_s1058" type="#_x0000_t202" style="position:absolute;left:0;text-align:left;margin-left:259pt;margin-top:168.45pt;width:192pt;height:.0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" stroked="f">
                <v:textbox style="mso-fit-shape-to-text:t" inset="0,0,0,0">
                  <w:txbxContent>
                    <w:p w14:paraId="064126C2" w14:textId="364A6C38" w:rsidR="008F5D97" w:rsidRPr="004C7878" w:rsidRDefault="008F5D97" w:rsidP="008F5D97">
                      <w:pPr>
                        <w:pStyle w:val="Caption"/>
                        <w:jc w:val="center"/>
                        <w:rPr>
                          <w:noProof/>
                        </w:rPr>
                      </w:pPr>
                      <w:bookmarkStart w:id="120" w:name="_Toc80666919"/>
                      <w:r>
                        <w:t xml:space="preserve">Figure </w:t>
                      </w:r>
                      <w:r w:rsidR="00022F11">
                        <w:fldChar w:fldCharType="begin"/>
                      </w:r>
                      <w:r w:rsidR="00022F11">
                        <w:instrText xml:space="preserve"> SEQ Figure \* ARABIC </w:instrText>
                      </w:r>
                      <w:r w:rsidR="00022F11">
                        <w:fldChar w:fldCharType="separate"/>
                      </w:r>
                      <w:r w:rsidR="002A5205">
                        <w:rPr>
                          <w:noProof/>
                        </w:rPr>
                        <w:t>30</w:t>
                      </w:r>
                      <w:r w:rsidR="00022F11">
                        <w:rPr>
                          <w:noProof/>
                        </w:rPr>
                        <w:fldChar w:fldCharType="end"/>
                      </w:r>
                      <w:r>
                        <w:t>.ResNet101V2-second stage</w:t>
                      </w:r>
                      <w:bookmarkEnd w:id="120"/>
                    </w:p>
                  </w:txbxContent>
                </v:textbox>
                <w10:wrap type="topAndBottom"/>
              </v:shape>
            </w:pict>
          </mc:Fallback>
        </mc:AlternateContent>
      </w:r>
      <w:r w:rsidR="00C5106E" w:rsidRPr="000479EC">
        <w:rPr>
          <w:noProof/>
        </w:rPr>
        <w:drawing>
          <wp:anchor distT="0" distB="0" distL="114300" distR="114300" simplePos="0" relativeHeight="249451520" behindDoc="0" locked="0" layoutInCell="1" allowOverlap="1" wp14:anchorId="65422E47" wp14:editId="0BDF14A1">
            <wp:simplePos x="0" y="0"/>
            <wp:positionH relativeFrom="column">
              <wp:posOffset>3289300</wp:posOffset>
            </wp:positionH>
            <wp:positionV relativeFrom="paragraph">
              <wp:posOffset>660639</wp:posOffset>
            </wp:positionV>
            <wp:extent cx="2438400" cy="1421765"/>
            <wp:effectExtent l="0" t="0" r="0" b="0"/>
            <wp:wrapTopAndBottom/>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38400" cy="1421765"/>
                    </a:xfrm>
                    <a:prstGeom prst="rect">
                      <a:avLst/>
                    </a:prstGeom>
                  </pic:spPr>
                </pic:pic>
              </a:graphicData>
            </a:graphic>
            <wp14:sizeRelH relativeFrom="margin">
              <wp14:pctWidth>0</wp14:pctWidth>
            </wp14:sizeRelH>
            <wp14:sizeRelV relativeFrom="margin">
              <wp14:pctHeight>0</wp14:pctHeight>
            </wp14:sizeRelV>
          </wp:anchor>
        </w:drawing>
      </w:r>
      <w:r w:rsidR="003A39D3" w:rsidRPr="003A39D3">
        <w:t>For both stages enunciated above, more experiments were conducted to find the best set of parameters. The number of neurons used was between 32 and 2,048. All the numbers chosen were powers of two. Therefore, the two charts above present only the best results achieved</w:t>
      </w:r>
      <w:r w:rsidR="00DD068F">
        <w:t>.</w:t>
      </w:r>
      <w:r w:rsidR="00896C1D" w:rsidRPr="00896C1D">
        <w:t xml:space="preserve"> </w:t>
      </w:r>
    </w:p>
    <w:p w14:paraId="7F417A1E" w14:textId="0DBFD9C9" w:rsidR="003271D0" w:rsidRDefault="00067959" w:rsidP="00A17AEB">
      <w:pPr>
        <w:ind w:firstLine="720"/>
        <w:rPr>
          <w:noProof/>
        </w:rPr>
      </w:pPr>
      <w:r>
        <w:rPr>
          <w:noProof/>
        </w:rPr>
        <w:lastRenderedPageBreak/>
        <mc:AlternateContent>
          <mc:Choice Requires="wps">
            <w:drawing>
              <wp:anchor distT="0" distB="0" distL="114300" distR="114300" simplePos="0" relativeHeight="252418048" behindDoc="0" locked="0" layoutInCell="1" allowOverlap="1" wp14:anchorId="44734763" wp14:editId="08271E69">
                <wp:simplePos x="0" y="0"/>
                <wp:positionH relativeFrom="column">
                  <wp:posOffset>3197225</wp:posOffset>
                </wp:positionH>
                <wp:positionV relativeFrom="paragraph">
                  <wp:posOffset>4184650</wp:posOffset>
                </wp:positionV>
                <wp:extent cx="2534285" cy="635"/>
                <wp:effectExtent l="0" t="0" r="0" b="0"/>
                <wp:wrapTopAndBottom/>
                <wp:docPr id="316" name="Text Box 316"/>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07EF8D77" w14:textId="40DD5759" w:rsidR="00067959" w:rsidRPr="007B18A5" w:rsidRDefault="00067959" w:rsidP="00067959">
                            <w:pPr>
                              <w:pStyle w:val="Caption"/>
                              <w:jc w:val="center"/>
                              <w:rPr>
                                <w:noProof/>
                              </w:rPr>
                            </w:pPr>
                            <w:bookmarkStart w:id="121" w:name="_Toc80666920"/>
                            <w:r>
                              <w:t xml:space="preserve">Figure </w:t>
                            </w:r>
                            <w:r w:rsidR="00022F11">
                              <w:fldChar w:fldCharType="begin"/>
                            </w:r>
                            <w:r w:rsidR="00022F11">
                              <w:instrText xml:space="preserve"> SEQ Figure \* ARABIC </w:instrText>
                            </w:r>
                            <w:r w:rsidR="00022F11">
                              <w:fldChar w:fldCharType="separate"/>
                            </w:r>
                            <w:r w:rsidR="002A5205">
                              <w:rPr>
                                <w:noProof/>
                              </w:rPr>
                              <w:t>31</w:t>
                            </w:r>
                            <w:r w:rsidR="00022F11">
                              <w:rPr>
                                <w:noProof/>
                              </w:rPr>
                              <w:fldChar w:fldCharType="end"/>
                            </w:r>
                            <w:r>
                              <w:t>.InceptionV3-Confusion matrix-second stage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34763" id="Text Box 316" o:spid="_x0000_s1059" type="#_x0000_t202" style="position:absolute;left:0;text-align:left;margin-left:251.75pt;margin-top:329.5pt;width:199.55pt;height:.05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26O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" stroked="f">
                <v:textbox style="mso-fit-shape-to-text:t" inset="0,0,0,0">
                  <w:txbxContent>
                    <w:p w14:paraId="07EF8D77" w14:textId="40DD5759" w:rsidR="00067959" w:rsidRPr="007B18A5" w:rsidRDefault="00067959" w:rsidP="00067959">
                      <w:pPr>
                        <w:pStyle w:val="Caption"/>
                        <w:jc w:val="center"/>
                        <w:rPr>
                          <w:noProof/>
                        </w:rPr>
                      </w:pPr>
                      <w:bookmarkStart w:id="122" w:name="_Toc80666920"/>
                      <w:r>
                        <w:t xml:space="preserve">Figure </w:t>
                      </w:r>
                      <w:r w:rsidR="00022F11">
                        <w:fldChar w:fldCharType="begin"/>
                      </w:r>
                      <w:r w:rsidR="00022F11">
                        <w:instrText xml:space="preserve"> SEQ Figure \* ARABIC </w:instrText>
                      </w:r>
                      <w:r w:rsidR="00022F11">
                        <w:fldChar w:fldCharType="separate"/>
                      </w:r>
                      <w:r w:rsidR="002A5205">
                        <w:rPr>
                          <w:noProof/>
                        </w:rPr>
                        <w:t>31</w:t>
                      </w:r>
                      <w:r w:rsidR="00022F11">
                        <w:rPr>
                          <w:noProof/>
                        </w:rPr>
                        <w:fldChar w:fldCharType="end"/>
                      </w:r>
                      <w:r>
                        <w:t>.InceptionV3-Confusion matrix-second stage</w:t>
                      </w:r>
                      <w:bookmarkEnd w:id="122"/>
                    </w:p>
                  </w:txbxContent>
                </v:textbox>
                <w10:wrap type="topAndBottom"/>
              </v:shape>
            </w:pict>
          </mc:Fallback>
        </mc:AlternateContent>
      </w:r>
      <w:r w:rsidR="008145FB" w:rsidRPr="00FB78A9">
        <w:rPr>
          <w:noProof/>
        </w:rPr>
        <w:drawing>
          <wp:anchor distT="0" distB="0" distL="114300" distR="114300" simplePos="0" relativeHeight="249435136" behindDoc="0" locked="0" layoutInCell="1" allowOverlap="1" wp14:anchorId="1A486D8D" wp14:editId="5FC66547">
            <wp:simplePos x="0" y="0"/>
            <wp:positionH relativeFrom="column">
              <wp:posOffset>3197225</wp:posOffset>
            </wp:positionH>
            <wp:positionV relativeFrom="paragraph">
              <wp:posOffset>2670175</wp:posOffset>
            </wp:positionV>
            <wp:extent cx="2534285" cy="1457325"/>
            <wp:effectExtent l="0" t="0" r="0" b="0"/>
            <wp:wrapTopAndBottom/>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34285" cy="1457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14976" behindDoc="0" locked="0" layoutInCell="1" allowOverlap="1" wp14:anchorId="62E68B50" wp14:editId="59284B67">
                <wp:simplePos x="0" y="0"/>
                <wp:positionH relativeFrom="column">
                  <wp:posOffset>0</wp:posOffset>
                </wp:positionH>
                <wp:positionV relativeFrom="paragraph">
                  <wp:posOffset>4095750</wp:posOffset>
                </wp:positionV>
                <wp:extent cx="2350135" cy="635"/>
                <wp:effectExtent l="0" t="0" r="0" b="0"/>
                <wp:wrapTopAndBottom/>
                <wp:docPr id="315" name="Text Box 315"/>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53449FC3" w14:textId="1161C4E2" w:rsidR="00067959" w:rsidRPr="00DD656D" w:rsidRDefault="00067959" w:rsidP="00067959">
                            <w:pPr>
                              <w:pStyle w:val="Caption"/>
                              <w:jc w:val="center"/>
                              <w:rPr>
                                <w:noProof/>
                              </w:rPr>
                            </w:pPr>
                            <w:bookmarkStart w:id="123" w:name="_Toc80666921"/>
                            <w:r>
                              <w:t xml:space="preserve">Figure </w:t>
                            </w:r>
                            <w:r w:rsidR="00022F11">
                              <w:fldChar w:fldCharType="begin"/>
                            </w:r>
                            <w:r w:rsidR="00022F11">
                              <w:instrText xml:space="preserve"> SEQ Figure \* ARABIC </w:instrText>
                            </w:r>
                            <w:r w:rsidR="00022F11">
                              <w:fldChar w:fldCharType="separate"/>
                            </w:r>
                            <w:r w:rsidR="002A5205">
                              <w:rPr>
                                <w:noProof/>
                              </w:rPr>
                              <w:t>32</w:t>
                            </w:r>
                            <w:r w:rsidR="00022F11">
                              <w:rPr>
                                <w:noProof/>
                              </w:rPr>
                              <w:fldChar w:fldCharType="end"/>
                            </w:r>
                            <w:r>
                              <w:t>.MobileNetV2-Confusion matrix-second stage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68B50" id="Text Box 315" o:spid="_x0000_s1060" type="#_x0000_t202" style="position:absolute;left:0;text-align:left;margin-left:0;margin-top:322.5pt;width:185.05pt;height:.05pt;z-index:25241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" stroked="f">
                <v:textbox style="mso-fit-shape-to-text:t" inset="0,0,0,0">
                  <w:txbxContent>
                    <w:p w14:paraId="53449FC3" w14:textId="1161C4E2" w:rsidR="00067959" w:rsidRPr="00DD656D" w:rsidRDefault="00067959" w:rsidP="00067959">
                      <w:pPr>
                        <w:pStyle w:val="Caption"/>
                        <w:jc w:val="center"/>
                        <w:rPr>
                          <w:noProof/>
                        </w:rPr>
                      </w:pPr>
                      <w:bookmarkStart w:id="124" w:name="_Toc80666921"/>
                      <w:r>
                        <w:t xml:space="preserve">Figure </w:t>
                      </w:r>
                      <w:r w:rsidR="00022F11">
                        <w:fldChar w:fldCharType="begin"/>
                      </w:r>
                      <w:r w:rsidR="00022F11">
                        <w:instrText xml:space="preserve"> SEQ Figure \* ARABIC </w:instrText>
                      </w:r>
                      <w:r w:rsidR="00022F11">
                        <w:fldChar w:fldCharType="separate"/>
                      </w:r>
                      <w:r w:rsidR="002A5205">
                        <w:rPr>
                          <w:noProof/>
                        </w:rPr>
                        <w:t>32</w:t>
                      </w:r>
                      <w:r w:rsidR="00022F11">
                        <w:rPr>
                          <w:noProof/>
                        </w:rPr>
                        <w:fldChar w:fldCharType="end"/>
                      </w:r>
                      <w:r>
                        <w:t>.MobileNetV2-Confusion matrix-second stage</w:t>
                      </w:r>
                      <w:bookmarkEnd w:id="124"/>
                    </w:p>
                  </w:txbxContent>
                </v:textbox>
                <w10:wrap type="topAndBottom"/>
              </v:shape>
            </w:pict>
          </mc:Fallback>
        </mc:AlternateContent>
      </w:r>
      <w:r w:rsidR="005A207A" w:rsidRPr="00521677">
        <w:rPr>
          <w:noProof/>
        </w:rPr>
        <w:drawing>
          <wp:anchor distT="0" distB="0" distL="114300" distR="114300" simplePos="0" relativeHeight="249427968" behindDoc="0" locked="0" layoutInCell="1" allowOverlap="1" wp14:anchorId="7D47EC25" wp14:editId="79E19CDC">
            <wp:simplePos x="0" y="0"/>
            <wp:positionH relativeFrom="column">
              <wp:posOffset>0</wp:posOffset>
            </wp:positionH>
            <wp:positionV relativeFrom="paragraph">
              <wp:posOffset>2720133</wp:posOffset>
            </wp:positionV>
            <wp:extent cx="2350135" cy="1318895"/>
            <wp:effectExtent l="0" t="0" r="0" b="0"/>
            <wp:wrapTopAndBottom/>
            <wp:docPr id="69" name="Picture 6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low confidenc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50135" cy="1318895"/>
                    </a:xfrm>
                    <a:prstGeom prst="rect">
                      <a:avLst/>
                    </a:prstGeom>
                  </pic:spPr>
                </pic:pic>
              </a:graphicData>
            </a:graphic>
            <wp14:sizeRelH relativeFrom="margin">
              <wp14:pctWidth>0</wp14:pctWidth>
            </wp14:sizeRelH>
            <wp14:sizeRelV relativeFrom="margin">
              <wp14:pctHeight>0</wp14:pctHeight>
            </wp14:sizeRelV>
          </wp:anchor>
        </w:drawing>
      </w:r>
      <w:r w:rsidR="00BF0C6D">
        <w:rPr>
          <w:noProof/>
        </w:rPr>
        <mc:AlternateContent>
          <mc:Choice Requires="wps">
            <w:drawing>
              <wp:anchor distT="0" distB="0" distL="114300" distR="114300" simplePos="0" relativeHeight="252411904" behindDoc="0" locked="0" layoutInCell="1" allowOverlap="1" wp14:anchorId="5583A3EC" wp14:editId="5F4B9A15">
                <wp:simplePos x="0" y="0"/>
                <wp:positionH relativeFrom="column">
                  <wp:posOffset>3303905</wp:posOffset>
                </wp:positionH>
                <wp:positionV relativeFrom="paragraph">
                  <wp:posOffset>2387600</wp:posOffset>
                </wp:positionV>
                <wp:extent cx="2428240"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332A060F" w14:textId="2300066D" w:rsidR="00BF0C6D" w:rsidRPr="00BC02BF" w:rsidRDefault="00BF0C6D" w:rsidP="00067959">
                            <w:pPr>
                              <w:pStyle w:val="Caption"/>
                              <w:jc w:val="center"/>
                              <w:rPr>
                                <w:noProof/>
                              </w:rPr>
                            </w:pPr>
                            <w:bookmarkStart w:id="125" w:name="_Toc80666922"/>
                            <w:r>
                              <w:t xml:space="preserve">Figure </w:t>
                            </w:r>
                            <w:r w:rsidR="00022F11">
                              <w:fldChar w:fldCharType="begin"/>
                            </w:r>
                            <w:r w:rsidR="00022F11">
                              <w:instrText xml:space="preserve"> SEQ Figure \* ARABIC </w:instrText>
                            </w:r>
                            <w:r w:rsidR="00022F11">
                              <w:fldChar w:fldCharType="separate"/>
                            </w:r>
                            <w:r w:rsidR="002A5205">
                              <w:rPr>
                                <w:noProof/>
                              </w:rPr>
                              <w:t>33</w:t>
                            </w:r>
                            <w:r w:rsidR="00022F11">
                              <w:rPr>
                                <w:noProof/>
                              </w:rPr>
                              <w:fldChar w:fldCharType="end"/>
                            </w:r>
                            <w:r>
                              <w:t>.ResNet101V2-Confusion matrix-second stage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A3EC" id="Text Box 314" o:spid="_x0000_s1061" type="#_x0000_t202" style="position:absolute;left:0;text-align:left;margin-left:260.15pt;margin-top:188pt;width:191.2pt;height:.05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" stroked="f">
                <v:textbox style="mso-fit-shape-to-text:t" inset="0,0,0,0">
                  <w:txbxContent>
                    <w:p w14:paraId="332A060F" w14:textId="2300066D" w:rsidR="00BF0C6D" w:rsidRPr="00BC02BF" w:rsidRDefault="00BF0C6D" w:rsidP="00067959">
                      <w:pPr>
                        <w:pStyle w:val="Caption"/>
                        <w:jc w:val="center"/>
                        <w:rPr>
                          <w:noProof/>
                        </w:rPr>
                      </w:pPr>
                      <w:bookmarkStart w:id="126" w:name="_Toc80666922"/>
                      <w:r>
                        <w:t xml:space="preserve">Figure </w:t>
                      </w:r>
                      <w:r w:rsidR="00022F11">
                        <w:fldChar w:fldCharType="begin"/>
                      </w:r>
                      <w:r w:rsidR="00022F11">
                        <w:instrText xml:space="preserve"> SEQ Figure \* ARABIC </w:instrText>
                      </w:r>
                      <w:r w:rsidR="00022F11">
                        <w:fldChar w:fldCharType="separate"/>
                      </w:r>
                      <w:r w:rsidR="002A5205">
                        <w:rPr>
                          <w:noProof/>
                        </w:rPr>
                        <w:t>33</w:t>
                      </w:r>
                      <w:r w:rsidR="00022F11">
                        <w:rPr>
                          <w:noProof/>
                        </w:rPr>
                        <w:fldChar w:fldCharType="end"/>
                      </w:r>
                      <w:r>
                        <w:t>.ResNet101V2-Confusion matrix-second stage</w:t>
                      </w:r>
                      <w:bookmarkEnd w:id="126"/>
                    </w:p>
                  </w:txbxContent>
                </v:textbox>
                <w10:wrap type="topAndBottom"/>
              </v:shape>
            </w:pict>
          </mc:Fallback>
        </mc:AlternateContent>
      </w:r>
      <w:r w:rsidR="00E87B67" w:rsidRPr="00616545">
        <w:rPr>
          <w:noProof/>
        </w:rPr>
        <w:drawing>
          <wp:anchor distT="0" distB="0" distL="114300" distR="114300" simplePos="0" relativeHeight="249420800" behindDoc="0" locked="0" layoutInCell="1" allowOverlap="1" wp14:anchorId="08714B6D" wp14:editId="726302B3">
            <wp:simplePos x="0" y="0"/>
            <wp:positionH relativeFrom="column">
              <wp:posOffset>3303905</wp:posOffset>
            </wp:positionH>
            <wp:positionV relativeFrom="paragraph">
              <wp:posOffset>1089013</wp:posOffset>
            </wp:positionV>
            <wp:extent cx="2428240" cy="1242060"/>
            <wp:effectExtent l="0" t="0" r="0" b="0"/>
            <wp:wrapTopAndBottom/>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28240" cy="1242060"/>
                    </a:xfrm>
                    <a:prstGeom prst="rect">
                      <a:avLst/>
                    </a:prstGeom>
                  </pic:spPr>
                </pic:pic>
              </a:graphicData>
            </a:graphic>
            <wp14:sizeRelH relativeFrom="margin">
              <wp14:pctWidth>0</wp14:pctWidth>
            </wp14:sizeRelH>
            <wp14:sizeRelV relativeFrom="margin">
              <wp14:pctHeight>0</wp14:pctHeight>
            </wp14:sizeRelV>
          </wp:anchor>
        </w:drawing>
      </w:r>
      <w:r w:rsidR="00BF0C6D">
        <w:rPr>
          <w:noProof/>
        </w:rPr>
        <mc:AlternateContent>
          <mc:Choice Requires="wps">
            <w:drawing>
              <wp:anchor distT="0" distB="0" distL="114300" distR="114300" simplePos="0" relativeHeight="252408832" behindDoc="0" locked="0" layoutInCell="1" allowOverlap="1" wp14:anchorId="2E1B53B7" wp14:editId="5B6B7C85">
                <wp:simplePos x="0" y="0"/>
                <wp:positionH relativeFrom="column">
                  <wp:posOffset>-1905</wp:posOffset>
                </wp:positionH>
                <wp:positionV relativeFrom="paragraph">
                  <wp:posOffset>2411095</wp:posOffset>
                </wp:positionV>
                <wp:extent cx="248158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6D609063" w14:textId="5943C835" w:rsidR="00BF0C6D" w:rsidRPr="00E4520C" w:rsidRDefault="00BF0C6D" w:rsidP="00067959">
                            <w:pPr>
                              <w:pStyle w:val="Caption"/>
                              <w:jc w:val="center"/>
                              <w:rPr>
                                <w:noProof/>
                              </w:rPr>
                            </w:pPr>
                            <w:bookmarkStart w:id="127" w:name="_Toc80666923"/>
                            <w:r>
                              <w:t xml:space="preserve">Figure </w:t>
                            </w:r>
                            <w:r w:rsidR="00022F11">
                              <w:fldChar w:fldCharType="begin"/>
                            </w:r>
                            <w:r w:rsidR="00022F11">
                              <w:instrText xml:space="preserve"> SEQ Figure \* ARABIC </w:instrText>
                            </w:r>
                            <w:r w:rsidR="00022F11">
                              <w:fldChar w:fldCharType="separate"/>
                            </w:r>
                            <w:r w:rsidR="002A5205">
                              <w:rPr>
                                <w:noProof/>
                              </w:rPr>
                              <w:t>34</w:t>
                            </w:r>
                            <w:r w:rsidR="00022F11">
                              <w:rPr>
                                <w:noProof/>
                              </w:rPr>
                              <w:fldChar w:fldCharType="end"/>
                            </w:r>
                            <w:r>
                              <w:t>.VGG19-Confusion matrix-second stage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B53B7" id="Text Box 313" o:spid="_x0000_s1062" type="#_x0000_t202" style="position:absolute;left:0;text-align:left;margin-left:-.15pt;margin-top:189.85pt;width:195.4pt;height:.05pt;z-index:2524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X3MAIAAGk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" stroked="f">
                <v:textbox style="mso-fit-shape-to-text:t" inset="0,0,0,0">
                  <w:txbxContent>
                    <w:p w14:paraId="6D609063" w14:textId="5943C835" w:rsidR="00BF0C6D" w:rsidRPr="00E4520C" w:rsidRDefault="00BF0C6D" w:rsidP="00067959">
                      <w:pPr>
                        <w:pStyle w:val="Caption"/>
                        <w:jc w:val="center"/>
                        <w:rPr>
                          <w:noProof/>
                        </w:rPr>
                      </w:pPr>
                      <w:bookmarkStart w:id="128" w:name="_Toc80666923"/>
                      <w:r>
                        <w:t xml:space="preserve">Figure </w:t>
                      </w:r>
                      <w:r w:rsidR="00022F11">
                        <w:fldChar w:fldCharType="begin"/>
                      </w:r>
                      <w:r w:rsidR="00022F11">
                        <w:instrText xml:space="preserve"> SEQ Figure \* ARABIC </w:instrText>
                      </w:r>
                      <w:r w:rsidR="00022F11">
                        <w:fldChar w:fldCharType="separate"/>
                      </w:r>
                      <w:r w:rsidR="002A5205">
                        <w:rPr>
                          <w:noProof/>
                        </w:rPr>
                        <w:t>34</w:t>
                      </w:r>
                      <w:r w:rsidR="00022F11">
                        <w:rPr>
                          <w:noProof/>
                        </w:rPr>
                        <w:fldChar w:fldCharType="end"/>
                      </w:r>
                      <w:r>
                        <w:t>.VGG19-Confusion matrix-second stage</w:t>
                      </w:r>
                      <w:bookmarkEnd w:id="128"/>
                    </w:p>
                  </w:txbxContent>
                </v:textbox>
                <w10:wrap type="topAndBottom"/>
              </v:shape>
            </w:pict>
          </mc:Fallback>
        </mc:AlternateContent>
      </w:r>
      <w:r w:rsidR="00E87B67" w:rsidRPr="00C907AA">
        <w:rPr>
          <w:noProof/>
        </w:rPr>
        <w:drawing>
          <wp:anchor distT="0" distB="0" distL="114300" distR="114300" simplePos="0" relativeHeight="249413632" behindDoc="0" locked="0" layoutInCell="1" allowOverlap="1" wp14:anchorId="46E15895" wp14:editId="4594DEF2">
            <wp:simplePos x="0" y="0"/>
            <wp:positionH relativeFrom="column">
              <wp:posOffset>-1905</wp:posOffset>
            </wp:positionH>
            <wp:positionV relativeFrom="paragraph">
              <wp:posOffset>1137694</wp:posOffset>
            </wp:positionV>
            <wp:extent cx="2481580" cy="1216660"/>
            <wp:effectExtent l="0" t="0" r="0" b="0"/>
            <wp:wrapTopAndBottom/>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81580" cy="1216660"/>
                    </a:xfrm>
                    <a:prstGeom prst="rect">
                      <a:avLst/>
                    </a:prstGeom>
                  </pic:spPr>
                </pic:pic>
              </a:graphicData>
            </a:graphic>
            <wp14:sizeRelH relativeFrom="margin">
              <wp14:pctWidth>0</wp14:pctWidth>
            </wp14:sizeRelH>
          </wp:anchor>
        </w:drawing>
      </w:r>
      <w:r w:rsidR="00C52025" w:rsidRPr="00C52025">
        <w:t>Changing the parameters did not make a substantial change in the learning process. As the diagrams show, the models’ accuracy increased smoothly as before. However, the ResNet101V2 made a little exception at the beginning of the training and towards the end when it underfitted. This is shown in the diagram as the blue line going higher than the orange one, but it came back to normal in the end</w:t>
      </w:r>
      <w:r w:rsidR="00200E38">
        <w:t>.</w:t>
      </w:r>
    </w:p>
    <w:p w14:paraId="47598E25" w14:textId="3806DDC3" w:rsidR="00065CCE" w:rsidRDefault="00B519F5" w:rsidP="00A17AEB">
      <w:pPr>
        <w:ind w:firstLine="720"/>
        <w:rPr>
          <w:noProof/>
        </w:rPr>
      </w:pPr>
      <w:r w:rsidRPr="00EF1735">
        <w:rPr>
          <w:noProof/>
        </w:rPr>
        <w:drawing>
          <wp:anchor distT="0" distB="0" distL="114300" distR="114300" simplePos="0" relativeHeight="252169216" behindDoc="0" locked="0" layoutInCell="1" allowOverlap="1" wp14:anchorId="07CEE82F" wp14:editId="7B39C194">
            <wp:simplePos x="0" y="0"/>
            <wp:positionH relativeFrom="margin">
              <wp:align>right</wp:align>
            </wp:positionH>
            <wp:positionV relativeFrom="paragraph">
              <wp:posOffset>6363639</wp:posOffset>
            </wp:positionV>
            <wp:extent cx="2465705" cy="1463675"/>
            <wp:effectExtent l="0" t="0" r="0" b="3175"/>
            <wp:wrapTopAndBottom/>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465705" cy="1463675"/>
                    </a:xfrm>
                    <a:prstGeom prst="rect">
                      <a:avLst/>
                    </a:prstGeom>
                  </pic:spPr>
                </pic:pic>
              </a:graphicData>
            </a:graphic>
            <wp14:sizeRelH relativeFrom="margin">
              <wp14:pctWidth>0</wp14:pctWidth>
            </wp14:sizeRelH>
            <wp14:sizeRelV relativeFrom="margin">
              <wp14:pctHeight>0</wp14:pctHeight>
            </wp14:sizeRelV>
          </wp:anchor>
        </w:drawing>
      </w:r>
      <w:r w:rsidR="007B2ADB" w:rsidRPr="00525D99">
        <w:rPr>
          <w:noProof/>
        </w:rPr>
        <w:drawing>
          <wp:anchor distT="0" distB="0" distL="114300" distR="114300" simplePos="0" relativeHeight="252083200" behindDoc="0" locked="0" layoutInCell="1" allowOverlap="1" wp14:anchorId="166A85D6" wp14:editId="71C43888">
            <wp:simplePos x="0" y="0"/>
            <wp:positionH relativeFrom="margin">
              <wp:align>right</wp:align>
            </wp:positionH>
            <wp:positionV relativeFrom="paragraph">
              <wp:posOffset>4575313</wp:posOffset>
            </wp:positionV>
            <wp:extent cx="2317115" cy="1338580"/>
            <wp:effectExtent l="0" t="0" r="6985" b="0"/>
            <wp:wrapTopAndBottom/>
            <wp:docPr id="250" name="Picture 2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317115" cy="1338580"/>
                    </a:xfrm>
                    <a:prstGeom prst="rect">
                      <a:avLst/>
                    </a:prstGeom>
                  </pic:spPr>
                </pic:pic>
              </a:graphicData>
            </a:graphic>
            <wp14:sizeRelH relativeFrom="margin">
              <wp14:pctWidth>0</wp14:pctWidth>
            </wp14:sizeRelH>
            <wp14:sizeRelV relativeFrom="margin">
              <wp14:pctHeight>0</wp14:pctHeight>
            </wp14:sizeRelV>
          </wp:anchor>
        </w:drawing>
      </w:r>
      <w:r w:rsidR="007B2ADB" w:rsidRPr="009A776D">
        <w:rPr>
          <w:noProof/>
        </w:rPr>
        <w:drawing>
          <wp:anchor distT="0" distB="0" distL="114300" distR="114300" simplePos="0" relativeHeight="252104704" behindDoc="0" locked="0" layoutInCell="1" allowOverlap="1" wp14:anchorId="486566D5" wp14:editId="0FB9BDA8">
            <wp:simplePos x="0" y="0"/>
            <wp:positionH relativeFrom="margin">
              <wp:align>left</wp:align>
            </wp:positionH>
            <wp:positionV relativeFrom="paragraph">
              <wp:posOffset>4623407</wp:posOffset>
            </wp:positionV>
            <wp:extent cx="2456180" cy="1367155"/>
            <wp:effectExtent l="0" t="0" r="1270" b="4445"/>
            <wp:wrapTopAndBottom/>
            <wp:docPr id="251" name="Picture 2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456180" cy="1367155"/>
                    </a:xfrm>
                    <a:prstGeom prst="rect">
                      <a:avLst/>
                    </a:prstGeom>
                  </pic:spPr>
                </pic:pic>
              </a:graphicData>
            </a:graphic>
            <wp14:sizeRelH relativeFrom="margin">
              <wp14:pctWidth>0</wp14:pctWidth>
            </wp14:sizeRelH>
            <wp14:sizeRelV relativeFrom="margin">
              <wp14:pctHeight>0</wp14:pctHeight>
            </wp14:sizeRelV>
          </wp:anchor>
        </w:drawing>
      </w:r>
      <w:r w:rsidR="00A06D08" w:rsidRPr="00F16651">
        <w:rPr>
          <w:noProof/>
        </w:rPr>
        <w:drawing>
          <wp:anchor distT="0" distB="0" distL="114300" distR="114300" simplePos="0" relativeHeight="252139520" behindDoc="0" locked="0" layoutInCell="1" allowOverlap="1" wp14:anchorId="4B1E6D35" wp14:editId="63ADA06F">
            <wp:simplePos x="0" y="0"/>
            <wp:positionH relativeFrom="margin">
              <wp:align>left</wp:align>
            </wp:positionH>
            <wp:positionV relativeFrom="paragraph">
              <wp:posOffset>6394947</wp:posOffset>
            </wp:positionV>
            <wp:extent cx="2425065" cy="1423035"/>
            <wp:effectExtent l="0" t="0" r="0" b="5715"/>
            <wp:wrapTopAndBottom/>
            <wp:docPr id="252" name="Picture 2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abl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425065" cy="1423035"/>
                    </a:xfrm>
                    <a:prstGeom prst="rect">
                      <a:avLst/>
                    </a:prstGeom>
                  </pic:spPr>
                </pic:pic>
              </a:graphicData>
            </a:graphic>
            <wp14:sizeRelH relativeFrom="margin">
              <wp14:pctWidth>0</wp14:pctWidth>
            </wp14:sizeRelH>
            <wp14:sizeRelV relativeFrom="margin">
              <wp14:pctHeight>0</wp14:pctHeight>
            </wp14:sizeRelV>
          </wp:anchor>
        </w:drawing>
      </w:r>
      <w:r w:rsidR="00A06D08">
        <w:rPr>
          <w:noProof/>
        </w:rPr>
        <mc:AlternateContent>
          <mc:Choice Requires="wps">
            <w:drawing>
              <wp:anchor distT="0" distB="0" distL="114300" distR="114300" simplePos="0" relativeHeight="252430336" behindDoc="0" locked="0" layoutInCell="1" allowOverlap="1" wp14:anchorId="67F4786E" wp14:editId="16F0AA54">
                <wp:simplePos x="0" y="0"/>
                <wp:positionH relativeFrom="margin">
                  <wp:align>right</wp:align>
                </wp:positionH>
                <wp:positionV relativeFrom="paragraph">
                  <wp:posOffset>5931618</wp:posOffset>
                </wp:positionV>
                <wp:extent cx="2317115" cy="635"/>
                <wp:effectExtent l="0" t="0" r="6985" b="0"/>
                <wp:wrapTopAndBottom/>
                <wp:docPr id="318" name="Text Box 318"/>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5604B02" w14:textId="2B3349A2" w:rsidR="003D29A6" w:rsidRPr="00957F25" w:rsidRDefault="003D29A6" w:rsidP="003D29A6">
                            <w:pPr>
                              <w:pStyle w:val="Caption"/>
                              <w:jc w:val="center"/>
                              <w:rPr>
                                <w:noProof/>
                              </w:rPr>
                            </w:pPr>
                            <w:bookmarkStart w:id="129" w:name="_Toc80666924"/>
                            <w:r>
                              <w:t xml:space="preserve">Figure </w:t>
                            </w:r>
                            <w:r w:rsidR="00022F11">
                              <w:fldChar w:fldCharType="begin"/>
                            </w:r>
                            <w:r w:rsidR="00022F11">
                              <w:instrText xml:space="preserve"> SEQ Figure \* ARABIC </w:instrText>
                            </w:r>
                            <w:r w:rsidR="00022F11">
                              <w:fldChar w:fldCharType="separate"/>
                            </w:r>
                            <w:r w:rsidR="002A5205">
                              <w:rPr>
                                <w:noProof/>
                              </w:rPr>
                              <w:t>35</w:t>
                            </w:r>
                            <w:r w:rsidR="00022F11">
                              <w:rPr>
                                <w:noProof/>
                              </w:rPr>
                              <w:fldChar w:fldCharType="end"/>
                            </w:r>
                            <w:r>
                              <w:t>.ResNet101V2-Clasification report-second stage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4786E" id="Text Box 318" o:spid="_x0000_s1063" type="#_x0000_t202" style="position:absolute;left:0;text-align:left;margin-left:131.25pt;margin-top:467.05pt;width:182.45pt;height:.05pt;z-index:252430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" stroked="f">
                <v:textbox style="mso-fit-shape-to-text:t" inset="0,0,0,0">
                  <w:txbxContent>
                    <w:p w14:paraId="45604B02" w14:textId="2B3349A2" w:rsidR="003D29A6" w:rsidRPr="00957F25" w:rsidRDefault="003D29A6" w:rsidP="003D29A6">
                      <w:pPr>
                        <w:pStyle w:val="Caption"/>
                        <w:jc w:val="center"/>
                        <w:rPr>
                          <w:noProof/>
                        </w:rPr>
                      </w:pPr>
                      <w:bookmarkStart w:id="130" w:name="_Toc80666924"/>
                      <w:r>
                        <w:t xml:space="preserve">Figure </w:t>
                      </w:r>
                      <w:r w:rsidR="00022F11">
                        <w:fldChar w:fldCharType="begin"/>
                      </w:r>
                      <w:r w:rsidR="00022F11">
                        <w:instrText xml:space="preserve"> SEQ Figure \* ARABIC </w:instrText>
                      </w:r>
                      <w:r w:rsidR="00022F11">
                        <w:fldChar w:fldCharType="separate"/>
                      </w:r>
                      <w:r w:rsidR="002A5205">
                        <w:rPr>
                          <w:noProof/>
                        </w:rPr>
                        <w:t>35</w:t>
                      </w:r>
                      <w:r w:rsidR="00022F11">
                        <w:rPr>
                          <w:noProof/>
                        </w:rPr>
                        <w:fldChar w:fldCharType="end"/>
                      </w:r>
                      <w:r>
                        <w:t>.ResNet101V2-Clasification report-second stage</w:t>
                      </w:r>
                      <w:bookmarkEnd w:id="130"/>
                    </w:p>
                  </w:txbxContent>
                </v:textbox>
                <w10:wrap type="topAndBottom" anchorx="margin"/>
              </v:shape>
            </w:pict>
          </mc:Fallback>
        </mc:AlternateContent>
      </w:r>
      <w:r w:rsidR="00A06D08">
        <w:rPr>
          <w:noProof/>
        </w:rPr>
        <mc:AlternateContent>
          <mc:Choice Requires="wps">
            <w:drawing>
              <wp:anchor distT="0" distB="0" distL="114300" distR="114300" simplePos="0" relativeHeight="252424192" behindDoc="0" locked="0" layoutInCell="1" allowOverlap="1" wp14:anchorId="5914DA51" wp14:editId="29C3107D">
                <wp:simplePos x="0" y="0"/>
                <wp:positionH relativeFrom="margin">
                  <wp:align>left</wp:align>
                </wp:positionH>
                <wp:positionV relativeFrom="paragraph">
                  <wp:posOffset>5991363</wp:posOffset>
                </wp:positionV>
                <wp:extent cx="2456180" cy="635"/>
                <wp:effectExtent l="0" t="0" r="1270" b="0"/>
                <wp:wrapTopAndBottom/>
                <wp:docPr id="317" name="Text Box 317"/>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501779C9" w14:textId="0D068F66" w:rsidR="00FB4BD0" w:rsidRPr="001E68EC" w:rsidRDefault="00FB4BD0" w:rsidP="003D29A6">
                            <w:pPr>
                              <w:pStyle w:val="Caption"/>
                              <w:jc w:val="center"/>
                              <w:rPr>
                                <w:noProof/>
                              </w:rPr>
                            </w:pPr>
                            <w:bookmarkStart w:id="131" w:name="_Toc80666925"/>
                            <w:r>
                              <w:t xml:space="preserve">Figure </w:t>
                            </w:r>
                            <w:r w:rsidR="00022F11">
                              <w:fldChar w:fldCharType="begin"/>
                            </w:r>
                            <w:r w:rsidR="00022F11">
                              <w:instrText xml:space="preserve"> SEQ Figure \* ARABIC </w:instrText>
                            </w:r>
                            <w:r w:rsidR="00022F11">
                              <w:fldChar w:fldCharType="separate"/>
                            </w:r>
                            <w:r w:rsidR="002A5205">
                              <w:rPr>
                                <w:noProof/>
                              </w:rPr>
                              <w:t>36</w:t>
                            </w:r>
                            <w:r w:rsidR="00022F11">
                              <w:rPr>
                                <w:noProof/>
                              </w:rPr>
                              <w:fldChar w:fldCharType="end"/>
                            </w:r>
                            <w:r>
                              <w:t>.VGG19-Clasification report-second stage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4DA51" id="Text Box 317" o:spid="_x0000_s1064" type="#_x0000_t202" style="position:absolute;left:0;text-align:left;margin-left:0;margin-top:471.75pt;width:193.4pt;height:.05pt;z-index:252424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vMMA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" stroked="f">
                <v:textbox style="mso-fit-shape-to-text:t" inset="0,0,0,0">
                  <w:txbxContent>
                    <w:p w14:paraId="501779C9" w14:textId="0D068F66" w:rsidR="00FB4BD0" w:rsidRPr="001E68EC" w:rsidRDefault="00FB4BD0" w:rsidP="003D29A6">
                      <w:pPr>
                        <w:pStyle w:val="Caption"/>
                        <w:jc w:val="center"/>
                        <w:rPr>
                          <w:noProof/>
                        </w:rPr>
                      </w:pPr>
                      <w:bookmarkStart w:id="132" w:name="_Toc80666925"/>
                      <w:r>
                        <w:t xml:space="preserve">Figure </w:t>
                      </w:r>
                      <w:r w:rsidR="00022F11">
                        <w:fldChar w:fldCharType="begin"/>
                      </w:r>
                      <w:r w:rsidR="00022F11">
                        <w:instrText xml:space="preserve"> SEQ Figure \* ARABIC </w:instrText>
                      </w:r>
                      <w:r w:rsidR="00022F11">
                        <w:fldChar w:fldCharType="separate"/>
                      </w:r>
                      <w:r w:rsidR="002A5205">
                        <w:rPr>
                          <w:noProof/>
                        </w:rPr>
                        <w:t>36</w:t>
                      </w:r>
                      <w:r w:rsidR="00022F11">
                        <w:rPr>
                          <w:noProof/>
                        </w:rPr>
                        <w:fldChar w:fldCharType="end"/>
                      </w:r>
                      <w:r>
                        <w:t>.VGG19-Clasification report-second stage</w:t>
                      </w:r>
                      <w:bookmarkEnd w:id="132"/>
                    </w:p>
                  </w:txbxContent>
                </v:textbox>
                <w10:wrap type="topAndBottom" anchorx="margin"/>
              </v:shape>
            </w:pict>
          </mc:Fallback>
        </mc:AlternateContent>
      </w:r>
      <w:r w:rsidR="005B5A1E" w:rsidRPr="005B5A1E">
        <w:rPr>
          <w:noProof/>
        </w:rPr>
        <w:t>Decreasing the number of parameters did not substantially affect VGG19 and InceptionV3 in terms of the error rate. The MobileNetV2 suffered an error increase of 8% since the accuracy dropped from 26 to 18%. The 8% was misclassified as neutral and sad. On the other hand, the ResNet101V2 increased the angry class’s accuracy by 6% while the other remained unchanged. Unfortunately, none of the models were able to decent accuracy for the disgust class at this poin</w:t>
      </w:r>
      <w:r w:rsidR="006205F8">
        <w:rPr>
          <w:noProof/>
        </w:rPr>
        <w:t>t.</w:t>
      </w:r>
      <w:r w:rsidR="009A776D" w:rsidRPr="009A776D">
        <w:rPr>
          <w:noProof/>
        </w:rPr>
        <w:t xml:space="preserve"> </w:t>
      </w:r>
    </w:p>
    <w:p w14:paraId="1CEE5651" w14:textId="086905D8" w:rsidR="00366E25" w:rsidRDefault="00570D45" w:rsidP="00B519F5">
      <w:pPr>
        <w:ind w:firstLine="720"/>
        <w:rPr>
          <w:noProof/>
        </w:rPr>
      </w:pPr>
      <w:r>
        <w:rPr>
          <w:noProof/>
        </w:rPr>
        <w:lastRenderedPageBreak/>
        <mc:AlternateContent>
          <mc:Choice Requires="wps">
            <w:drawing>
              <wp:anchor distT="0" distB="0" distL="114300" distR="114300" simplePos="0" relativeHeight="252455936" behindDoc="0" locked="0" layoutInCell="1" allowOverlap="1" wp14:anchorId="16CB97BC" wp14:editId="3B5C5930">
                <wp:simplePos x="0" y="0"/>
                <wp:positionH relativeFrom="margin">
                  <wp:align>right</wp:align>
                </wp:positionH>
                <wp:positionV relativeFrom="paragraph">
                  <wp:posOffset>3258</wp:posOffset>
                </wp:positionV>
                <wp:extent cx="2465705" cy="320675"/>
                <wp:effectExtent l="0" t="0" r="0" b="3175"/>
                <wp:wrapTopAndBottom/>
                <wp:docPr id="320" name="Text Box 320"/>
                <wp:cNvGraphicFramePr/>
                <a:graphic xmlns:a="http://schemas.openxmlformats.org/drawingml/2006/main">
                  <a:graphicData uri="http://schemas.microsoft.com/office/word/2010/wordprocessingShape">
                    <wps:wsp>
                      <wps:cNvSpPr txBox="1"/>
                      <wps:spPr>
                        <a:xfrm>
                          <a:off x="0" y="0"/>
                          <a:ext cx="2465705" cy="320675"/>
                        </a:xfrm>
                        <a:prstGeom prst="rect">
                          <a:avLst/>
                        </a:prstGeom>
                        <a:solidFill>
                          <a:prstClr val="white"/>
                        </a:solidFill>
                        <a:ln>
                          <a:noFill/>
                        </a:ln>
                      </wps:spPr>
                      <wps:txbx>
                        <w:txbxContent>
                          <w:p w14:paraId="39457F79" w14:textId="2DB94662" w:rsidR="003D29A6" w:rsidRPr="00725645" w:rsidRDefault="003D29A6" w:rsidP="003D29A6">
                            <w:pPr>
                              <w:pStyle w:val="Caption"/>
                              <w:jc w:val="center"/>
                              <w:rPr>
                                <w:noProof/>
                              </w:rPr>
                            </w:pPr>
                            <w:bookmarkStart w:id="133" w:name="_Toc80666926"/>
                            <w:r>
                              <w:t xml:space="preserve">Figure </w:t>
                            </w:r>
                            <w:r w:rsidR="00022F11">
                              <w:fldChar w:fldCharType="begin"/>
                            </w:r>
                            <w:r w:rsidR="00022F11">
                              <w:instrText xml:space="preserve"> SEQ Figure \* ARABIC </w:instrText>
                            </w:r>
                            <w:r w:rsidR="00022F11">
                              <w:fldChar w:fldCharType="separate"/>
                            </w:r>
                            <w:r w:rsidR="002A5205">
                              <w:rPr>
                                <w:noProof/>
                              </w:rPr>
                              <w:t>37</w:t>
                            </w:r>
                            <w:r w:rsidR="00022F11">
                              <w:rPr>
                                <w:noProof/>
                              </w:rPr>
                              <w:fldChar w:fldCharType="end"/>
                            </w:r>
                            <w:r>
                              <w:t>.Inceptionv3-Clasification report-second stage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B97BC" id="Text Box 320" o:spid="_x0000_s1065" type="#_x0000_t202" style="position:absolute;left:0;text-align:left;margin-left:142.95pt;margin-top:.25pt;width:194.15pt;height:25.25pt;z-index:252455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" stroked="f">
                <v:textbox inset="0,0,0,0">
                  <w:txbxContent>
                    <w:p w14:paraId="39457F79" w14:textId="2DB94662" w:rsidR="003D29A6" w:rsidRPr="00725645" w:rsidRDefault="003D29A6" w:rsidP="003D29A6">
                      <w:pPr>
                        <w:pStyle w:val="Caption"/>
                        <w:jc w:val="center"/>
                        <w:rPr>
                          <w:noProof/>
                        </w:rPr>
                      </w:pPr>
                      <w:bookmarkStart w:id="134" w:name="_Toc80666926"/>
                      <w:r>
                        <w:t xml:space="preserve">Figure </w:t>
                      </w:r>
                      <w:r w:rsidR="00022F11">
                        <w:fldChar w:fldCharType="begin"/>
                      </w:r>
                      <w:r w:rsidR="00022F11">
                        <w:instrText xml:space="preserve"> SEQ Figure \* ARABIC </w:instrText>
                      </w:r>
                      <w:r w:rsidR="00022F11">
                        <w:fldChar w:fldCharType="separate"/>
                      </w:r>
                      <w:r w:rsidR="002A5205">
                        <w:rPr>
                          <w:noProof/>
                        </w:rPr>
                        <w:t>37</w:t>
                      </w:r>
                      <w:r w:rsidR="00022F11">
                        <w:rPr>
                          <w:noProof/>
                        </w:rPr>
                        <w:fldChar w:fldCharType="end"/>
                      </w:r>
                      <w:r>
                        <w:t>.Inceptionv3-Clasification report-second stage</w:t>
                      </w:r>
                      <w:bookmarkEnd w:id="134"/>
                    </w:p>
                  </w:txbxContent>
                </v:textbox>
                <w10:wrap type="topAndBottom" anchorx="margin"/>
              </v:shape>
            </w:pict>
          </mc:Fallback>
        </mc:AlternateContent>
      </w:r>
      <w:r>
        <w:rPr>
          <w:noProof/>
        </w:rPr>
        <mc:AlternateContent>
          <mc:Choice Requires="wps">
            <w:drawing>
              <wp:anchor distT="0" distB="0" distL="114300" distR="114300" simplePos="0" relativeHeight="252444672" behindDoc="0" locked="0" layoutInCell="1" allowOverlap="1" wp14:anchorId="66D48F46" wp14:editId="60D64EBE">
                <wp:simplePos x="0" y="0"/>
                <wp:positionH relativeFrom="margin">
                  <wp:posOffset>-64217</wp:posOffset>
                </wp:positionH>
                <wp:positionV relativeFrom="paragraph">
                  <wp:posOffset>-580</wp:posOffset>
                </wp:positionV>
                <wp:extent cx="2425065" cy="334010"/>
                <wp:effectExtent l="0" t="0" r="0" b="8890"/>
                <wp:wrapTopAndBottom/>
                <wp:docPr id="319" name="Text Box 319"/>
                <wp:cNvGraphicFramePr/>
                <a:graphic xmlns:a="http://schemas.openxmlformats.org/drawingml/2006/main">
                  <a:graphicData uri="http://schemas.microsoft.com/office/word/2010/wordprocessingShape">
                    <wps:wsp>
                      <wps:cNvSpPr txBox="1"/>
                      <wps:spPr>
                        <a:xfrm>
                          <a:off x="0" y="0"/>
                          <a:ext cx="2425065" cy="334010"/>
                        </a:xfrm>
                        <a:prstGeom prst="rect">
                          <a:avLst/>
                        </a:prstGeom>
                        <a:solidFill>
                          <a:prstClr val="white"/>
                        </a:solidFill>
                        <a:ln>
                          <a:noFill/>
                        </a:ln>
                      </wps:spPr>
                      <wps:txbx>
                        <w:txbxContent>
                          <w:p w14:paraId="1D9FE7AE" w14:textId="793907DE" w:rsidR="003D29A6" w:rsidRPr="00A13D79" w:rsidRDefault="003D29A6" w:rsidP="003D29A6">
                            <w:pPr>
                              <w:pStyle w:val="Caption"/>
                              <w:jc w:val="center"/>
                              <w:rPr>
                                <w:noProof/>
                              </w:rPr>
                            </w:pPr>
                            <w:bookmarkStart w:id="135" w:name="_Toc80666927"/>
                            <w:r>
                              <w:t xml:space="preserve">Figure </w:t>
                            </w:r>
                            <w:r w:rsidR="00022F11">
                              <w:fldChar w:fldCharType="begin"/>
                            </w:r>
                            <w:r w:rsidR="00022F11">
                              <w:instrText xml:space="preserve"> SEQ Figure \* ARABIC </w:instrText>
                            </w:r>
                            <w:r w:rsidR="00022F11">
                              <w:fldChar w:fldCharType="separate"/>
                            </w:r>
                            <w:r w:rsidR="002A5205">
                              <w:rPr>
                                <w:noProof/>
                              </w:rPr>
                              <w:t>38</w:t>
                            </w:r>
                            <w:r w:rsidR="00022F11">
                              <w:rPr>
                                <w:noProof/>
                              </w:rPr>
                              <w:fldChar w:fldCharType="end"/>
                            </w:r>
                            <w:r>
                              <w:t>.MobileNetV2-Claification report-second stage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48F46" id="Text Box 319" o:spid="_x0000_s1066" type="#_x0000_t202" style="position:absolute;left:0;text-align:left;margin-left:-5.05pt;margin-top:-.05pt;width:190.95pt;height:26.3pt;z-index:25244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" stroked="f">
                <v:textbox inset="0,0,0,0">
                  <w:txbxContent>
                    <w:p w14:paraId="1D9FE7AE" w14:textId="793907DE" w:rsidR="003D29A6" w:rsidRPr="00A13D79" w:rsidRDefault="003D29A6" w:rsidP="003D29A6">
                      <w:pPr>
                        <w:pStyle w:val="Caption"/>
                        <w:jc w:val="center"/>
                        <w:rPr>
                          <w:noProof/>
                        </w:rPr>
                      </w:pPr>
                      <w:bookmarkStart w:id="136" w:name="_Toc80666927"/>
                      <w:r>
                        <w:t xml:space="preserve">Figure </w:t>
                      </w:r>
                      <w:r w:rsidR="00022F11">
                        <w:fldChar w:fldCharType="begin"/>
                      </w:r>
                      <w:r w:rsidR="00022F11">
                        <w:instrText xml:space="preserve"> SEQ Figure \* ARABIC </w:instrText>
                      </w:r>
                      <w:r w:rsidR="00022F11">
                        <w:fldChar w:fldCharType="separate"/>
                      </w:r>
                      <w:r w:rsidR="002A5205">
                        <w:rPr>
                          <w:noProof/>
                        </w:rPr>
                        <w:t>38</w:t>
                      </w:r>
                      <w:r w:rsidR="00022F11">
                        <w:rPr>
                          <w:noProof/>
                        </w:rPr>
                        <w:fldChar w:fldCharType="end"/>
                      </w:r>
                      <w:r>
                        <w:t>.MobileNetV2-Claification report-second stage</w:t>
                      </w:r>
                      <w:bookmarkEnd w:id="136"/>
                    </w:p>
                  </w:txbxContent>
                </v:textbox>
                <w10:wrap type="topAndBottom" anchorx="margin"/>
              </v:shape>
            </w:pict>
          </mc:Fallback>
        </mc:AlternateContent>
      </w:r>
      <w:r w:rsidR="002D0AB8" w:rsidRPr="002D0AB8">
        <w:t xml:space="preserve"> </w:t>
      </w:r>
      <w:r w:rsidR="00DA63F5" w:rsidRPr="00DA63F5">
        <w:rPr>
          <w:noProof/>
        </w:rPr>
        <w:t>According to the categorisation report, this technique was advantageous for MobileNetV2 and VGG19 when it came to the anger class. This is because the VGG19 had a greater precision but a lower recall, while the MobileNetV2 had a higher recall. Regrettably, the F1 score for InceptionV3, MobileNetV2, and VGG19 was 0. As a result, it is impossible to conclude that no additional major changes occurred.</w:t>
      </w:r>
    </w:p>
    <w:p w14:paraId="735E876D" w14:textId="773E1FCA" w:rsidR="00A64847" w:rsidRDefault="00EF1735" w:rsidP="00A17AEB">
      <w:pPr>
        <w:ind w:firstLine="720"/>
        <w:rPr>
          <w:noProof/>
        </w:rPr>
      </w:pPr>
      <w:r w:rsidRPr="00EF1735">
        <w:rPr>
          <w:noProof/>
        </w:rPr>
        <w:t xml:space="preserve"> </w:t>
      </w:r>
    </w:p>
    <w:p w14:paraId="400817A9" w14:textId="387ECC38" w:rsidR="00C5428D" w:rsidRPr="00BB7309" w:rsidRDefault="002C75F0" w:rsidP="00A44545">
      <w:pPr>
        <w:pStyle w:val="Heading2"/>
        <w:rPr>
          <w:color w:val="0070C0"/>
        </w:rPr>
      </w:pPr>
      <w:bookmarkStart w:id="137" w:name="_Toc80891490"/>
      <w:r w:rsidRPr="00BB7309">
        <w:rPr>
          <w:noProof/>
          <w:color w:val="0070C0"/>
        </w:rPr>
        <mc:AlternateContent>
          <mc:Choice Requires="wps">
            <w:drawing>
              <wp:anchor distT="0" distB="0" distL="114300" distR="114300" simplePos="0" relativeHeight="252484608" behindDoc="0" locked="0" layoutInCell="1" allowOverlap="1" wp14:anchorId="32E0BFDF" wp14:editId="1897B3BB">
                <wp:simplePos x="0" y="0"/>
                <wp:positionH relativeFrom="margin">
                  <wp:align>right</wp:align>
                </wp:positionH>
                <wp:positionV relativeFrom="paragraph">
                  <wp:posOffset>3477895</wp:posOffset>
                </wp:positionV>
                <wp:extent cx="548640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D10F2BC" w14:textId="5AC25C76" w:rsidR="004B381B" w:rsidRPr="00FA0546" w:rsidRDefault="004B381B" w:rsidP="004B381B">
                            <w:pPr>
                              <w:pStyle w:val="Caption"/>
                              <w:jc w:val="center"/>
                              <w:rPr>
                                <w:noProof/>
                              </w:rPr>
                            </w:pPr>
                            <w:bookmarkStart w:id="138" w:name="_Toc80666928"/>
                            <w:r>
                              <w:t xml:space="preserve">Figure </w:t>
                            </w:r>
                            <w:r w:rsidR="00022F11">
                              <w:fldChar w:fldCharType="begin"/>
                            </w:r>
                            <w:r w:rsidR="00022F11">
                              <w:instrText xml:space="preserve"> SEQ Figure \* ARABIC </w:instrText>
                            </w:r>
                            <w:r w:rsidR="00022F11">
                              <w:fldChar w:fldCharType="separate"/>
                            </w:r>
                            <w:r w:rsidR="002A5205">
                              <w:rPr>
                                <w:noProof/>
                              </w:rPr>
                              <w:t>39</w:t>
                            </w:r>
                            <w:r w:rsidR="00022F11">
                              <w:rPr>
                                <w:noProof/>
                              </w:rPr>
                              <w:fldChar w:fldCharType="end"/>
                            </w:r>
                            <w:r>
                              <w:t>.</w:t>
                            </w:r>
                            <w:r w:rsidRPr="00626D11">
                              <w:t>Optimizer comparison for each model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0BFDF" id="Text Box 321" o:spid="_x0000_s1067" type="#_x0000_t202" style="position:absolute;margin-left:380.8pt;margin-top:273.85pt;width:6in;height:.05pt;z-index:252484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WbMAIAAGk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" stroked="f">
                <v:textbox style="mso-fit-shape-to-text:t" inset="0,0,0,0">
                  <w:txbxContent>
                    <w:p w14:paraId="5D10F2BC" w14:textId="5AC25C76" w:rsidR="004B381B" w:rsidRPr="00FA0546" w:rsidRDefault="004B381B" w:rsidP="004B381B">
                      <w:pPr>
                        <w:pStyle w:val="Caption"/>
                        <w:jc w:val="center"/>
                        <w:rPr>
                          <w:noProof/>
                        </w:rPr>
                      </w:pPr>
                      <w:bookmarkStart w:id="139" w:name="_Toc80666928"/>
                      <w:r>
                        <w:t xml:space="preserve">Figure </w:t>
                      </w:r>
                      <w:r w:rsidR="00022F11">
                        <w:fldChar w:fldCharType="begin"/>
                      </w:r>
                      <w:r w:rsidR="00022F11">
                        <w:instrText xml:space="preserve"> SEQ Figure \* ARABIC </w:instrText>
                      </w:r>
                      <w:r w:rsidR="00022F11">
                        <w:fldChar w:fldCharType="separate"/>
                      </w:r>
                      <w:r w:rsidR="002A5205">
                        <w:rPr>
                          <w:noProof/>
                        </w:rPr>
                        <w:t>39</w:t>
                      </w:r>
                      <w:r w:rsidR="00022F11">
                        <w:rPr>
                          <w:noProof/>
                        </w:rPr>
                        <w:fldChar w:fldCharType="end"/>
                      </w:r>
                      <w:r>
                        <w:t>.</w:t>
                      </w:r>
                      <w:r w:rsidRPr="00626D11">
                        <w:t>Optimizer comparison for each model</w:t>
                      </w:r>
                      <w:bookmarkEnd w:id="139"/>
                    </w:p>
                  </w:txbxContent>
                </v:textbox>
                <w10:wrap type="topAndBottom" anchorx="margin"/>
              </v:shape>
            </w:pict>
          </mc:Fallback>
        </mc:AlternateContent>
      </w:r>
      <w:r w:rsidR="00C5428D" w:rsidRPr="00BB7309">
        <w:rPr>
          <w:color w:val="0070C0"/>
        </w:rPr>
        <w:t xml:space="preserve">5.3. Third </w:t>
      </w:r>
      <w:r w:rsidR="000B3D26" w:rsidRPr="00BB7309">
        <w:rPr>
          <w:color w:val="0070C0"/>
        </w:rPr>
        <w:t>configuration models</w:t>
      </w:r>
      <w:bookmarkEnd w:id="137"/>
    </w:p>
    <w:p w14:paraId="6EAA032B" w14:textId="64BF6E58" w:rsidR="00C91318" w:rsidRDefault="00405CF2" w:rsidP="00C91318">
      <w:pPr>
        <w:ind w:firstLine="720"/>
      </w:pPr>
      <w:r>
        <w:rPr>
          <w:noProof/>
        </w:rPr>
        <mc:AlternateContent>
          <mc:Choice Requires="wps">
            <w:drawing>
              <wp:anchor distT="0" distB="0" distL="114300" distR="114300" simplePos="0" relativeHeight="252547072" behindDoc="0" locked="0" layoutInCell="1" allowOverlap="1" wp14:anchorId="6DC67FF4" wp14:editId="0ED6C535">
                <wp:simplePos x="0" y="0"/>
                <wp:positionH relativeFrom="column">
                  <wp:posOffset>122555</wp:posOffset>
                </wp:positionH>
                <wp:positionV relativeFrom="paragraph">
                  <wp:posOffset>4070350</wp:posOffset>
                </wp:positionV>
                <wp:extent cx="5486400" cy="635"/>
                <wp:effectExtent l="0" t="0" r="0" b="0"/>
                <wp:wrapSquare wrapText="bothSides"/>
                <wp:docPr id="324" name="Text Box 3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7BFCDF1" w14:textId="2B6A6A9F" w:rsidR="00405CF2" w:rsidRPr="00D729A3" w:rsidRDefault="00405CF2" w:rsidP="00405CF2">
                            <w:pPr>
                              <w:pStyle w:val="Caption"/>
                              <w:jc w:val="center"/>
                              <w:rPr>
                                <w:noProof/>
                              </w:rPr>
                            </w:pPr>
                            <w:bookmarkStart w:id="140" w:name="_Toc80666929"/>
                            <w:r>
                              <w:t xml:space="preserve">Figure </w:t>
                            </w:r>
                            <w:r w:rsidR="00022F11">
                              <w:fldChar w:fldCharType="begin"/>
                            </w:r>
                            <w:r w:rsidR="00022F11">
                              <w:instrText xml:space="preserve"> SEQ Figure \* ARABIC </w:instrText>
                            </w:r>
                            <w:r w:rsidR="00022F11">
                              <w:fldChar w:fldCharType="separate"/>
                            </w:r>
                            <w:r w:rsidR="002A5205">
                              <w:rPr>
                                <w:noProof/>
                              </w:rPr>
                              <w:t>40</w:t>
                            </w:r>
                            <w:r w:rsidR="00022F11">
                              <w:rPr>
                                <w:noProof/>
                              </w:rPr>
                              <w:fldChar w:fldCharType="end"/>
                            </w:r>
                            <w:r>
                              <w:t>.Optimization comparison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67FF4" id="Text Box 324" o:spid="_x0000_s1068" type="#_x0000_t202" style="position:absolute;left:0;text-align:left;margin-left:9.65pt;margin-top:320.5pt;width:6in;height:.05pt;z-index:25254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aMhMQIAAGk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" stroked="f">
                <v:textbox style="mso-fit-shape-to-text:t" inset="0,0,0,0">
                  <w:txbxContent>
                    <w:p w14:paraId="17BFCDF1" w14:textId="2B6A6A9F" w:rsidR="00405CF2" w:rsidRPr="00D729A3" w:rsidRDefault="00405CF2" w:rsidP="00405CF2">
                      <w:pPr>
                        <w:pStyle w:val="Caption"/>
                        <w:jc w:val="center"/>
                        <w:rPr>
                          <w:noProof/>
                        </w:rPr>
                      </w:pPr>
                      <w:bookmarkStart w:id="141" w:name="_Toc80666929"/>
                      <w:r>
                        <w:t xml:space="preserve">Figure </w:t>
                      </w:r>
                      <w:r w:rsidR="00022F11">
                        <w:fldChar w:fldCharType="begin"/>
                      </w:r>
                      <w:r w:rsidR="00022F11">
                        <w:instrText xml:space="preserve"> SEQ Figure \* ARABIC </w:instrText>
                      </w:r>
                      <w:r w:rsidR="00022F11">
                        <w:fldChar w:fldCharType="separate"/>
                      </w:r>
                      <w:r w:rsidR="002A5205">
                        <w:rPr>
                          <w:noProof/>
                        </w:rPr>
                        <w:t>40</w:t>
                      </w:r>
                      <w:r w:rsidR="00022F11">
                        <w:rPr>
                          <w:noProof/>
                        </w:rPr>
                        <w:fldChar w:fldCharType="end"/>
                      </w:r>
                      <w:r>
                        <w:t>.Optimization comparison</w:t>
                      </w:r>
                      <w:bookmarkEnd w:id="141"/>
                    </w:p>
                  </w:txbxContent>
                </v:textbox>
                <w10:wrap type="square"/>
              </v:shape>
            </w:pict>
          </mc:Fallback>
        </mc:AlternateContent>
      </w:r>
      <w:r w:rsidR="002C75F0">
        <w:rPr>
          <w:noProof/>
        </w:rPr>
        <w:drawing>
          <wp:anchor distT="0" distB="0" distL="114300" distR="114300" simplePos="0" relativeHeight="252499968" behindDoc="0" locked="0" layoutInCell="1" allowOverlap="1" wp14:anchorId="376C972B" wp14:editId="6058458A">
            <wp:simplePos x="0" y="0"/>
            <wp:positionH relativeFrom="margin">
              <wp:align>center</wp:align>
            </wp:positionH>
            <wp:positionV relativeFrom="paragraph">
              <wp:posOffset>812800</wp:posOffset>
            </wp:positionV>
            <wp:extent cx="5486400" cy="3200400"/>
            <wp:effectExtent l="0" t="0" r="0" b="0"/>
            <wp:wrapSquare wrapText="bothSides"/>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anchor>
        </w:drawing>
      </w:r>
      <w:r w:rsidR="00B43DB6" w:rsidRPr="00B43DB6">
        <w:t>The experiments previously conducted only used the Adam for the optimisation of the models. Here each of the models were tested using different optimisers like Adadelta and Adagrad. This experiment was conducted to demonstrate the theory that Adam has all the benefits of Adadelta and Adagrad without the drawbacks, as Kingma and Ba (2015) have mentioned</w:t>
      </w:r>
      <w:r w:rsidR="003B32A9">
        <w:t>.</w:t>
      </w:r>
    </w:p>
    <w:p w14:paraId="1210142F" w14:textId="6019C75B" w:rsidR="00FC2ED7" w:rsidRDefault="008879E5" w:rsidP="00405CF2">
      <w:pPr>
        <w:ind w:firstLine="720"/>
        <w:rPr>
          <w:noProof/>
        </w:rPr>
      </w:pPr>
      <w:r w:rsidRPr="00D63E0B">
        <w:rPr>
          <w:noProof/>
        </w:rPr>
        <w:drawing>
          <wp:anchor distT="0" distB="0" distL="114300" distR="114300" simplePos="0" relativeHeight="252601344" behindDoc="0" locked="0" layoutInCell="1" allowOverlap="1" wp14:anchorId="0501B987" wp14:editId="5801C7AC">
            <wp:simplePos x="0" y="0"/>
            <wp:positionH relativeFrom="margin">
              <wp:align>right</wp:align>
            </wp:positionH>
            <wp:positionV relativeFrom="paragraph">
              <wp:posOffset>4511950</wp:posOffset>
            </wp:positionV>
            <wp:extent cx="2371725" cy="1221105"/>
            <wp:effectExtent l="0" t="0" r="9525" b="0"/>
            <wp:wrapTopAndBottom/>
            <wp:docPr id="326" name="Picture 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application&#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371725" cy="1221105"/>
                    </a:xfrm>
                    <a:prstGeom prst="rect">
                      <a:avLst/>
                    </a:prstGeom>
                  </pic:spPr>
                </pic:pic>
              </a:graphicData>
            </a:graphic>
            <wp14:sizeRelH relativeFrom="margin">
              <wp14:pctWidth>0</wp14:pctWidth>
            </wp14:sizeRelH>
            <wp14:sizeRelV relativeFrom="margin">
              <wp14:pctHeight>0</wp14:pctHeight>
            </wp14:sizeRelV>
          </wp:anchor>
        </w:drawing>
      </w:r>
      <w:r w:rsidRPr="009A2934">
        <w:rPr>
          <w:noProof/>
        </w:rPr>
        <w:drawing>
          <wp:anchor distT="0" distB="0" distL="114300" distR="114300" simplePos="0" relativeHeight="252596224" behindDoc="0" locked="0" layoutInCell="1" allowOverlap="1" wp14:anchorId="397BF7CD" wp14:editId="68781795">
            <wp:simplePos x="0" y="0"/>
            <wp:positionH relativeFrom="margin">
              <wp:align>left</wp:align>
            </wp:positionH>
            <wp:positionV relativeFrom="paragraph">
              <wp:posOffset>4525980</wp:posOffset>
            </wp:positionV>
            <wp:extent cx="2333625" cy="1224915"/>
            <wp:effectExtent l="0" t="0" r="9525" b="0"/>
            <wp:wrapTopAndBottom/>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33625" cy="1224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07488" behindDoc="0" locked="0" layoutInCell="1" allowOverlap="1" wp14:anchorId="7E924A81" wp14:editId="650A150C">
                <wp:simplePos x="0" y="0"/>
                <wp:positionH relativeFrom="margin">
                  <wp:align>right</wp:align>
                </wp:positionH>
                <wp:positionV relativeFrom="paragraph">
                  <wp:posOffset>5873978</wp:posOffset>
                </wp:positionV>
                <wp:extent cx="2371725" cy="635"/>
                <wp:effectExtent l="0" t="0" r="9525" b="0"/>
                <wp:wrapTopAndBottom/>
                <wp:docPr id="328" name="Text Box 328"/>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5743729" w14:textId="411A613D" w:rsidR="003857B3" w:rsidRPr="0045034D" w:rsidRDefault="003857B3" w:rsidP="003857B3">
                            <w:pPr>
                              <w:pStyle w:val="Caption"/>
                              <w:jc w:val="center"/>
                            </w:pPr>
                            <w:bookmarkStart w:id="142" w:name="_Toc80666930"/>
                            <w:r>
                              <w:t xml:space="preserve">Figure </w:t>
                            </w:r>
                            <w:r w:rsidR="00022F11">
                              <w:fldChar w:fldCharType="begin"/>
                            </w:r>
                            <w:r w:rsidR="00022F11">
                              <w:instrText xml:space="preserve"> SEQ Figure \* ARABIC </w:instrText>
                            </w:r>
                            <w:r w:rsidR="00022F11">
                              <w:fldChar w:fldCharType="separate"/>
                            </w:r>
                            <w:r w:rsidR="002A5205">
                              <w:rPr>
                                <w:noProof/>
                              </w:rPr>
                              <w:t>41</w:t>
                            </w:r>
                            <w:r w:rsidR="00022F11">
                              <w:rPr>
                                <w:noProof/>
                              </w:rPr>
                              <w:fldChar w:fldCharType="end"/>
                            </w:r>
                            <w:r>
                              <w:t>.R</w:t>
                            </w:r>
                            <w:r w:rsidR="00C40E4B">
                              <w:t>e</w:t>
                            </w:r>
                            <w:r>
                              <w:t>sNet101V2-Adagrad</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24A81" id="Text Box 328" o:spid="_x0000_s1069" type="#_x0000_t202" style="position:absolute;left:0;text-align:left;margin-left:135.55pt;margin-top:462.5pt;width:186.75pt;height:.05pt;z-index:25260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djyMQIAAGkEAAAOAAAAZHJzL2Uyb0RvYy54bWysVE1v2zAMvQ/YfxB0X5yPtR2M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" stroked="f">
                <v:textbox style="mso-fit-shape-to-text:t" inset="0,0,0,0">
                  <w:txbxContent>
                    <w:p w14:paraId="25743729" w14:textId="411A613D" w:rsidR="003857B3" w:rsidRPr="0045034D" w:rsidRDefault="003857B3" w:rsidP="003857B3">
                      <w:pPr>
                        <w:pStyle w:val="Caption"/>
                        <w:jc w:val="center"/>
                      </w:pPr>
                      <w:bookmarkStart w:id="143" w:name="_Toc80666930"/>
                      <w:r>
                        <w:t xml:space="preserve">Figure </w:t>
                      </w:r>
                      <w:r w:rsidR="00022F11">
                        <w:fldChar w:fldCharType="begin"/>
                      </w:r>
                      <w:r w:rsidR="00022F11">
                        <w:instrText xml:space="preserve"> SEQ Figure \* ARABIC </w:instrText>
                      </w:r>
                      <w:r w:rsidR="00022F11">
                        <w:fldChar w:fldCharType="separate"/>
                      </w:r>
                      <w:r w:rsidR="002A5205">
                        <w:rPr>
                          <w:noProof/>
                        </w:rPr>
                        <w:t>41</w:t>
                      </w:r>
                      <w:r w:rsidR="00022F11">
                        <w:rPr>
                          <w:noProof/>
                        </w:rPr>
                        <w:fldChar w:fldCharType="end"/>
                      </w:r>
                      <w:r>
                        <w:t>.R</w:t>
                      </w:r>
                      <w:r w:rsidR="00C40E4B">
                        <w:t>e</w:t>
                      </w:r>
                      <w:r>
                        <w:t>sNet101V2-Adagrad</w:t>
                      </w:r>
                      <w:bookmarkEnd w:id="143"/>
                    </w:p>
                  </w:txbxContent>
                </v:textbox>
                <w10:wrap type="topAndBottom" anchorx="margin"/>
              </v:shape>
            </w:pict>
          </mc:Fallback>
        </mc:AlternateContent>
      </w:r>
      <w:r>
        <w:rPr>
          <w:noProof/>
        </w:rPr>
        <mc:AlternateContent>
          <mc:Choice Requires="wps">
            <w:drawing>
              <wp:anchor distT="0" distB="0" distL="114300" distR="114300" simplePos="0" relativeHeight="252604416" behindDoc="0" locked="0" layoutInCell="1" allowOverlap="1" wp14:anchorId="30F9D0CC" wp14:editId="0BAFF304">
                <wp:simplePos x="0" y="0"/>
                <wp:positionH relativeFrom="margin">
                  <wp:align>left</wp:align>
                </wp:positionH>
                <wp:positionV relativeFrom="paragraph">
                  <wp:posOffset>5878159</wp:posOffset>
                </wp:positionV>
                <wp:extent cx="2333625" cy="635"/>
                <wp:effectExtent l="0" t="0" r="9525" b="0"/>
                <wp:wrapTopAndBottom/>
                <wp:docPr id="327" name="Text Box 327"/>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4DD3E67" w14:textId="4ADBD26A" w:rsidR="003857B3" w:rsidRPr="003C6C27" w:rsidRDefault="003857B3" w:rsidP="003857B3">
                            <w:pPr>
                              <w:pStyle w:val="Caption"/>
                              <w:jc w:val="center"/>
                            </w:pPr>
                            <w:bookmarkStart w:id="144" w:name="_Toc80666931"/>
                            <w:r>
                              <w:t xml:space="preserve">Figure </w:t>
                            </w:r>
                            <w:r w:rsidR="00022F11">
                              <w:fldChar w:fldCharType="begin"/>
                            </w:r>
                            <w:r w:rsidR="00022F11">
                              <w:instrText xml:space="preserve"> SEQ Figure \* ARABIC </w:instrText>
                            </w:r>
                            <w:r w:rsidR="00022F11">
                              <w:fldChar w:fldCharType="separate"/>
                            </w:r>
                            <w:r w:rsidR="002A5205">
                              <w:rPr>
                                <w:noProof/>
                              </w:rPr>
                              <w:t>42</w:t>
                            </w:r>
                            <w:r w:rsidR="00022F11">
                              <w:rPr>
                                <w:noProof/>
                              </w:rPr>
                              <w:fldChar w:fldCharType="end"/>
                            </w:r>
                            <w:r>
                              <w:t>.VGG19-Adagrad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9D0CC" id="Text Box 327" o:spid="_x0000_s1070" type="#_x0000_t202" style="position:absolute;left:0;text-align:left;margin-left:0;margin-top:462.85pt;width:183.75pt;height:.05pt;z-index:252604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ZIOMgIAAGk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" stroked="f">
                <v:textbox style="mso-fit-shape-to-text:t" inset="0,0,0,0">
                  <w:txbxContent>
                    <w:p w14:paraId="24DD3E67" w14:textId="4ADBD26A" w:rsidR="003857B3" w:rsidRPr="003C6C27" w:rsidRDefault="003857B3" w:rsidP="003857B3">
                      <w:pPr>
                        <w:pStyle w:val="Caption"/>
                        <w:jc w:val="center"/>
                      </w:pPr>
                      <w:bookmarkStart w:id="145" w:name="_Toc80666931"/>
                      <w:r>
                        <w:t xml:space="preserve">Figure </w:t>
                      </w:r>
                      <w:r w:rsidR="00022F11">
                        <w:fldChar w:fldCharType="begin"/>
                      </w:r>
                      <w:r w:rsidR="00022F11">
                        <w:instrText xml:space="preserve"> SEQ Figure \* ARABIC </w:instrText>
                      </w:r>
                      <w:r w:rsidR="00022F11">
                        <w:fldChar w:fldCharType="separate"/>
                      </w:r>
                      <w:r w:rsidR="002A5205">
                        <w:rPr>
                          <w:noProof/>
                        </w:rPr>
                        <w:t>42</w:t>
                      </w:r>
                      <w:r w:rsidR="00022F11">
                        <w:rPr>
                          <w:noProof/>
                        </w:rPr>
                        <w:fldChar w:fldCharType="end"/>
                      </w:r>
                      <w:r>
                        <w:t>.VGG19-Adagrad</w:t>
                      </w:r>
                      <w:bookmarkEnd w:id="145"/>
                    </w:p>
                  </w:txbxContent>
                </v:textbox>
                <w10:wrap type="topAndBottom" anchorx="margin"/>
              </v:shape>
            </w:pict>
          </mc:Fallback>
        </mc:AlternateContent>
      </w:r>
      <w:r w:rsidR="00A44545">
        <w:rPr>
          <w:b/>
          <w:bCs/>
        </w:rPr>
        <w:t xml:space="preserve"> </w:t>
      </w:r>
      <w:r w:rsidR="00A355E6" w:rsidRPr="00A355E6">
        <w:t xml:space="preserve"> As it can be seen in the Adam scores the best validation accuracy for each model. This test demonstrated that experiments conducted by Kingma and Ba (2015) are applicable in the case of each model. Even if in this case Adam performed better, this does not mean that Adagrad and</w:t>
      </w:r>
      <w:r>
        <w:t xml:space="preserve"> </w:t>
      </w:r>
      <w:r w:rsidR="00A355E6" w:rsidRPr="00A355E6">
        <w:t>Adadelta should not be used. There might be problems in which they could outperform the other optimisers.</w:t>
      </w:r>
    </w:p>
    <w:p w14:paraId="6AD89684" w14:textId="1272E876" w:rsidR="001E6538" w:rsidRDefault="00BB1671" w:rsidP="00852700">
      <w:pPr>
        <w:ind w:firstLine="720"/>
        <w:rPr>
          <w:noProof/>
        </w:rPr>
      </w:pPr>
      <w:r>
        <w:rPr>
          <w:noProof/>
        </w:rPr>
        <w:lastRenderedPageBreak/>
        <mc:AlternateContent>
          <mc:Choice Requires="wps">
            <w:drawing>
              <wp:anchor distT="0" distB="0" distL="114300" distR="114300" simplePos="0" relativeHeight="252769280" behindDoc="0" locked="0" layoutInCell="1" allowOverlap="1" wp14:anchorId="4865D905" wp14:editId="6409E2CA">
                <wp:simplePos x="0" y="0"/>
                <wp:positionH relativeFrom="column">
                  <wp:posOffset>3045460</wp:posOffset>
                </wp:positionH>
                <wp:positionV relativeFrom="paragraph">
                  <wp:posOffset>5847080</wp:posOffset>
                </wp:positionV>
                <wp:extent cx="2684145"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2684145" cy="635"/>
                        </a:xfrm>
                        <a:prstGeom prst="rect">
                          <a:avLst/>
                        </a:prstGeom>
                        <a:solidFill>
                          <a:prstClr val="white"/>
                        </a:solidFill>
                        <a:ln>
                          <a:noFill/>
                        </a:ln>
                      </wps:spPr>
                      <wps:txbx>
                        <w:txbxContent>
                          <w:p w14:paraId="11E81233" w14:textId="2755B47C" w:rsidR="00BB1671" w:rsidRPr="00F2178D" w:rsidRDefault="00BB1671" w:rsidP="00BB1671">
                            <w:pPr>
                              <w:pStyle w:val="Caption"/>
                              <w:rPr>
                                <w:noProof/>
                              </w:rPr>
                            </w:pPr>
                            <w:bookmarkStart w:id="146" w:name="_Toc80666932"/>
                            <w:r>
                              <w:t xml:space="preserve">Figure </w:t>
                            </w:r>
                            <w:r w:rsidR="00022F11">
                              <w:fldChar w:fldCharType="begin"/>
                            </w:r>
                            <w:r w:rsidR="00022F11">
                              <w:instrText xml:space="preserve"> SEQ Figure \* ARABIC </w:instrText>
                            </w:r>
                            <w:r w:rsidR="00022F11">
                              <w:fldChar w:fldCharType="separate"/>
                            </w:r>
                            <w:r w:rsidR="002A5205">
                              <w:rPr>
                                <w:noProof/>
                              </w:rPr>
                              <w:t>43</w:t>
                            </w:r>
                            <w:r w:rsidR="00022F11">
                              <w:rPr>
                                <w:noProof/>
                              </w:rPr>
                              <w:fldChar w:fldCharType="end"/>
                            </w:r>
                            <w:r>
                              <w:t>.InceptionV3-Confusion matrix-Adagrad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5D905" id="Text Box 340" o:spid="_x0000_s1071" type="#_x0000_t202" style="position:absolute;left:0;text-align:left;margin-left:239.8pt;margin-top:460.4pt;width:211.35pt;height:.05pt;z-index:2527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JzMQIAAGkEAAAOAAAAZHJzL2Uyb0RvYy54bWysVMFu2zAMvQ/YPwi6L07StC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" stroked="f">
                <v:textbox style="mso-fit-shape-to-text:t" inset="0,0,0,0">
                  <w:txbxContent>
                    <w:p w14:paraId="11E81233" w14:textId="2755B47C" w:rsidR="00BB1671" w:rsidRPr="00F2178D" w:rsidRDefault="00BB1671" w:rsidP="00BB1671">
                      <w:pPr>
                        <w:pStyle w:val="Caption"/>
                        <w:rPr>
                          <w:noProof/>
                        </w:rPr>
                      </w:pPr>
                      <w:bookmarkStart w:id="147" w:name="_Toc80666932"/>
                      <w:r>
                        <w:t xml:space="preserve">Figure </w:t>
                      </w:r>
                      <w:r w:rsidR="00022F11">
                        <w:fldChar w:fldCharType="begin"/>
                      </w:r>
                      <w:r w:rsidR="00022F11">
                        <w:instrText xml:space="preserve"> SEQ Figure \* ARABIC </w:instrText>
                      </w:r>
                      <w:r w:rsidR="00022F11">
                        <w:fldChar w:fldCharType="separate"/>
                      </w:r>
                      <w:r w:rsidR="002A5205">
                        <w:rPr>
                          <w:noProof/>
                        </w:rPr>
                        <w:t>43</w:t>
                      </w:r>
                      <w:r w:rsidR="00022F11">
                        <w:rPr>
                          <w:noProof/>
                        </w:rPr>
                        <w:fldChar w:fldCharType="end"/>
                      </w:r>
                      <w:r>
                        <w:t>.InceptionV3-Confusion matrix-Adagrad</w:t>
                      </w:r>
                      <w:bookmarkEnd w:id="147"/>
                    </w:p>
                  </w:txbxContent>
                </v:textbox>
                <w10:wrap type="topAndBottom"/>
              </v:shape>
            </w:pict>
          </mc:Fallback>
        </mc:AlternateContent>
      </w:r>
      <w:r w:rsidR="00A42415" w:rsidRPr="00A42415">
        <w:rPr>
          <w:noProof/>
        </w:rPr>
        <w:drawing>
          <wp:anchor distT="0" distB="0" distL="114300" distR="114300" simplePos="0" relativeHeight="252763136" behindDoc="0" locked="0" layoutInCell="1" allowOverlap="1" wp14:anchorId="697D4FB4" wp14:editId="5810ECA9">
            <wp:simplePos x="0" y="0"/>
            <wp:positionH relativeFrom="margin">
              <wp:align>right</wp:align>
            </wp:positionH>
            <wp:positionV relativeFrom="paragraph">
              <wp:posOffset>4285615</wp:posOffset>
            </wp:positionV>
            <wp:extent cx="2684145" cy="1501140"/>
            <wp:effectExtent l="0" t="0" r="1905" b="3810"/>
            <wp:wrapTopAndBottom/>
            <wp:docPr id="339" name="Picture 3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abl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84145" cy="1501140"/>
                    </a:xfrm>
                    <a:prstGeom prst="rect">
                      <a:avLst/>
                    </a:prstGeom>
                  </pic:spPr>
                </pic:pic>
              </a:graphicData>
            </a:graphic>
            <wp14:sizeRelH relativeFrom="margin">
              <wp14:pctWidth>0</wp14:pctWidth>
            </wp14:sizeRelH>
            <wp14:sizeRelV relativeFrom="margin">
              <wp14:pctHeight>0</wp14:pctHeight>
            </wp14:sizeRelV>
          </wp:anchor>
        </w:drawing>
      </w:r>
      <w:r w:rsidR="00283549">
        <w:rPr>
          <w:noProof/>
        </w:rPr>
        <mc:AlternateContent>
          <mc:Choice Requires="wps">
            <w:drawing>
              <wp:anchor distT="0" distB="0" distL="114300" distR="114300" simplePos="0" relativeHeight="252754944" behindDoc="0" locked="0" layoutInCell="1" allowOverlap="1" wp14:anchorId="7BE19012" wp14:editId="40B88EB6">
                <wp:simplePos x="0" y="0"/>
                <wp:positionH relativeFrom="column">
                  <wp:posOffset>0</wp:posOffset>
                </wp:positionH>
                <wp:positionV relativeFrom="paragraph">
                  <wp:posOffset>5847080</wp:posOffset>
                </wp:positionV>
                <wp:extent cx="2708910" cy="635"/>
                <wp:effectExtent l="0" t="0" r="0" b="0"/>
                <wp:wrapTopAndBottom/>
                <wp:docPr id="338" name="Text Box 338"/>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435571AD" w14:textId="69CC7877" w:rsidR="00283549" w:rsidRPr="00657AAE" w:rsidRDefault="00283549" w:rsidP="00283549">
                            <w:pPr>
                              <w:pStyle w:val="Caption"/>
                              <w:rPr>
                                <w:noProof/>
                              </w:rPr>
                            </w:pPr>
                            <w:bookmarkStart w:id="148" w:name="_Toc80666933"/>
                            <w:r>
                              <w:t xml:space="preserve">Figure </w:t>
                            </w:r>
                            <w:r w:rsidR="00022F11">
                              <w:fldChar w:fldCharType="begin"/>
                            </w:r>
                            <w:r w:rsidR="00022F11">
                              <w:instrText xml:space="preserve"> SEQ Figure \* ARABIC </w:instrText>
                            </w:r>
                            <w:r w:rsidR="00022F11">
                              <w:fldChar w:fldCharType="separate"/>
                            </w:r>
                            <w:r w:rsidR="002A5205">
                              <w:rPr>
                                <w:noProof/>
                              </w:rPr>
                              <w:t>44</w:t>
                            </w:r>
                            <w:r w:rsidR="00022F11">
                              <w:rPr>
                                <w:noProof/>
                              </w:rPr>
                              <w:fldChar w:fldCharType="end"/>
                            </w:r>
                            <w:r>
                              <w:t>.MobileNetV2-Confusion matrix-Adagrad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19012" id="Text Box 338" o:spid="_x0000_s1072" type="#_x0000_t202" style="position:absolute;left:0;text-align:left;margin-left:0;margin-top:460.4pt;width:213.3pt;height:.05pt;z-index:25275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74PMQIAAGk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" stroked="f">
                <v:textbox style="mso-fit-shape-to-text:t" inset="0,0,0,0">
                  <w:txbxContent>
                    <w:p w14:paraId="435571AD" w14:textId="69CC7877" w:rsidR="00283549" w:rsidRPr="00657AAE" w:rsidRDefault="00283549" w:rsidP="00283549">
                      <w:pPr>
                        <w:pStyle w:val="Caption"/>
                        <w:rPr>
                          <w:noProof/>
                        </w:rPr>
                      </w:pPr>
                      <w:bookmarkStart w:id="149" w:name="_Toc80666933"/>
                      <w:r>
                        <w:t xml:space="preserve">Figure </w:t>
                      </w:r>
                      <w:r w:rsidR="00022F11">
                        <w:fldChar w:fldCharType="begin"/>
                      </w:r>
                      <w:r w:rsidR="00022F11">
                        <w:instrText xml:space="preserve"> SEQ Figure \* ARABIC </w:instrText>
                      </w:r>
                      <w:r w:rsidR="00022F11">
                        <w:fldChar w:fldCharType="separate"/>
                      </w:r>
                      <w:r w:rsidR="002A5205">
                        <w:rPr>
                          <w:noProof/>
                        </w:rPr>
                        <w:t>44</w:t>
                      </w:r>
                      <w:r w:rsidR="00022F11">
                        <w:rPr>
                          <w:noProof/>
                        </w:rPr>
                        <w:fldChar w:fldCharType="end"/>
                      </w:r>
                      <w:r>
                        <w:t>.MobileNetV2-Confusion matrix-Adagrad</w:t>
                      </w:r>
                      <w:bookmarkEnd w:id="149"/>
                    </w:p>
                  </w:txbxContent>
                </v:textbox>
                <w10:wrap type="topAndBottom"/>
              </v:shape>
            </w:pict>
          </mc:Fallback>
        </mc:AlternateContent>
      </w:r>
      <w:r w:rsidR="00283549" w:rsidRPr="00283549">
        <w:rPr>
          <w:noProof/>
        </w:rPr>
        <w:drawing>
          <wp:anchor distT="0" distB="0" distL="114300" distR="114300" simplePos="0" relativeHeight="252746752" behindDoc="0" locked="0" layoutInCell="1" allowOverlap="1" wp14:anchorId="2143F5B5" wp14:editId="48E7EC5B">
            <wp:simplePos x="0" y="0"/>
            <wp:positionH relativeFrom="margin">
              <wp:align>left</wp:align>
            </wp:positionH>
            <wp:positionV relativeFrom="paragraph">
              <wp:posOffset>4250690</wp:posOffset>
            </wp:positionV>
            <wp:extent cx="2708910" cy="1539240"/>
            <wp:effectExtent l="0" t="0" r="1905" b="0"/>
            <wp:wrapTopAndBottom/>
            <wp:docPr id="337" name="Picture 3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able&#10;&#10;Description automatically generated with medium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18043" cy="1544582"/>
                    </a:xfrm>
                    <a:prstGeom prst="rect">
                      <a:avLst/>
                    </a:prstGeom>
                  </pic:spPr>
                </pic:pic>
              </a:graphicData>
            </a:graphic>
            <wp14:sizeRelH relativeFrom="margin">
              <wp14:pctWidth>0</wp14:pctWidth>
            </wp14:sizeRelH>
            <wp14:sizeRelV relativeFrom="margin">
              <wp14:pctHeight>0</wp14:pctHeight>
            </wp14:sizeRelV>
          </wp:anchor>
        </w:drawing>
      </w:r>
      <w:r w:rsidR="00A36692">
        <w:rPr>
          <w:noProof/>
        </w:rPr>
        <mc:AlternateContent>
          <mc:Choice Requires="wps">
            <w:drawing>
              <wp:anchor distT="0" distB="0" distL="114300" distR="114300" simplePos="0" relativeHeight="252736512" behindDoc="0" locked="0" layoutInCell="1" allowOverlap="1" wp14:anchorId="4DF64803" wp14:editId="4D17D663">
                <wp:simplePos x="0" y="0"/>
                <wp:positionH relativeFrom="column">
                  <wp:posOffset>2988310</wp:posOffset>
                </wp:positionH>
                <wp:positionV relativeFrom="paragraph">
                  <wp:posOffset>3945255</wp:posOffset>
                </wp:positionV>
                <wp:extent cx="2740660" cy="635"/>
                <wp:effectExtent l="0" t="0" r="0" b="0"/>
                <wp:wrapTopAndBottom/>
                <wp:docPr id="336" name="Text Box 336"/>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750541D1" w14:textId="18750DCB" w:rsidR="00A36692" w:rsidRPr="00E77253" w:rsidRDefault="00A36692" w:rsidP="004F5E61">
                            <w:pPr>
                              <w:pStyle w:val="Caption"/>
                              <w:jc w:val="center"/>
                              <w:rPr>
                                <w:noProof/>
                              </w:rPr>
                            </w:pPr>
                            <w:bookmarkStart w:id="150" w:name="_Toc80666934"/>
                            <w:r>
                              <w:t xml:space="preserve">Figure </w:t>
                            </w:r>
                            <w:r w:rsidR="00022F11">
                              <w:fldChar w:fldCharType="begin"/>
                            </w:r>
                            <w:r w:rsidR="00022F11">
                              <w:instrText xml:space="preserve"> SEQ Figure \* ARABIC </w:instrText>
                            </w:r>
                            <w:r w:rsidR="00022F11">
                              <w:fldChar w:fldCharType="separate"/>
                            </w:r>
                            <w:r w:rsidR="002A5205">
                              <w:rPr>
                                <w:noProof/>
                              </w:rPr>
                              <w:t>45</w:t>
                            </w:r>
                            <w:r w:rsidR="00022F11">
                              <w:rPr>
                                <w:noProof/>
                              </w:rPr>
                              <w:fldChar w:fldCharType="end"/>
                            </w:r>
                            <w:r>
                              <w:t>.ResNet101V2-Confusion matrix-Adagrad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4803" id="Text Box 336" o:spid="_x0000_s1073" type="#_x0000_t202" style="position:absolute;left:0;text-align:left;margin-left:235.3pt;margin-top:310.65pt;width:215.8pt;height:.05pt;z-index:25273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soMQIAAGk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" stroked="f">
                <v:textbox style="mso-fit-shape-to-text:t" inset="0,0,0,0">
                  <w:txbxContent>
                    <w:p w14:paraId="750541D1" w14:textId="18750DCB" w:rsidR="00A36692" w:rsidRPr="00E77253" w:rsidRDefault="00A36692" w:rsidP="004F5E61">
                      <w:pPr>
                        <w:pStyle w:val="Caption"/>
                        <w:jc w:val="center"/>
                        <w:rPr>
                          <w:noProof/>
                        </w:rPr>
                      </w:pPr>
                      <w:bookmarkStart w:id="151" w:name="_Toc80666934"/>
                      <w:r>
                        <w:t xml:space="preserve">Figure </w:t>
                      </w:r>
                      <w:r w:rsidR="00022F11">
                        <w:fldChar w:fldCharType="begin"/>
                      </w:r>
                      <w:r w:rsidR="00022F11">
                        <w:instrText xml:space="preserve"> SEQ Figure \* ARABIC </w:instrText>
                      </w:r>
                      <w:r w:rsidR="00022F11">
                        <w:fldChar w:fldCharType="separate"/>
                      </w:r>
                      <w:r w:rsidR="002A5205">
                        <w:rPr>
                          <w:noProof/>
                        </w:rPr>
                        <w:t>45</w:t>
                      </w:r>
                      <w:r w:rsidR="00022F11">
                        <w:rPr>
                          <w:noProof/>
                        </w:rPr>
                        <w:fldChar w:fldCharType="end"/>
                      </w:r>
                      <w:r>
                        <w:t>.ResNet101V2-Confusion matrix-Adagrad</w:t>
                      </w:r>
                      <w:bookmarkEnd w:id="151"/>
                    </w:p>
                  </w:txbxContent>
                </v:textbox>
                <w10:wrap type="topAndBottom"/>
              </v:shape>
            </w:pict>
          </mc:Fallback>
        </mc:AlternateContent>
      </w:r>
      <w:r w:rsidR="004C37DD" w:rsidRPr="004C37DD">
        <w:rPr>
          <w:noProof/>
        </w:rPr>
        <w:drawing>
          <wp:anchor distT="0" distB="0" distL="114300" distR="114300" simplePos="0" relativeHeight="252716032" behindDoc="0" locked="0" layoutInCell="1" allowOverlap="1" wp14:anchorId="16364DBB" wp14:editId="397A80C1">
            <wp:simplePos x="0" y="0"/>
            <wp:positionH relativeFrom="margin">
              <wp:align>right</wp:align>
            </wp:positionH>
            <wp:positionV relativeFrom="paragraph">
              <wp:posOffset>2329180</wp:posOffset>
            </wp:positionV>
            <wp:extent cx="2740660" cy="1555115"/>
            <wp:effectExtent l="0" t="0" r="2540" b="6985"/>
            <wp:wrapTopAndBottom/>
            <wp:docPr id="334" name="Picture 3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able&#10;&#10;Description automatically generated with medium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40660" cy="1555115"/>
                    </a:xfrm>
                    <a:prstGeom prst="rect">
                      <a:avLst/>
                    </a:prstGeom>
                  </pic:spPr>
                </pic:pic>
              </a:graphicData>
            </a:graphic>
            <wp14:sizeRelH relativeFrom="margin">
              <wp14:pctWidth>0</wp14:pctWidth>
            </wp14:sizeRelH>
            <wp14:sizeRelV relativeFrom="margin">
              <wp14:pctHeight>0</wp14:pctHeight>
            </wp14:sizeRelV>
          </wp:anchor>
        </w:drawing>
      </w:r>
      <w:r w:rsidR="00A36692">
        <w:rPr>
          <w:noProof/>
        </w:rPr>
        <mc:AlternateContent>
          <mc:Choice Requires="wps">
            <w:drawing>
              <wp:anchor distT="0" distB="0" distL="114300" distR="114300" simplePos="0" relativeHeight="252726272" behindDoc="0" locked="0" layoutInCell="1" allowOverlap="1" wp14:anchorId="4599F2D2" wp14:editId="79115DCC">
                <wp:simplePos x="0" y="0"/>
                <wp:positionH relativeFrom="column">
                  <wp:posOffset>0</wp:posOffset>
                </wp:positionH>
                <wp:positionV relativeFrom="paragraph">
                  <wp:posOffset>3931920</wp:posOffset>
                </wp:positionV>
                <wp:extent cx="2683510"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046A467D" w14:textId="7BC3E952" w:rsidR="00A36692" w:rsidRPr="00301763" w:rsidRDefault="00A36692" w:rsidP="00A36692">
                            <w:pPr>
                              <w:pStyle w:val="Caption"/>
                              <w:jc w:val="center"/>
                              <w:rPr>
                                <w:noProof/>
                              </w:rPr>
                            </w:pPr>
                            <w:bookmarkStart w:id="152" w:name="_Toc80666935"/>
                            <w:r>
                              <w:t xml:space="preserve">Figure </w:t>
                            </w:r>
                            <w:r w:rsidR="00022F11">
                              <w:fldChar w:fldCharType="begin"/>
                            </w:r>
                            <w:r w:rsidR="00022F11">
                              <w:instrText xml:space="preserve"> SEQ Figure \* ARABIC </w:instrText>
                            </w:r>
                            <w:r w:rsidR="00022F11">
                              <w:fldChar w:fldCharType="separate"/>
                            </w:r>
                            <w:r w:rsidR="002A5205">
                              <w:rPr>
                                <w:noProof/>
                              </w:rPr>
                              <w:t>46</w:t>
                            </w:r>
                            <w:r w:rsidR="00022F11">
                              <w:rPr>
                                <w:noProof/>
                              </w:rPr>
                              <w:fldChar w:fldCharType="end"/>
                            </w:r>
                            <w:r>
                              <w:t>.VGG19-Confusion matrix-Adagrad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F2D2" id="Text Box 335" o:spid="_x0000_s1074" type="#_x0000_t202" style="position:absolute;left:0;text-align:left;margin-left:0;margin-top:309.6pt;width:211.3pt;height:.05pt;z-index:25272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" stroked="f">
                <v:textbox style="mso-fit-shape-to-text:t" inset="0,0,0,0">
                  <w:txbxContent>
                    <w:p w14:paraId="046A467D" w14:textId="7BC3E952" w:rsidR="00A36692" w:rsidRPr="00301763" w:rsidRDefault="00A36692" w:rsidP="00A36692">
                      <w:pPr>
                        <w:pStyle w:val="Caption"/>
                        <w:jc w:val="center"/>
                        <w:rPr>
                          <w:noProof/>
                        </w:rPr>
                      </w:pPr>
                      <w:bookmarkStart w:id="153" w:name="_Toc80666935"/>
                      <w:r>
                        <w:t xml:space="preserve">Figure </w:t>
                      </w:r>
                      <w:r w:rsidR="00022F11">
                        <w:fldChar w:fldCharType="begin"/>
                      </w:r>
                      <w:r w:rsidR="00022F11">
                        <w:instrText xml:space="preserve"> SEQ Figure \* ARABIC </w:instrText>
                      </w:r>
                      <w:r w:rsidR="00022F11">
                        <w:fldChar w:fldCharType="separate"/>
                      </w:r>
                      <w:r w:rsidR="002A5205">
                        <w:rPr>
                          <w:noProof/>
                        </w:rPr>
                        <w:t>46</w:t>
                      </w:r>
                      <w:r w:rsidR="00022F11">
                        <w:rPr>
                          <w:noProof/>
                        </w:rPr>
                        <w:fldChar w:fldCharType="end"/>
                      </w:r>
                      <w:r>
                        <w:t>.VGG19-Confusion matrix-Adagrad</w:t>
                      </w:r>
                      <w:bookmarkEnd w:id="153"/>
                    </w:p>
                  </w:txbxContent>
                </v:textbox>
                <w10:wrap type="topAndBottom"/>
              </v:shape>
            </w:pict>
          </mc:Fallback>
        </mc:AlternateContent>
      </w:r>
      <w:r w:rsidR="004C37DD" w:rsidRPr="00D70822">
        <w:rPr>
          <w:noProof/>
        </w:rPr>
        <w:drawing>
          <wp:anchor distT="0" distB="0" distL="114300" distR="114300" simplePos="0" relativeHeight="252699648" behindDoc="0" locked="0" layoutInCell="1" allowOverlap="1" wp14:anchorId="08601EEF" wp14:editId="6A94DD79">
            <wp:simplePos x="0" y="0"/>
            <wp:positionH relativeFrom="margin">
              <wp:align>left</wp:align>
            </wp:positionH>
            <wp:positionV relativeFrom="paragraph">
              <wp:posOffset>2346960</wp:posOffset>
            </wp:positionV>
            <wp:extent cx="2683510" cy="1527810"/>
            <wp:effectExtent l="0" t="0" r="2540" b="0"/>
            <wp:wrapTopAndBottom/>
            <wp:docPr id="333" name="Picture 3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Chart&#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83510" cy="1527810"/>
                    </a:xfrm>
                    <a:prstGeom prst="rect">
                      <a:avLst/>
                    </a:prstGeom>
                  </pic:spPr>
                </pic:pic>
              </a:graphicData>
            </a:graphic>
            <wp14:sizeRelH relativeFrom="margin">
              <wp14:pctWidth>0</wp14:pctWidth>
            </wp14:sizeRelH>
            <wp14:sizeRelV relativeFrom="margin">
              <wp14:pctHeight>0</wp14:pctHeight>
            </wp14:sizeRelV>
          </wp:anchor>
        </w:drawing>
      </w:r>
      <w:r w:rsidR="00E90DEA">
        <w:rPr>
          <w:noProof/>
        </w:rPr>
        <mc:AlternateContent>
          <mc:Choice Requires="wps">
            <w:drawing>
              <wp:anchor distT="0" distB="0" distL="114300" distR="114300" simplePos="0" relativeHeight="252681216" behindDoc="0" locked="0" layoutInCell="1" allowOverlap="1" wp14:anchorId="7A48EEE2" wp14:editId="073E4D53">
                <wp:simplePos x="0" y="0"/>
                <wp:positionH relativeFrom="margin">
                  <wp:align>right</wp:align>
                </wp:positionH>
                <wp:positionV relativeFrom="paragraph">
                  <wp:posOffset>1286661</wp:posOffset>
                </wp:positionV>
                <wp:extent cx="2462530"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2462530" cy="635"/>
                        </a:xfrm>
                        <a:prstGeom prst="rect">
                          <a:avLst/>
                        </a:prstGeom>
                        <a:solidFill>
                          <a:prstClr val="white"/>
                        </a:solidFill>
                        <a:ln>
                          <a:noFill/>
                        </a:ln>
                      </wps:spPr>
                      <wps:txbx>
                        <w:txbxContent>
                          <w:p w14:paraId="1072AD86" w14:textId="39F0860E" w:rsidR="00E90DEA" w:rsidRPr="005E2514" w:rsidRDefault="00E90DEA" w:rsidP="00E90DEA">
                            <w:pPr>
                              <w:pStyle w:val="Caption"/>
                              <w:jc w:val="center"/>
                              <w:rPr>
                                <w:noProof/>
                              </w:rPr>
                            </w:pPr>
                            <w:bookmarkStart w:id="154" w:name="_Toc80666936"/>
                            <w:r>
                              <w:t xml:space="preserve">Figure </w:t>
                            </w:r>
                            <w:r w:rsidR="00022F11">
                              <w:fldChar w:fldCharType="begin"/>
                            </w:r>
                            <w:r w:rsidR="00022F11">
                              <w:instrText xml:space="preserve"> SEQ Figure \* ARABIC </w:instrText>
                            </w:r>
                            <w:r w:rsidR="00022F11">
                              <w:fldChar w:fldCharType="separate"/>
                            </w:r>
                            <w:r w:rsidR="002A5205">
                              <w:rPr>
                                <w:noProof/>
                              </w:rPr>
                              <w:t>47</w:t>
                            </w:r>
                            <w:r w:rsidR="00022F11">
                              <w:rPr>
                                <w:noProof/>
                              </w:rPr>
                              <w:fldChar w:fldCharType="end"/>
                            </w:r>
                            <w:r>
                              <w:t>.InceptionV3-Adagrad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8EEE2" id="Text Box 332" o:spid="_x0000_s1075" type="#_x0000_t202" style="position:absolute;left:0;text-align:left;margin-left:142.7pt;margin-top:101.3pt;width:193.9pt;height:.05pt;z-index:25268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4MQIAAGk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" stroked="f">
                <v:textbox style="mso-fit-shape-to-text:t" inset="0,0,0,0">
                  <w:txbxContent>
                    <w:p w14:paraId="1072AD86" w14:textId="39F0860E" w:rsidR="00E90DEA" w:rsidRPr="005E2514" w:rsidRDefault="00E90DEA" w:rsidP="00E90DEA">
                      <w:pPr>
                        <w:pStyle w:val="Caption"/>
                        <w:jc w:val="center"/>
                        <w:rPr>
                          <w:noProof/>
                        </w:rPr>
                      </w:pPr>
                      <w:bookmarkStart w:id="155" w:name="_Toc80666936"/>
                      <w:r>
                        <w:t xml:space="preserve">Figure </w:t>
                      </w:r>
                      <w:r w:rsidR="00022F11">
                        <w:fldChar w:fldCharType="begin"/>
                      </w:r>
                      <w:r w:rsidR="00022F11">
                        <w:instrText xml:space="preserve"> SEQ Figure \* ARABIC </w:instrText>
                      </w:r>
                      <w:r w:rsidR="00022F11">
                        <w:fldChar w:fldCharType="separate"/>
                      </w:r>
                      <w:r w:rsidR="002A5205">
                        <w:rPr>
                          <w:noProof/>
                        </w:rPr>
                        <w:t>47</w:t>
                      </w:r>
                      <w:r w:rsidR="00022F11">
                        <w:rPr>
                          <w:noProof/>
                        </w:rPr>
                        <w:fldChar w:fldCharType="end"/>
                      </w:r>
                      <w:r>
                        <w:t>.InceptionV3-Adagrad</w:t>
                      </w:r>
                      <w:bookmarkEnd w:id="155"/>
                    </w:p>
                  </w:txbxContent>
                </v:textbox>
                <w10:wrap type="topAndBottom" anchorx="margin"/>
              </v:shape>
            </w:pict>
          </mc:Fallback>
        </mc:AlternateContent>
      </w:r>
      <w:r w:rsidR="00E90DEA" w:rsidRPr="00E90DEA">
        <w:rPr>
          <w:noProof/>
        </w:rPr>
        <w:drawing>
          <wp:anchor distT="0" distB="0" distL="114300" distR="114300" simplePos="0" relativeHeight="252660736" behindDoc="0" locked="0" layoutInCell="1" allowOverlap="1" wp14:anchorId="7FD84FB3" wp14:editId="7C29101D">
            <wp:simplePos x="0" y="0"/>
            <wp:positionH relativeFrom="margin">
              <wp:posOffset>3261360</wp:posOffset>
            </wp:positionH>
            <wp:positionV relativeFrom="paragraph">
              <wp:posOffset>0</wp:posOffset>
            </wp:positionV>
            <wp:extent cx="2461895" cy="1214120"/>
            <wp:effectExtent l="0" t="0" r="0" b="5080"/>
            <wp:wrapTopAndBottom/>
            <wp:docPr id="331" name="Picture 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application&#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61895" cy="1214120"/>
                    </a:xfrm>
                    <a:prstGeom prst="rect">
                      <a:avLst/>
                    </a:prstGeom>
                  </pic:spPr>
                </pic:pic>
              </a:graphicData>
            </a:graphic>
            <wp14:sizeRelH relativeFrom="margin">
              <wp14:pctWidth>0</wp14:pctWidth>
            </wp14:sizeRelH>
            <wp14:sizeRelV relativeFrom="margin">
              <wp14:pctHeight>0</wp14:pctHeight>
            </wp14:sizeRelV>
          </wp:anchor>
        </w:drawing>
      </w:r>
      <w:r w:rsidR="00B736A3">
        <w:rPr>
          <w:noProof/>
        </w:rPr>
        <mc:AlternateContent>
          <mc:Choice Requires="wps">
            <w:drawing>
              <wp:anchor distT="0" distB="0" distL="114300" distR="114300" simplePos="0" relativeHeight="252640256" behindDoc="0" locked="0" layoutInCell="1" allowOverlap="1" wp14:anchorId="6A714804" wp14:editId="4E5C13C2">
                <wp:simplePos x="0" y="0"/>
                <wp:positionH relativeFrom="column">
                  <wp:posOffset>0</wp:posOffset>
                </wp:positionH>
                <wp:positionV relativeFrom="paragraph">
                  <wp:posOffset>1271270</wp:posOffset>
                </wp:positionV>
                <wp:extent cx="2370455" cy="635"/>
                <wp:effectExtent l="0" t="0" r="0" b="0"/>
                <wp:wrapTopAndBottom/>
                <wp:docPr id="330" name="Text Box 330"/>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wps:spPr>
                      <wps:txbx>
                        <w:txbxContent>
                          <w:p w14:paraId="225D270B" w14:textId="3B18608B" w:rsidR="00B736A3" w:rsidRPr="00F063E6" w:rsidRDefault="00B736A3" w:rsidP="00B736A3">
                            <w:pPr>
                              <w:pStyle w:val="Caption"/>
                              <w:jc w:val="center"/>
                              <w:rPr>
                                <w:noProof/>
                              </w:rPr>
                            </w:pPr>
                            <w:bookmarkStart w:id="156" w:name="_Toc80666937"/>
                            <w:r>
                              <w:t xml:space="preserve">Figure </w:t>
                            </w:r>
                            <w:r w:rsidR="00022F11">
                              <w:fldChar w:fldCharType="begin"/>
                            </w:r>
                            <w:r w:rsidR="00022F11">
                              <w:instrText xml:space="preserve"> SEQ Figure \* ARABIC </w:instrText>
                            </w:r>
                            <w:r w:rsidR="00022F11">
                              <w:fldChar w:fldCharType="separate"/>
                            </w:r>
                            <w:r w:rsidR="002A5205">
                              <w:rPr>
                                <w:noProof/>
                              </w:rPr>
                              <w:t>48</w:t>
                            </w:r>
                            <w:r w:rsidR="00022F11">
                              <w:rPr>
                                <w:noProof/>
                              </w:rPr>
                              <w:fldChar w:fldCharType="end"/>
                            </w:r>
                            <w:r>
                              <w:t>.MobileNetV2-Adagrad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14804" id="Text Box 330" o:spid="_x0000_s1076" type="#_x0000_t202" style="position:absolute;left:0;text-align:left;margin-left:0;margin-top:100.1pt;width:186.65pt;height:.05pt;z-index:25264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UuMQIAAGk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" stroked="f">
                <v:textbox style="mso-fit-shape-to-text:t" inset="0,0,0,0">
                  <w:txbxContent>
                    <w:p w14:paraId="225D270B" w14:textId="3B18608B" w:rsidR="00B736A3" w:rsidRPr="00F063E6" w:rsidRDefault="00B736A3" w:rsidP="00B736A3">
                      <w:pPr>
                        <w:pStyle w:val="Caption"/>
                        <w:jc w:val="center"/>
                        <w:rPr>
                          <w:noProof/>
                        </w:rPr>
                      </w:pPr>
                      <w:bookmarkStart w:id="157" w:name="_Toc80666937"/>
                      <w:r>
                        <w:t xml:space="preserve">Figure </w:t>
                      </w:r>
                      <w:r w:rsidR="00022F11">
                        <w:fldChar w:fldCharType="begin"/>
                      </w:r>
                      <w:r w:rsidR="00022F11">
                        <w:instrText xml:space="preserve"> SEQ Figure \* ARABIC </w:instrText>
                      </w:r>
                      <w:r w:rsidR="00022F11">
                        <w:fldChar w:fldCharType="separate"/>
                      </w:r>
                      <w:r w:rsidR="002A5205">
                        <w:rPr>
                          <w:noProof/>
                        </w:rPr>
                        <w:t>48</w:t>
                      </w:r>
                      <w:r w:rsidR="00022F11">
                        <w:rPr>
                          <w:noProof/>
                        </w:rPr>
                        <w:fldChar w:fldCharType="end"/>
                      </w:r>
                      <w:r>
                        <w:t>.MobileNetV2-Adagrad</w:t>
                      </w:r>
                      <w:bookmarkEnd w:id="157"/>
                    </w:p>
                  </w:txbxContent>
                </v:textbox>
                <w10:wrap type="topAndBottom"/>
              </v:shape>
            </w:pict>
          </mc:Fallback>
        </mc:AlternateContent>
      </w:r>
      <w:r w:rsidR="00B736A3" w:rsidRPr="00B736A3">
        <w:rPr>
          <w:noProof/>
        </w:rPr>
        <w:drawing>
          <wp:anchor distT="0" distB="0" distL="114300" distR="114300" simplePos="0" relativeHeight="252623872" behindDoc="0" locked="0" layoutInCell="1" allowOverlap="1" wp14:anchorId="558818F1" wp14:editId="3D6ED09E">
            <wp:simplePos x="0" y="0"/>
            <wp:positionH relativeFrom="margin">
              <wp:align>left</wp:align>
            </wp:positionH>
            <wp:positionV relativeFrom="paragraph">
              <wp:posOffset>436</wp:posOffset>
            </wp:positionV>
            <wp:extent cx="2370455" cy="1214120"/>
            <wp:effectExtent l="0" t="0" r="0" b="5080"/>
            <wp:wrapTopAndBottom/>
            <wp:docPr id="329" name="Picture 3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application&#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378188" cy="1218341"/>
                    </a:xfrm>
                    <a:prstGeom prst="rect">
                      <a:avLst/>
                    </a:prstGeom>
                  </pic:spPr>
                </pic:pic>
              </a:graphicData>
            </a:graphic>
            <wp14:sizeRelH relativeFrom="margin">
              <wp14:pctWidth>0</wp14:pctWidth>
            </wp14:sizeRelH>
            <wp14:sizeRelV relativeFrom="margin">
              <wp14:pctHeight>0</wp14:pctHeight>
            </wp14:sizeRelV>
          </wp:anchor>
        </w:drawing>
      </w:r>
      <w:r w:rsidR="00EC596A" w:rsidRPr="00EC596A">
        <w:t xml:space="preserve"> </w:t>
      </w:r>
      <w:r w:rsidR="00AB4D7B" w:rsidRPr="00AB4D7B">
        <w:rPr>
          <w:noProof/>
        </w:rPr>
        <w:t>Even the Adagrad, which exhibited no indications of overfitting or underfitting, performed well with the two completely linked layers of 512 and 256. All of the models follow the same pattern as shown by the orange and blue lines. Again, the ResNet101V2 exhibits the highest sloop in the same number of epochs as the others.</w:t>
      </w:r>
    </w:p>
    <w:p w14:paraId="338E86F2" w14:textId="060D9658" w:rsidR="00784B8D" w:rsidRDefault="00784B8D" w:rsidP="00784B8D">
      <w:pPr>
        <w:ind w:firstLine="720"/>
      </w:pPr>
      <w:r>
        <w:rPr>
          <w:noProof/>
        </w:rPr>
        <mc:AlternateContent>
          <mc:Choice Requires="wps">
            <w:drawing>
              <wp:anchor distT="0" distB="0" distL="114300" distR="114300" simplePos="0" relativeHeight="252840960" behindDoc="0" locked="0" layoutInCell="1" allowOverlap="1" wp14:anchorId="677AD9A0" wp14:editId="6FD015B2">
                <wp:simplePos x="0" y="0"/>
                <wp:positionH relativeFrom="margin">
                  <wp:align>right</wp:align>
                </wp:positionH>
                <wp:positionV relativeFrom="paragraph">
                  <wp:posOffset>6172200</wp:posOffset>
                </wp:positionV>
                <wp:extent cx="1983740" cy="278130"/>
                <wp:effectExtent l="0" t="0" r="0" b="7620"/>
                <wp:wrapTopAndBottom/>
                <wp:docPr id="344" name="Text Box 344"/>
                <wp:cNvGraphicFramePr/>
                <a:graphic xmlns:a="http://schemas.openxmlformats.org/drawingml/2006/main">
                  <a:graphicData uri="http://schemas.microsoft.com/office/word/2010/wordprocessingShape">
                    <wps:wsp>
                      <wps:cNvSpPr txBox="1"/>
                      <wps:spPr>
                        <a:xfrm>
                          <a:off x="0" y="0"/>
                          <a:ext cx="1983740" cy="278130"/>
                        </a:xfrm>
                        <a:prstGeom prst="rect">
                          <a:avLst/>
                        </a:prstGeom>
                        <a:solidFill>
                          <a:prstClr val="white"/>
                        </a:solidFill>
                        <a:ln>
                          <a:noFill/>
                        </a:ln>
                      </wps:spPr>
                      <wps:txbx>
                        <w:txbxContent>
                          <w:p w14:paraId="2D77150D" w14:textId="177835D9" w:rsidR="002C6EC2" w:rsidRPr="00293EFF" w:rsidRDefault="002C6EC2" w:rsidP="002C6EC2">
                            <w:pPr>
                              <w:pStyle w:val="Caption"/>
                              <w:jc w:val="center"/>
                              <w:rPr>
                                <w:noProof/>
                              </w:rPr>
                            </w:pPr>
                            <w:bookmarkStart w:id="158" w:name="_Toc80666944"/>
                            <w:r>
                              <w:t xml:space="preserve">Figure </w:t>
                            </w:r>
                            <w:r w:rsidR="00022F11">
                              <w:fldChar w:fldCharType="begin"/>
                            </w:r>
                            <w:r w:rsidR="00022F11">
                              <w:instrText xml:space="preserve"> SEQ Figure \* ARABIC </w:instrText>
                            </w:r>
                            <w:r w:rsidR="00022F11">
                              <w:fldChar w:fldCharType="separate"/>
                            </w:r>
                            <w:r w:rsidR="002A5205">
                              <w:rPr>
                                <w:noProof/>
                              </w:rPr>
                              <w:t>49</w:t>
                            </w:r>
                            <w:r w:rsidR="00022F11">
                              <w:rPr>
                                <w:noProof/>
                              </w:rPr>
                              <w:fldChar w:fldCharType="end"/>
                            </w:r>
                            <w:r>
                              <w:t>.ResNet101V2-Clasification report-Adagrad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AD9A0" id="Text Box 344" o:spid="_x0000_s1077" type="#_x0000_t202" style="position:absolute;left:0;text-align:left;margin-left:105pt;margin-top:486pt;width:156.2pt;height:21.9pt;z-index:252840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" stroked="f">
                <v:textbox inset="0,0,0,0">
                  <w:txbxContent>
                    <w:p w14:paraId="2D77150D" w14:textId="177835D9" w:rsidR="002C6EC2" w:rsidRPr="00293EFF" w:rsidRDefault="002C6EC2" w:rsidP="002C6EC2">
                      <w:pPr>
                        <w:pStyle w:val="Caption"/>
                        <w:jc w:val="center"/>
                        <w:rPr>
                          <w:noProof/>
                        </w:rPr>
                      </w:pPr>
                      <w:bookmarkStart w:id="159" w:name="_Toc80666944"/>
                      <w:r>
                        <w:t xml:space="preserve">Figure </w:t>
                      </w:r>
                      <w:r w:rsidR="00022F11">
                        <w:fldChar w:fldCharType="begin"/>
                      </w:r>
                      <w:r w:rsidR="00022F11">
                        <w:instrText xml:space="preserve"> SEQ Figure \* ARABIC </w:instrText>
                      </w:r>
                      <w:r w:rsidR="00022F11">
                        <w:fldChar w:fldCharType="separate"/>
                      </w:r>
                      <w:r w:rsidR="002A5205">
                        <w:rPr>
                          <w:noProof/>
                        </w:rPr>
                        <w:t>49</w:t>
                      </w:r>
                      <w:r w:rsidR="00022F11">
                        <w:rPr>
                          <w:noProof/>
                        </w:rPr>
                        <w:fldChar w:fldCharType="end"/>
                      </w:r>
                      <w:r>
                        <w:t>.ResNet101V2-Clasification report-Adagrad</w:t>
                      </w:r>
                      <w:bookmarkEnd w:id="159"/>
                    </w:p>
                  </w:txbxContent>
                </v:textbox>
                <w10:wrap type="topAndBottom" anchorx="margin"/>
              </v:shape>
            </w:pict>
          </mc:Fallback>
        </mc:AlternateContent>
      </w:r>
      <w:r>
        <w:rPr>
          <w:noProof/>
        </w:rPr>
        <mc:AlternateContent>
          <mc:Choice Requires="wps">
            <w:drawing>
              <wp:anchor distT="0" distB="0" distL="114300" distR="114300" simplePos="0" relativeHeight="252823552" behindDoc="0" locked="0" layoutInCell="1" allowOverlap="1" wp14:anchorId="70CF14BE" wp14:editId="61A27406">
                <wp:simplePos x="0" y="0"/>
                <wp:positionH relativeFrom="margin">
                  <wp:posOffset>-1187</wp:posOffset>
                </wp:positionH>
                <wp:positionV relativeFrom="paragraph">
                  <wp:posOffset>6184873</wp:posOffset>
                </wp:positionV>
                <wp:extent cx="2197100"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2197100" cy="635"/>
                        </a:xfrm>
                        <a:prstGeom prst="rect">
                          <a:avLst/>
                        </a:prstGeom>
                        <a:solidFill>
                          <a:prstClr val="white"/>
                        </a:solidFill>
                        <a:ln>
                          <a:noFill/>
                        </a:ln>
                      </wps:spPr>
                      <wps:txbx>
                        <w:txbxContent>
                          <w:p w14:paraId="5B51CC66" w14:textId="6CFEB138" w:rsidR="002D5FCB" w:rsidRPr="00D138DC" w:rsidRDefault="002D5FCB" w:rsidP="002D5FCB">
                            <w:pPr>
                              <w:pStyle w:val="Caption"/>
                              <w:rPr>
                                <w:noProof/>
                              </w:rPr>
                            </w:pPr>
                            <w:bookmarkStart w:id="160" w:name="_Toc80666945"/>
                            <w:r>
                              <w:t xml:space="preserve">Figure </w:t>
                            </w:r>
                            <w:r w:rsidR="00022F11">
                              <w:fldChar w:fldCharType="begin"/>
                            </w:r>
                            <w:r w:rsidR="00022F11">
                              <w:instrText xml:space="preserve"> SEQ Figure \* ARABIC </w:instrText>
                            </w:r>
                            <w:r w:rsidR="00022F11">
                              <w:fldChar w:fldCharType="separate"/>
                            </w:r>
                            <w:r w:rsidR="002A5205">
                              <w:rPr>
                                <w:noProof/>
                              </w:rPr>
                              <w:t>50</w:t>
                            </w:r>
                            <w:r w:rsidR="00022F11">
                              <w:rPr>
                                <w:noProof/>
                              </w:rPr>
                              <w:fldChar w:fldCharType="end"/>
                            </w:r>
                            <w:r>
                              <w:t>.VGG19-Clasification report-Adagrad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F14BE" id="Text Box 343" o:spid="_x0000_s1078" type="#_x0000_t202" style="position:absolute;left:0;text-align:left;margin-left:-.1pt;margin-top:487pt;width:173pt;height:.05pt;z-index:252823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ZxHMQIAAGk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" stroked="f">
                <v:textbox style="mso-fit-shape-to-text:t" inset="0,0,0,0">
                  <w:txbxContent>
                    <w:p w14:paraId="5B51CC66" w14:textId="6CFEB138" w:rsidR="002D5FCB" w:rsidRPr="00D138DC" w:rsidRDefault="002D5FCB" w:rsidP="002D5FCB">
                      <w:pPr>
                        <w:pStyle w:val="Caption"/>
                        <w:rPr>
                          <w:noProof/>
                        </w:rPr>
                      </w:pPr>
                      <w:bookmarkStart w:id="161" w:name="_Toc80666945"/>
                      <w:r>
                        <w:t xml:space="preserve">Figure </w:t>
                      </w:r>
                      <w:r w:rsidR="00022F11">
                        <w:fldChar w:fldCharType="begin"/>
                      </w:r>
                      <w:r w:rsidR="00022F11">
                        <w:instrText xml:space="preserve"> SEQ Figure \* ARABIC </w:instrText>
                      </w:r>
                      <w:r w:rsidR="00022F11">
                        <w:fldChar w:fldCharType="separate"/>
                      </w:r>
                      <w:r w:rsidR="002A5205">
                        <w:rPr>
                          <w:noProof/>
                        </w:rPr>
                        <w:t>50</w:t>
                      </w:r>
                      <w:r w:rsidR="00022F11">
                        <w:rPr>
                          <w:noProof/>
                        </w:rPr>
                        <w:fldChar w:fldCharType="end"/>
                      </w:r>
                      <w:r>
                        <w:t>.VGG19-Clasification report-Adagrad</w:t>
                      </w:r>
                      <w:bookmarkEnd w:id="161"/>
                    </w:p>
                  </w:txbxContent>
                </v:textbox>
                <w10:wrap type="topAndBottom" anchorx="margin"/>
              </v:shape>
            </w:pict>
          </mc:Fallback>
        </mc:AlternateContent>
      </w:r>
      <w:r w:rsidRPr="002D5FCB">
        <w:rPr>
          <w:noProof/>
        </w:rPr>
        <w:drawing>
          <wp:anchor distT="0" distB="0" distL="114300" distR="114300" simplePos="0" relativeHeight="254395392" behindDoc="0" locked="0" layoutInCell="1" allowOverlap="1" wp14:anchorId="2630877C" wp14:editId="69A9CDD6">
            <wp:simplePos x="0" y="0"/>
            <wp:positionH relativeFrom="margin">
              <wp:align>right</wp:align>
            </wp:positionH>
            <wp:positionV relativeFrom="paragraph">
              <wp:posOffset>4896899</wp:posOffset>
            </wp:positionV>
            <wp:extent cx="1983740" cy="1237615"/>
            <wp:effectExtent l="0" t="0" r="0" b="635"/>
            <wp:wrapTopAndBottom/>
            <wp:docPr id="342" name="Picture 3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abl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1983740" cy="1237615"/>
                    </a:xfrm>
                    <a:prstGeom prst="rect">
                      <a:avLst/>
                    </a:prstGeom>
                  </pic:spPr>
                </pic:pic>
              </a:graphicData>
            </a:graphic>
            <wp14:sizeRelH relativeFrom="margin">
              <wp14:pctWidth>0</wp14:pctWidth>
            </wp14:sizeRelH>
            <wp14:sizeRelV relativeFrom="margin">
              <wp14:pctHeight>0</wp14:pctHeight>
            </wp14:sizeRelV>
          </wp:anchor>
        </w:drawing>
      </w:r>
      <w:r w:rsidRPr="00D668F2">
        <w:rPr>
          <w:noProof/>
        </w:rPr>
        <w:drawing>
          <wp:anchor distT="0" distB="0" distL="114300" distR="114300" simplePos="0" relativeHeight="254394368" behindDoc="0" locked="0" layoutInCell="1" allowOverlap="1" wp14:anchorId="72136FF8" wp14:editId="453FBBEC">
            <wp:simplePos x="0" y="0"/>
            <wp:positionH relativeFrom="margin">
              <wp:align>left</wp:align>
            </wp:positionH>
            <wp:positionV relativeFrom="paragraph">
              <wp:posOffset>4863300</wp:posOffset>
            </wp:positionV>
            <wp:extent cx="2197100" cy="1238250"/>
            <wp:effectExtent l="0" t="0" r="0" b="0"/>
            <wp:wrapTopAndBottom/>
            <wp:docPr id="341" name="Picture 3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97100" cy="1238250"/>
                    </a:xfrm>
                    <a:prstGeom prst="rect">
                      <a:avLst/>
                    </a:prstGeom>
                  </pic:spPr>
                </pic:pic>
              </a:graphicData>
            </a:graphic>
            <wp14:sizeRelH relativeFrom="margin">
              <wp14:pctWidth>0</wp14:pctWidth>
            </wp14:sizeRelH>
            <wp14:sizeRelV relativeFrom="margin">
              <wp14:pctHeight>0</wp14:pctHeight>
            </wp14:sizeRelV>
          </wp:anchor>
        </w:drawing>
      </w:r>
      <w:r w:rsidR="003A0963" w:rsidRPr="003A0963">
        <w:rPr>
          <w:noProof/>
        </w:rPr>
        <w:t>Even if the validation accuracy is similar to that of Adam, the confusion matrix reveals that specific models, such as VGG19 and MobileNetV2, have a more significant error for all classes except happy and neutral. This can be observed in the matrix, where the boxes corresponding to the happy and neutral classes become darker. When it comes to ResNet101V2 and InceptionV3, there is discernible difference in the error rate for any class. InceptionV3 and VGG19 had a precision of 0%, whereas ResNet101V2 and MobileNetV2 had a precision of 1 to 3%</w:t>
      </w:r>
      <w:r w:rsidR="00ED58B7" w:rsidRPr="00ED58B7">
        <w:t xml:space="preserve"> </w:t>
      </w:r>
      <w:r w:rsidR="0069532F">
        <w:t>.</w:t>
      </w:r>
    </w:p>
    <w:p w14:paraId="709825A6" w14:textId="57F90FFB" w:rsidR="00784B8D" w:rsidRDefault="00784B8D" w:rsidP="00546FB7">
      <w:pPr>
        <w:ind w:firstLine="720"/>
        <w:rPr>
          <w:noProof/>
        </w:rPr>
      </w:pPr>
    </w:p>
    <w:p w14:paraId="6C8CBE1C" w14:textId="0287E752" w:rsidR="00784B8D" w:rsidRDefault="00784B8D" w:rsidP="00546FB7">
      <w:pPr>
        <w:ind w:firstLine="720"/>
        <w:rPr>
          <w:noProof/>
        </w:rPr>
      </w:pPr>
    </w:p>
    <w:p w14:paraId="21F57EF2" w14:textId="5A9E35EF" w:rsidR="00784B8D" w:rsidRDefault="00784B8D" w:rsidP="00784B8D">
      <w:pPr>
        <w:rPr>
          <w:noProof/>
        </w:rPr>
      </w:pPr>
      <w:r>
        <w:rPr>
          <w:noProof/>
        </w:rPr>
        <mc:AlternateContent>
          <mc:Choice Requires="wps">
            <w:drawing>
              <wp:anchor distT="0" distB="0" distL="114300" distR="114300" simplePos="0" relativeHeight="254402560" behindDoc="0" locked="0" layoutInCell="1" allowOverlap="1" wp14:anchorId="0CAEC2C7" wp14:editId="198858D4">
                <wp:simplePos x="0" y="0"/>
                <wp:positionH relativeFrom="margin">
                  <wp:align>right</wp:align>
                </wp:positionH>
                <wp:positionV relativeFrom="paragraph">
                  <wp:posOffset>1478142</wp:posOffset>
                </wp:positionV>
                <wp:extent cx="2423160" cy="635"/>
                <wp:effectExtent l="0" t="0" r="0" b="0"/>
                <wp:wrapTopAndBottom/>
                <wp:docPr id="348" name="Text Box 348"/>
                <wp:cNvGraphicFramePr/>
                <a:graphic xmlns:a="http://schemas.openxmlformats.org/drawingml/2006/main">
                  <a:graphicData uri="http://schemas.microsoft.com/office/word/2010/wordprocessingShape">
                    <wps:wsp>
                      <wps:cNvSpPr txBox="1"/>
                      <wps:spPr>
                        <a:xfrm>
                          <a:off x="0" y="0"/>
                          <a:ext cx="2423160" cy="635"/>
                        </a:xfrm>
                        <a:prstGeom prst="rect">
                          <a:avLst/>
                        </a:prstGeom>
                        <a:solidFill>
                          <a:prstClr val="white"/>
                        </a:solidFill>
                        <a:ln>
                          <a:noFill/>
                        </a:ln>
                      </wps:spPr>
                      <wps:txbx>
                        <w:txbxContent>
                          <w:p w14:paraId="3F11CD8A" w14:textId="281BEEEC" w:rsidR="00784B8D" w:rsidRPr="00185F7E" w:rsidRDefault="00784B8D" w:rsidP="00784B8D">
                            <w:pPr>
                              <w:pStyle w:val="Caption"/>
                              <w:jc w:val="center"/>
                              <w:rPr>
                                <w:noProof/>
                              </w:rPr>
                            </w:pPr>
                            <w:bookmarkStart w:id="162" w:name="_Toc80666942"/>
                            <w:r>
                              <w:t xml:space="preserve">Figure </w:t>
                            </w:r>
                            <w:r>
                              <w:fldChar w:fldCharType="begin"/>
                            </w:r>
                            <w:r>
                              <w:instrText xml:space="preserve"> SEQ Figure \* ARABIC </w:instrText>
                            </w:r>
                            <w:r>
                              <w:fldChar w:fldCharType="separate"/>
                            </w:r>
                            <w:r w:rsidR="002A5205">
                              <w:rPr>
                                <w:noProof/>
                              </w:rPr>
                              <w:t>51</w:t>
                            </w:r>
                            <w:r>
                              <w:rPr>
                                <w:noProof/>
                              </w:rPr>
                              <w:fldChar w:fldCharType="end"/>
                            </w:r>
                            <w:r>
                              <w:t>.InceptionV3-Clasificaion report-Adagrad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EC2C7" id="Text Box 348" o:spid="_x0000_s1079" type="#_x0000_t202" style="position:absolute;margin-left:139.6pt;margin-top:116.4pt;width:190.8pt;height:.05pt;z-index:254402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" stroked="f">
                <v:textbox style="mso-fit-shape-to-text:t" inset="0,0,0,0">
                  <w:txbxContent>
                    <w:p w14:paraId="3F11CD8A" w14:textId="281BEEEC" w:rsidR="00784B8D" w:rsidRPr="00185F7E" w:rsidRDefault="00784B8D" w:rsidP="00784B8D">
                      <w:pPr>
                        <w:pStyle w:val="Caption"/>
                        <w:jc w:val="center"/>
                        <w:rPr>
                          <w:noProof/>
                        </w:rPr>
                      </w:pPr>
                      <w:bookmarkStart w:id="163" w:name="_Toc80666942"/>
                      <w:r>
                        <w:t xml:space="preserve">Figure </w:t>
                      </w:r>
                      <w:r>
                        <w:fldChar w:fldCharType="begin"/>
                      </w:r>
                      <w:r>
                        <w:instrText xml:space="preserve"> SEQ Figure \* ARABIC </w:instrText>
                      </w:r>
                      <w:r>
                        <w:fldChar w:fldCharType="separate"/>
                      </w:r>
                      <w:r w:rsidR="002A5205">
                        <w:rPr>
                          <w:noProof/>
                        </w:rPr>
                        <w:t>51</w:t>
                      </w:r>
                      <w:r>
                        <w:rPr>
                          <w:noProof/>
                        </w:rPr>
                        <w:fldChar w:fldCharType="end"/>
                      </w:r>
                      <w:r>
                        <w:t>.InceptionV3-Clasificaion report-Adagrad</w:t>
                      </w:r>
                      <w:bookmarkEnd w:id="163"/>
                    </w:p>
                  </w:txbxContent>
                </v:textbox>
                <w10:wrap type="topAndBottom" anchorx="margin"/>
              </v:shape>
            </w:pict>
          </mc:Fallback>
        </mc:AlternateContent>
      </w:r>
      <w:r>
        <w:rPr>
          <w:noProof/>
        </w:rPr>
        <mc:AlternateContent>
          <mc:Choice Requires="wps">
            <w:drawing>
              <wp:anchor distT="0" distB="0" distL="114300" distR="114300" simplePos="0" relativeHeight="254400512" behindDoc="0" locked="0" layoutInCell="1" allowOverlap="1" wp14:anchorId="26397685" wp14:editId="7E3A8247">
                <wp:simplePos x="0" y="0"/>
                <wp:positionH relativeFrom="margin">
                  <wp:align>left</wp:align>
                </wp:positionH>
                <wp:positionV relativeFrom="paragraph">
                  <wp:posOffset>1415111</wp:posOffset>
                </wp:positionV>
                <wp:extent cx="2249805"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65BC5609" w14:textId="53F0AE79" w:rsidR="00784B8D" w:rsidRPr="00FE0C3B" w:rsidRDefault="00784B8D" w:rsidP="00784B8D">
                            <w:pPr>
                              <w:pStyle w:val="Caption"/>
                              <w:jc w:val="center"/>
                              <w:rPr>
                                <w:noProof/>
                              </w:rPr>
                            </w:pPr>
                            <w:bookmarkStart w:id="164" w:name="_Toc80666943"/>
                            <w:r>
                              <w:t xml:space="preserve">Figure </w:t>
                            </w:r>
                            <w:r>
                              <w:fldChar w:fldCharType="begin"/>
                            </w:r>
                            <w:r>
                              <w:instrText xml:space="preserve"> SEQ Figure \* ARABIC </w:instrText>
                            </w:r>
                            <w:r>
                              <w:fldChar w:fldCharType="separate"/>
                            </w:r>
                            <w:r w:rsidR="002A5205">
                              <w:rPr>
                                <w:noProof/>
                              </w:rPr>
                              <w:t>52</w:t>
                            </w:r>
                            <w:r>
                              <w:rPr>
                                <w:noProof/>
                              </w:rPr>
                              <w:fldChar w:fldCharType="end"/>
                            </w:r>
                            <w:r>
                              <w:t>.MobileNet2-Clasification report-Adagrad</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97685" id="Text Box 347" o:spid="_x0000_s1080" type="#_x0000_t202" style="position:absolute;margin-left:0;margin-top:111.45pt;width:177.15pt;height:.05pt;z-index:254400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5cMgIAAGk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" stroked="f">
                <v:textbox style="mso-fit-shape-to-text:t" inset="0,0,0,0">
                  <w:txbxContent>
                    <w:p w14:paraId="65BC5609" w14:textId="53F0AE79" w:rsidR="00784B8D" w:rsidRPr="00FE0C3B" w:rsidRDefault="00784B8D" w:rsidP="00784B8D">
                      <w:pPr>
                        <w:pStyle w:val="Caption"/>
                        <w:jc w:val="center"/>
                        <w:rPr>
                          <w:noProof/>
                        </w:rPr>
                      </w:pPr>
                      <w:bookmarkStart w:id="165" w:name="_Toc80666943"/>
                      <w:r>
                        <w:t xml:space="preserve">Figure </w:t>
                      </w:r>
                      <w:r>
                        <w:fldChar w:fldCharType="begin"/>
                      </w:r>
                      <w:r>
                        <w:instrText xml:space="preserve"> SEQ Figure \* ARABIC </w:instrText>
                      </w:r>
                      <w:r>
                        <w:fldChar w:fldCharType="separate"/>
                      </w:r>
                      <w:r w:rsidR="002A5205">
                        <w:rPr>
                          <w:noProof/>
                        </w:rPr>
                        <w:t>52</w:t>
                      </w:r>
                      <w:r>
                        <w:rPr>
                          <w:noProof/>
                        </w:rPr>
                        <w:fldChar w:fldCharType="end"/>
                      </w:r>
                      <w:r>
                        <w:t>.MobileNet2-Clasification report-Adagrad</w:t>
                      </w:r>
                      <w:bookmarkEnd w:id="165"/>
                    </w:p>
                  </w:txbxContent>
                </v:textbox>
                <w10:wrap type="topAndBottom" anchorx="margin"/>
              </v:shape>
            </w:pict>
          </mc:Fallback>
        </mc:AlternateContent>
      </w:r>
      <w:r w:rsidRPr="00EE7DDD">
        <w:rPr>
          <w:noProof/>
        </w:rPr>
        <w:drawing>
          <wp:anchor distT="0" distB="0" distL="114300" distR="114300" simplePos="0" relativeHeight="254398464" behindDoc="0" locked="0" layoutInCell="1" allowOverlap="1" wp14:anchorId="2500A73A" wp14:editId="1014D899">
            <wp:simplePos x="0" y="0"/>
            <wp:positionH relativeFrom="margin">
              <wp:align>right</wp:align>
            </wp:positionH>
            <wp:positionV relativeFrom="paragraph">
              <wp:posOffset>83</wp:posOffset>
            </wp:positionV>
            <wp:extent cx="2270125" cy="1412240"/>
            <wp:effectExtent l="0" t="0" r="0" b="0"/>
            <wp:wrapTopAndBottom/>
            <wp:docPr id="346" name="Picture 34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picture containing text, indoo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270125" cy="1412240"/>
                    </a:xfrm>
                    <a:prstGeom prst="rect">
                      <a:avLst/>
                    </a:prstGeom>
                  </pic:spPr>
                </pic:pic>
              </a:graphicData>
            </a:graphic>
            <wp14:sizeRelH relativeFrom="margin">
              <wp14:pctWidth>0</wp14:pctWidth>
            </wp14:sizeRelH>
            <wp14:sizeRelV relativeFrom="margin">
              <wp14:pctHeight>0</wp14:pctHeight>
            </wp14:sizeRelV>
          </wp:anchor>
        </w:drawing>
      </w:r>
      <w:r w:rsidRPr="001D7CB9">
        <w:rPr>
          <w:noProof/>
        </w:rPr>
        <w:drawing>
          <wp:anchor distT="0" distB="0" distL="114300" distR="114300" simplePos="0" relativeHeight="254397440" behindDoc="0" locked="0" layoutInCell="1" allowOverlap="1" wp14:anchorId="30B95FC0" wp14:editId="556B19B1">
            <wp:simplePos x="0" y="0"/>
            <wp:positionH relativeFrom="margin">
              <wp:align>left</wp:align>
            </wp:positionH>
            <wp:positionV relativeFrom="paragraph">
              <wp:posOffset>497</wp:posOffset>
            </wp:positionV>
            <wp:extent cx="2162810" cy="1311910"/>
            <wp:effectExtent l="0" t="0" r="8890" b="2540"/>
            <wp:wrapTopAndBottom/>
            <wp:docPr id="345" name="Picture 3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abl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62810" cy="1311910"/>
                    </a:xfrm>
                    <a:prstGeom prst="rect">
                      <a:avLst/>
                    </a:prstGeom>
                  </pic:spPr>
                </pic:pic>
              </a:graphicData>
            </a:graphic>
            <wp14:sizeRelH relativeFrom="margin">
              <wp14:pctWidth>0</wp14:pctWidth>
            </wp14:sizeRelH>
            <wp14:sizeRelV relativeFrom="margin">
              <wp14:pctHeight>0</wp14:pctHeight>
            </wp14:sizeRelV>
          </wp:anchor>
        </w:drawing>
      </w:r>
    </w:p>
    <w:p w14:paraId="006B1DEC" w14:textId="50BF1C90" w:rsidR="000B0C1B" w:rsidRDefault="004E71B8" w:rsidP="00546FB7">
      <w:pPr>
        <w:ind w:firstLine="720"/>
        <w:rPr>
          <w:noProof/>
        </w:rPr>
      </w:pPr>
      <w:r w:rsidRPr="00B83587">
        <w:rPr>
          <w:noProof/>
        </w:rPr>
        <w:drawing>
          <wp:anchor distT="0" distB="0" distL="114300" distR="114300" simplePos="0" relativeHeight="252961792" behindDoc="0" locked="0" layoutInCell="1" allowOverlap="1" wp14:anchorId="736892CC" wp14:editId="4ED61E9E">
            <wp:simplePos x="0" y="0"/>
            <wp:positionH relativeFrom="margin">
              <wp:align>right</wp:align>
            </wp:positionH>
            <wp:positionV relativeFrom="paragraph">
              <wp:posOffset>1242032</wp:posOffset>
            </wp:positionV>
            <wp:extent cx="2558415" cy="1302385"/>
            <wp:effectExtent l="0" t="0" r="0" b="0"/>
            <wp:wrapTopAndBottom/>
            <wp:docPr id="350" name="Picture 35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Line chart&#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58415" cy="1302385"/>
                    </a:xfrm>
                    <a:prstGeom prst="rect">
                      <a:avLst/>
                    </a:prstGeom>
                  </pic:spPr>
                </pic:pic>
              </a:graphicData>
            </a:graphic>
            <wp14:sizeRelH relativeFrom="margin">
              <wp14:pctWidth>0</wp14:pctWidth>
            </wp14:sizeRelH>
            <wp14:sizeRelV relativeFrom="margin">
              <wp14:pctHeight>0</wp14:pctHeight>
            </wp14:sizeRelV>
          </wp:anchor>
        </w:drawing>
      </w:r>
      <w:r w:rsidRPr="000B0C1B">
        <w:rPr>
          <w:noProof/>
        </w:rPr>
        <w:drawing>
          <wp:anchor distT="0" distB="0" distL="114300" distR="114300" simplePos="0" relativeHeight="252945408" behindDoc="0" locked="0" layoutInCell="1" allowOverlap="1" wp14:anchorId="4DEFAEC7" wp14:editId="7F49B1A3">
            <wp:simplePos x="0" y="0"/>
            <wp:positionH relativeFrom="margin">
              <wp:posOffset>-801</wp:posOffset>
            </wp:positionH>
            <wp:positionV relativeFrom="paragraph">
              <wp:posOffset>1232452</wp:posOffset>
            </wp:positionV>
            <wp:extent cx="2529205" cy="1303020"/>
            <wp:effectExtent l="0" t="0" r="4445" b="0"/>
            <wp:wrapTopAndBottom/>
            <wp:docPr id="349"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29205" cy="1303020"/>
                    </a:xfrm>
                    <a:prstGeom prst="rect">
                      <a:avLst/>
                    </a:prstGeom>
                  </pic:spPr>
                </pic:pic>
              </a:graphicData>
            </a:graphic>
            <wp14:sizeRelH relativeFrom="margin">
              <wp14:pctWidth>0</wp14:pctWidth>
            </wp14:sizeRelH>
            <wp14:sizeRelV relativeFrom="margin">
              <wp14:pctHeight>0</wp14:pctHeight>
            </wp14:sizeRelV>
          </wp:anchor>
        </w:drawing>
      </w:r>
      <w:r w:rsidR="00546FB7">
        <w:rPr>
          <w:noProof/>
        </w:rPr>
        <mc:AlternateContent>
          <mc:Choice Requires="wps">
            <w:drawing>
              <wp:anchor distT="0" distB="0" distL="114300" distR="114300" simplePos="0" relativeHeight="252986368" behindDoc="0" locked="0" layoutInCell="1" allowOverlap="1" wp14:anchorId="4ED47921" wp14:editId="38F51241">
                <wp:simplePos x="0" y="0"/>
                <wp:positionH relativeFrom="margin">
                  <wp:align>right</wp:align>
                </wp:positionH>
                <wp:positionV relativeFrom="paragraph">
                  <wp:posOffset>2515593</wp:posOffset>
                </wp:positionV>
                <wp:extent cx="2558415" cy="635"/>
                <wp:effectExtent l="0" t="0" r="0" b="0"/>
                <wp:wrapTopAndBottom/>
                <wp:docPr id="352" name="Text Box 352"/>
                <wp:cNvGraphicFramePr/>
                <a:graphic xmlns:a="http://schemas.openxmlformats.org/drawingml/2006/main">
                  <a:graphicData uri="http://schemas.microsoft.com/office/word/2010/wordprocessingShape">
                    <wps:wsp>
                      <wps:cNvSpPr txBox="1"/>
                      <wps:spPr>
                        <a:xfrm>
                          <a:off x="0" y="0"/>
                          <a:ext cx="2558415" cy="635"/>
                        </a:xfrm>
                        <a:prstGeom prst="rect">
                          <a:avLst/>
                        </a:prstGeom>
                        <a:solidFill>
                          <a:prstClr val="white"/>
                        </a:solidFill>
                        <a:ln>
                          <a:noFill/>
                        </a:ln>
                      </wps:spPr>
                      <wps:txbx>
                        <w:txbxContent>
                          <w:p w14:paraId="3EE9FF46" w14:textId="44E09B39" w:rsidR="00BD6B45" w:rsidRPr="00FC4A66" w:rsidRDefault="00BD6B45" w:rsidP="00BD6B45">
                            <w:pPr>
                              <w:pStyle w:val="Caption"/>
                              <w:jc w:val="center"/>
                              <w:rPr>
                                <w:noProof/>
                              </w:rPr>
                            </w:pPr>
                            <w:bookmarkStart w:id="166" w:name="_Toc80666940"/>
                            <w:r>
                              <w:t xml:space="preserve">Figure </w:t>
                            </w:r>
                            <w:r w:rsidR="00022F11">
                              <w:fldChar w:fldCharType="begin"/>
                            </w:r>
                            <w:r w:rsidR="00022F11">
                              <w:instrText xml:space="preserve"> SEQ Figure \* ARABIC </w:instrText>
                            </w:r>
                            <w:r w:rsidR="00022F11">
                              <w:fldChar w:fldCharType="separate"/>
                            </w:r>
                            <w:r w:rsidR="002A5205">
                              <w:rPr>
                                <w:noProof/>
                              </w:rPr>
                              <w:t>53</w:t>
                            </w:r>
                            <w:r w:rsidR="00022F11">
                              <w:rPr>
                                <w:noProof/>
                              </w:rPr>
                              <w:fldChar w:fldCharType="end"/>
                            </w:r>
                            <w:r>
                              <w:t>.RestNet101V2-Adadelta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47921" id="Text Box 352" o:spid="_x0000_s1081" type="#_x0000_t202" style="position:absolute;left:0;text-align:left;margin-left:150.25pt;margin-top:198.1pt;width:201.45pt;height:.05pt;z-index:25298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" stroked="f">
                <v:textbox style="mso-fit-shape-to-text:t" inset="0,0,0,0">
                  <w:txbxContent>
                    <w:p w14:paraId="3EE9FF46" w14:textId="44E09B39" w:rsidR="00BD6B45" w:rsidRPr="00FC4A66" w:rsidRDefault="00BD6B45" w:rsidP="00BD6B45">
                      <w:pPr>
                        <w:pStyle w:val="Caption"/>
                        <w:jc w:val="center"/>
                        <w:rPr>
                          <w:noProof/>
                        </w:rPr>
                      </w:pPr>
                      <w:bookmarkStart w:id="167" w:name="_Toc80666940"/>
                      <w:r>
                        <w:t xml:space="preserve">Figure </w:t>
                      </w:r>
                      <w:r w:rsidR="00022F11">
                        <w:fldChar w:fldCharType="begin"/>
                      </w:r>
                      <w:r w:rsidR="00022F11">
                        <w:instrText xml:space="preserve"> SEQ Figure \* ARABIC </w:instrText>
                      </w:r>
                      <w:r w:rsidR="00022F11">
                        <w:fldChar w:fldCharType="separate"/>
                      </w:r>
                      <w:r w:rsidR="002A5205">
                        <w:rPr>
                          <w:noProof/>
                        </w:rPr>
                        <w:t>53</w:t>
                      </w:r>
                      <w:r w:rsidR="00022F11">
                        <w:rPr>
                          <w:noProof/>
                        </w:rPr>
                        <w:fldChar w:fldCharType="end"/>
                      </w:r>
                      <w:r>
                        <w:t>.RestNet101V2-Adadelta</w:t>
                      </w:r>
                      <w:bookmarkEnd w:id="167"/>
                    </w:p>
                  </w:txbxContent>
                </v:textbox>
                <w10:wrap type="topAndBottom" anchorx="margin"/>
              </v:shape>
            </w:pict>
          </mc:Fallback>
        </mc:AlternateContent>
      </w:r>
      <w:r w:rsidR="00546FB7">
        <w:rPr>
          <w:noProof/>
        </w:rPr>
        <mc:AlternateContent>
          <mc:Choice Requires="wps">
            <w:drawing>
              <wp:anchor distT="0" distB="0" distL="114300" distR="114300" simplePos="0" relativeHeight="252972032" behindDoc="0" locked="0" layoutInCell="1" allowOverlap="1" wp14:anchorId="66233695" wp14:editId="43CA7890">
                <wp:simplePos x="0" y="0"/>
                <wp:positionH relativeFrom="margin">
                  <wp:align>left</wp:align>
                </wp:positionH>
                <wp:positionV relativeFrom="paragraph">
                  <wp:posOffset>2546820</wp:posOffset>
                </wp:positionV>
                <wp:extent cx="2529205" cy="635"/>
                <wp:effectExtent l="0" t="0" r="4445" b="0"/>
                <wp:wrapTopAndBottom/>
                <wp:docPr id="351" name="Text Box 351"/>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3FAC197F" w14:textId="204EFF9F" w:rsidR="00B83587" w:rsidRPr="00EE4489" w:rsidRDefault="00B83587" w:rsidP="00B83587">
                            <w:pPr>
                              <w:pStyle w:val="Caption"/>
                              <w:jc w:val="center"/>
                              <w:rPr>
                                <w:noProof/>
                              </w:rPr>
                            </w:pPr>
                            <w:bookmarkStart w:id="168" w:name="_Toc80666941"/>
                            <w:r>
                              <w:t xml:space="preserve">Figure </w:t>
                            </w:r>
                            <w:r w:rsidR="00022F11">
                              <w:fldChar w:fldCharType="begin"/>
                            </w:r>
                            <w:r w:rsidR="00022F11">
                              <w:instrText xml:space="preserve"> SEQ Figure \* ARABIC </w:instrText>
                            </w:r>
                            <w:r w:rsidR="00022F11">
                              <w:fldChar w:fldCharType="separate"/>
                            </w:r>
                            <w:r w:rsidR="002A5205">
                              <w:rPr>
                                <w:noProof/>
                              </w:rPr>
                              <w:t>54</w:t>
                            </w:r>
                            <w:r w:rsidR="00022F11">
                              <w:rPr>
                                <w:noProof/>
                              </w:rPr>
                              <w:fldChar w:fldCharType="end"/>
                            </w:r>
                            <w:r>
                              <w:t>.VGG19-Adadelta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33695" id="Text Box 351" o:spid="_x0000_s1082" type="#_x0000_t202" style="position:absolute;left:0;text-align:left;margin-left:0;margin-top:200.55pt;width:199.15pt;height:.05pt;z-index:25297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kMAIAAGk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" stroked="f">
                <v:textbox style="mso-fit-shape-to-text:t" inset="0,0,0,0">
                  <w:txbxContent>
                    <w:p w14:paraId="3FAC197F" w14:textId="204EFF9F" w:rsidR="00B83587" w:rsidRPr="00EE4489" w:rsidRDefault="00B83587" w:rsidP="00B83587">
                      <w:pPr>
                        <w:pStyle w:val="Caption"/>
                        <w:jc w:val="center"/>
                        <w:rPr>
                          <w:noProof/>
                        </w:rPr>
                      </w:pPr>
                      <w:bookmarkStart w:id="169" w:name="_Toc80666941"/>
                      <w:r>
                        <w:t xml:space="preserve">Figure </w:t>
                      </w:r>
                      <w:r w:rsidR="00022F11">
                        <w:fldChar w:fldCharType="begin"/>
                      </w:r>
                      <w:r w:rsidR="00022F11">
                        <w:instrText xml:space="preserve"> SEQ Figure \* ARABIC </w:instrText>
                      </w:r>
                      <w:r w:rsidR="00022F11">
                        <w:fldChar w:fldCharType="separate"/>
                      </w:r>
                      <w:r w:rsidR="002A5205">
                        <w:rPr>
                          <w:noProof/>
                        </w:rPr>
                        <w:t>54</w:t>
                      </w:r>
                      <w:r w:rsidR="00022F11">
                        <w:rPr>
                          <w:noProof/>
                        </w:rPr>
                        <w:fldChar w:fldCharType="end"/>
                      </w:r>
                      <w:r>
                        <w:t>.VGG19-Adadelta</w:t>
                      </w:r>
                      <w:bookmarkEnd w:id="169"/>
                    </w:p>
                  </w:txbxContent>
                </v:textbox>
                <w10:wrap type="topAndBottom" anchorx="margin"/>
              </v:shape>
            </w:pict>
          </mc:Fallback>
        </mc:AlternateContent>
      </w:r>
      <w:r w:rsidR="00546FB7" w:rsidRPr="00941C26">
        <w:rPr>
          <w:noProof/>
        </w:rPr>
        <w:drawing>
          <wp:anchor distT="0" distB="0" distL="114300" distR="114300" simplePos="0" relativeHeight="254388224" behindDoc="0" locked="0" layoutInCell="1" allowOverlap="1" wp14:anchorId="424F8DFD" wp14:editId="6A5A6BB6">
            <wp:simplePos x="0" y="0"/>
            <wp:positionH relativeFrom="margin">
              <wp:align>left</wp:align>
            </wp:positionH>
            <wp:positionV relativeFrom="paragraph">
              <wp:posOffset>2917493</wp:posOffset>
            </wp:positionV>
            <wp:extent cx="2579370" cy="1296035"/>
            <wp:effectExtent l="0" t="0" r="0" b="0"/>
            <wp:wrapTopAndBottom/>
            <wp:docPr id="353" name="Picture 3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application&#10;&#10;Description automatically generated with medium confidenc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79370" cy="1296035"/>
                    </a:xfrm>
                    <a:prstGeom prst="rect">
                      <a:avLst/>
                    </a:prstGeom>
                  </pic:spPr>
                </pic:pic>
              </a:graphicData>
            </a:graphic>
            <wp14:sizeRelH relativeFrom="margin">
              <wp14:pctWidth>0</wp14:pctWidth>
            </wp14:sizeRelH>
            <wp14:sizeRelV relativeFrom="margin">
              <wp14:pctHeight>0</wp14:pctHeight>
            </wp14:sizeRelV>
          </wp:anchor>
        </w:drawing>
      </w:r>
      <w:r w:rsidR="00546FB7" w:rsidRPr="003328A7">
        <w:rPr>
          <w:noProof/>
        </w:rPr>
        <w:drawing>
          <wp:anchor distT="0" distB="0" distL="114300" distR="114300" simplePos="0" relativeHeight="254392320" behindDoc="0" locked="0" layoutInCell="1" allowOverlap="1" wp14:anchorId="7D13EC43" wp14:editId="23D18186">
            <wp:simplePos x="0" y="0"/>
            <wp:positionH relativeFrom="margin">
              <wp:align>right</wp:align>
            </wp:positionH>
            <wp:positionV relativeFrom="paragraph">
              <wp:posOffset>2976935</wp:posOffset>
            </wp:positionV>
            <wp:extent cx="2500630" cy="1271905"/>
            <wp:effectExtent l="0" t="0" r="0" b="4445"/>
            <wp:wrapTopAndBottom/>
            <wp:docPr id="354" name="Picture 3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applicatio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00630" cy="1271905"/>
                    </a:xfrm>
                    <a:prstGeom prst="rect">
                      <a:avLst/>
                    </a:prstGeom>
                  </pic:spPr>
                </pic:pic>
              </a:graphicData>
            </a:graphic>
            <wp14:sizeRelH relativeFrom="margin">
              <wp14:pctWidth>0</wp14:pctWidth>
            </wp14:sizeRelH>
            <wp14:sizeRelV relativeFrom="margin">
              <wp14:pctHeight>0</wp14:pctHeight>
            </wp14:sizeRelV>
          </wp:anchor>
        </w:drawing>
      </w:r>
      <w:r w:rsidR="00546FB7">
        <w:rPr>
          <w:noProof/>
        </w:rPr>
        <mc:AlternateContent>
          <mc:Choice Requires="wps">
            <w:drawing>
              <wp:anchor distT="0" distB="0" distL="114300" distR="114300" simplePos="0" relativeHeight="254390272" behindDoc="0" locked="0" layoutInCell="1" allowOverlap="1" wp14:anchorId="243B75FF" wp14:editId="1E52F44F">
                <wp:simplePos x="0" y="0"/>
                <wp:positionH relativeFrom="margin">
                  <wp:align>left</wp:align>
                </wp:positionH>
                <wp:positionV relativeFrom="paragraph">
                  <wp:posOffset>4360103</wp:posOffset>
                </wp:positionV>
                <wp:extent cx="257937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565E24CE" w14:textId="390E1CF3" w:rsidR="0094030E" w:rsidRPr="00112E14" w:rsidRDefault="0094030E" w:rsidP="0094030E">
                            <w:pPr>
                              <w:pStyle w:val="Caption"/>
                              <w:jc w:val="center"/>
                              <w:rPr>
                                <w:noProof/>
                              </w:rPr>
                            </w:pPr>
                            <w:bookmarkStart w:id="170" w:name="_Toc80666939"/>
                            <w:r>
                              <w:t xml:space="preserve">Figure </w:t>
                            </w:r>
                            <w:r>
                              <w:fldChar w:fldCharType="begin"/>
                            </w:r>
                            <w:r>
                              <w:instrText xml:space="preserve"> SEQ Figure \* ARABIC </w:instrText>
                            </w:r>
                            <w:r>
                              <w:fldChar w:fldCharType="separate"/>
                            </w:r>
                            <w:r w:rsidR="002A5205">
                              <w:rPr>
                                <w:noProof/>
                              </w:rPr>
                              <w:t>55</w:t>
                            </w:r>
                            <w:r>
                              <w:rPr>
                                <w:noProof/>
                              </w:rPr>
                              <w:fldChar w:fldCharType="end"/>
                            </w:r>
                            <w:r>
                              <w:t>.MobileNetV2-Adadelta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B75FF" id="Text Box 355" o:spid="_x0000_s1083" type="#_x0000_t202" style="position:absolute;left:0;text-align:left;margin-left:0;margin-top:343.3pt;width:203.1pt;height:.05pt;z-index:254390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" stroked="f">
                <v:textbox style="mso-fit-shape-to-text:t" inset="0,0,0,0">
                  <w:txbxContent>
                    <w:p w14:paraId="565E24CE" w14:textId="390E1CF3" w:rsidR="0094030E" w:rsidRPr="00112E14" w:rsidRDefault="0094030E" w:rsidP="0094030E">
                      <w:pPr>
                        <w:pStyle w:val="Caption"/>
                        <w:jc w:val="center"/>
                        <w:rPr>
                          <w:noProof/>
                        </w:rPr>
                      </w:pPr>
                      <w:bookmarkStart w:id="171" w:name="_Toc80666939"/>
                      <w:r>
                        <w:t xml:space="preserve">Figure </w:t>
                      </w:r>
                      <w:r>
                        <w:fldChar w:fldCharType="begin"/>
                      </w:r>
                      <w:r>
                        <w:instrText xml:space="preserve"> SEQ Figure \* ARABIC </w:instrText>
                      </w:r>
                      <w:r>
                        <w:fldChar w:fldCharType="separate"/>
                      </w:r>
                      <w:r w:rsidR="002A5205">
                        <w:rPr>
                          <w:noProof/>
                        </w:rPr>
                        <w:t>55</w:t>
                      </w:r>
                      <w:r>
                        <w:rPr>
                          <w:noProof/>
                        </w:rPr>
                        <w:fldChar w:fldCharType="end"/>
                      </w:r>
                      <w:r>
                        <w:t>.MobileNetV2-Adadelta</w:t>
                      </w:r>
                      <w:bookmarkEnd w:id="171"/>
                    </w:p>
                  </w:txbxContent>
                </v:textbox>
                <w10:wrap type="topAndBottom" anchorx="margin"/>
              </v:shape>
            </w:pict>
          </mc:Fallback>
        </mc:AlternateContent>
      </w:r>
      <w:r w:rsidR="00546FB7">
        <w:rPr>
          <w:noProof/>
        </w:rPr>
        <mc:AlternateContent>
          <mc:Choice Requires="wps">
            <w:drawing>
              <wp:anchor distT="0" distB="0" distL="114300" distR="114300" simplePos="0" relativeHeight="253017088" behindDoc="0" locked="0" layoutInCell="1" allowOverlap="1" wp14:anchorId="3319C4D9" wp14:editId="64ABF7AE">
                <wp:simplePos x="0" y="0"/>
                <wp:positionH relativeFrom="column">
                  <wp:posOffset>3227070</wp:posOffset>
                </wp:positionH>
                <wp:positionV relativeFrom="paragraph">
                  <wp:posOffset>4298950</wp:posOffset>
                </wp:positionV>
                <wp:extent cx="2500630" cy="635"/>
                <wp:effectExtent l="0" t="0" r="0" b="0"/>
                <wp:wrapTopAndBottom/>
                <wp:docPr id="356" name="Text Box 356"/>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668CD1AF" w14:textId="50312ECE" w:rsidR="003328A7" w:rsidRPr="00994800" w:rsidRDefault="003328A7" w:rsidP="003328A7">
                            <w:pPr>
                              <w:pStyle w:val="Caption"/>
                              <w:jc w:val="center"/>
                              <w:rPr>
                                <w:noProof/>
                              </w:rPr>
                            </w:pPr>
                            <w:bookmarkStart w:id="172" w:name="_Toc80666938"/>
                            <w:r>
                              <w:t xml:space="preserve">Figure </w:t>
                            </w:r>
                            <w:r w:rsidR="00022F11">
                              <w:fldChar w:fldCharType="begin"/>
                            </w:r>
                            <w:r w:rsidR="00022F11">
                              <w:instrText xml:space="preserve"> SEQ Figure \* ARABIC </w:instrText>
                            </w:r>
                            <w:r w:rsidR="00022F11">
                              <w:fldChar w:fldCharType="separate"/>
                            </w:r>
                            <w:r w:rsidR="002A5205">
                              <w:rPr>
                                <w:noProof/>
                              </w:rPr>
                              <w:t>56</w:t>
                            </w:r>
                            <w:r w:rsidR="00022F11">
                              <w:rPr>
                                <w:noProof/>
                              </w:rPr>
                              <w:fldChar w:fldCharType="end"/>
                            </w:r>
                            <w:r>
                              <w:t>.InceptionV3-Adadelta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9C4D9" id="Text Box 356" o:spid="_x0000_s1084" type="#_x0000_t202" style="position:absolute;left:0;text-align:left;margin-left:254.1pt;margin-top:338.5pt;width:196.9pt;height:.05pt;z-index:25301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M8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" stroked="f">
                <v:textbox style="mso-fit-shape-to-text:t" inset="0,0,0,0">
                  <w:txbxContent>
                    <w:p w14:paraId="668CD1AF" w14:textId="50312ECE" w:rsidR="003328A7" w:rsidRPr="00994800" w:rsidRDefault="003328A7" w:rsidP="003328A7">
                      <w:pPr>
                        <w:pStyle w:val="Caption"/>
                        <w:jc w:val="center"/>
                        <w:rPr>
                          <w:noProof/>
                        </w:rPr>
                      </w:pPr>
                      <w:bookmarkStart w:id="173" w:name="_Toc80666938"/>
                      <w:r>
                        <w:t xml:space="preserve">Figure </w:t>
                      </w:r>
                      <w:r w:rsidR="00022F11">
                        <w:fldChar w:fldCharType="begin"/>
                      </w:r>
                      <w:r w:rsidR="00022F11">
                        <w:instrText xml:space="preserve"> SEQ Figure \* ARABIC </w:instrText>
                      </w:r>
                      <w:r w:rsidR="00022F11">
                        <w:fldChar w:fldCharType="separate"/>
                      </w:r>
                      <w:r w:rsidR="002A5205">
                        <w:rPr>
                          <w:noProof/>
                        </w:rPr>
                        <w:t>56</w:t>
                      </w:r>
                      <w:r w:rsidR="00022F11">
                        <w:rPr>
                          <w:noProof/>
                        </w:rPr>
                        <w:fldChar w:fldCharType="end"/>
                      </w:r>
                      <w:r>
                        <w:t>.InceptionV3-Adadelta</w:t>
                      </w:r>
                      <w:bookmarkEnd w:id="173"/>
                    </w:p>
                  </w:txbxContent>
                </v:textbox>
                <w10:wrap type="topAndBottom"/>
              </v:shape>
            </w:pict>
          </mc:Fallback>
        </mc:AlternateContent>
      </w:r>
      <w:r w:rsidR="005E6F88" w:rsidRPr="005E6F88">
        <w:t xml:space="preserve"> </w:t>
      </w:r>
      <w:r w:rsidR="005E6F88" w:rsidRPr="005E6F88">
        <w:rPr>
          <w:noProof/>
        </w:rPr>
        <w:t>The categorisation report indicates a substantial reduction in accuracy and recall for each model, most notably for the anger class. Additionally, InceptionV3, VGG19, and MobileNetV2 show that disgust and the f1-score both have a recall of 0%. Fear recall decreased significantly to less than 5% for MobileNetV2 and IneptionV3 and 0% for the VGG19. The findings show that this optimiser prevents models from achieving a higher overall generalisation rate and has significant difficulties identifying anger, disgust, and fear.</w:t>
      </w:r>
    </w:p>
    <w:p w14:paraId="715076BD" w14:textId="25BF4A48" w:rsidR="00BC0DE7" w:rsidRDefault="00BC0DE7" w:rsidP="001474BA">
      <w:pPr>
        <w:rPr>
          <w:noProof/>
        </w:rPr>
      </w:pPr>
      <w:r>
        <w:rPr>
          <w:noProof/>
        </w:rPr>
        <w:tab/>
      </w:r>
      <w:r w:rsidR="00592BC2" w:rsidRPr="00592BC2">
        <w:rPr>
          <w:noProof/>
        </w:rPr>
        <w:t>The Adadelta optimiser produced a similar learning pattern as Adam and Adagrad even if it had the lowest accuracy. It did not show any sign of overfitting or underfitting. Comparing the slopes of each model indicates that even if the accuracy increases at a slow rate, they would learn more if the number of epochs increased.</w:t>
      </w:r>
    </w:p>
    <w:p w14:paraId="0ADE9391" w14:textId="77777777" w:rsidR="00476AFE" w:rsidRDefault="00476AFE" w:rsidP="00476AFE">
      <w:pPr>
        <w:ind w:firstLine="720"/>
        <w:rPr>
          <w:noProof/>
        </w:rPr>
      </w:pPr>
    </w:p>
    <w:p w14:paraId="1A81B2BB" w14:textId="77777777" w:rsidR="00476AFE" w:rsidRDefault="00476AFE" w:rsidP="00476AFE">
      <w:pPr>
        <w:ind w:firstLine="720"/>
        <w:rPr>
          <w:noProof/>
        </w:rPr>
      </w:pPr>
    </w:p>
    <w:p w14:paraId="65B8C0FE" w14:textId="77777777" w:rsidR="00476AFE" w:rsidRDefault="00476AFE" w:rsidP="00476AFE">
      <w:pPr>
        <w:ind w:firstLine="720"/>
        <w:rPr>
          <w:noProof/>
        </w:rPr>
      </w:pPr>
    </w:p>
    <w:p w14:paraId="56423BED" w14:textId="00B68586" w:rsidR="00B8066B" w:rsidRDefault="00B8066B" w:rsidP="00476AFE">
      <w:pPr>
        <w:ind w:firstLine="720"/>
        <w:rPr>
          <w:noProof/>
        </w:rPr>
      </w:pPr>
    </w:p>
    <w:p w14:paraId="3C8B68F2" w14:textId="2363B974" w:rsidR="00EB7B22" w:rsidRDefault="00275308" w:rsidP="00476AFE">
      <w:pPr>
        <w:ind w:firstLine="720"/>
        <w:rPr>
          <w:noProof/>
        </w:rPr>
      </w:pPr>
      <w:r w:rsidRPr="00E03ED9">
        <w:rPr>
          <w:noProof/>
        </w:rPr>
        <w:drawing>
          <wp:anchor distT="0" distB="0" distL="114300" distR="114300" simplePos="0" relativeHeight="253177856" behindDoc="0" locked="0" layoutInCell="1" allowOverlap="1" wp14:anchorId="3AD60C4D" wp14:editId="1CA3C20A">
            <wp:simplePos x="0" y="0"/>
            <wp:positionH relativeFrom="margin">
              <wp:align>left</wp:align>
            </wp:positionH>
            <wp:positionV relativeFrom="paragraph">
              <wp:posOffset>6449033</wp:posOffset>
            </wp:positionV>
            <wp:extent cx="2313305" cy="1391920"/>
            <wp:effectExtent l="0" t="0" r="0" b="0"/>
            <wp:wrapTopAndBottom/>
            <wp:docPr id="370" name="Picture 3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abl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316147" cy="1393751"/>
                    </a:xfrm>
                    <a:prstGeom prst="rect">
                      <a:avLst/>
                    </a:prstGeom>
                  </pic:spPr>
                </pic:pic>
              </a:graphicData>
            </a:graphic>
            <wp14:sizeRelH relativeFrom="margin">
              <wp14:pctWidth>0</wp14:pctWidth>
            </wp14:sizeRelH>
            <wp14:sizeRelV relativeFrom="margin">
              <wp14:pctHeight>0</wp14:pctHeight>
            </wp14:sizeRelV>
          </wp:anchor>
        </w:drawing>
      </w:r>
      <w:r w:rsidRPr="002E51E5">
        <w:rPr>
          <w:noProof/>
        </w:rPr>
        <w:drawing>
          <wp:anchor distT="0" distB="0" distL="114300" distR="114300" simplePos="0" relativeHeight="253137920" behindDoc="0" locked="0" layoutInCell="1" allowOverlap="1" wp14:anchorId="5D35B576" wp14:editId="1D3A564A">
            <wp:simplePos x="0" y="0"/>
            <wp:positionH relativeFrom="margin">
              <wp:align>right</wp:align>
            </wp:positionH>
            <wp:positionV relativeFrom="paragraph">
              <wp:posOffset>6608500</wp:posOffset>
            </wp:positionV>
            <wp:extent cx="2098675" cy="1306830"/>
            <wp:effectExtent l="0" t="0" r="0" b="7620"/>
            <wp:wrapTopAndBottom/>
            <wp:docPr id="365" name="Picture 36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picture containing text, indoo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098675" cy="1306830"/>
                    </a:xfrm>
                    <a:prstGeom prst="rect">
                      <a:avLst/>
                    </a:prstGeom>
                  </pic:spPr>
                </pic:pic>
              </a:graphicData>
            </a:graphic>
            <wp14:sizeRelH relativeFrom="margin">
              <wp14:pctWidth>0</wp14:pctWidth>
            </wp14:sizeRelH>
            <wp14:sizeRelV relativeFrom="margin">
              <wp14:pctHeight>0</wp14:pctHeight>
            </wp14:sizeRelV>
          </wp:anchor>
        </w:drawing>
      </w:r>
      <w:r w:rsidR="004E71B8">
        <w:rPr>
          <w:noProof/>
        </w:rPr>
        <mc:AlternateContent>
          <mc:Choice Requires="wps">
            <w:drawing>
              <wp:anchor distT="0" distB="0" distL="114300" distR="114300" simplePos="0" relativeHeight="253068288" behindDoc="0" locked="0" layoutInCell="1" allowOverlap="1" wp14:anchorId="314B50BF" wp14:editId="568C5DA4">
                <wp:simplePos x="0" y="0"/>
                <wp:positionH relativeFrom="margin">
                  <wp:align>right</wp:align>
                </wp:positionH>
                <wp:positionV relativeFrom="paragraph">
                  <wp:posOffset>1580377</wp:posOffset>
                </wp:positionV>
                <wp:extent cx="2748280" cy="635"/>
                <wp:effectExtent l="0" t="0" r="0" b="0"/>
                <wp:wrapTopAndBottom/>
                <wp:docPr id="360" name="Text Box 360"/>
                <wp:cNvGraphicFramePr/>
                <a:graphic xmlns:a="http://schemas.openxmlformats.org/drawingml/2006/main">
                  <a:graphicData uri="http://schemas.microsoft.com/office/word/2010/wordprocessingShape">
                    <wps:wsp>
                      <wps:cNvSpPr txBox="1"/>
                      <wps:spPr>
                        <a:xfrm>
                          <a:off x="0" y="0"/>
                          <a:ext cx="2748280" cy="635"/>
                        </a:xfrm>
                        <a:prstGeom prst="rect">
                          <a:avLst/>
                        </a:prstGeom>
                        <a:solidFill>
                          <a:prstClr val="white"/>
                        </a:solidFill>
                        <a:ln>
                          <a:noFill/>
                        </a:ln>
                      </wps:spPr>
                      <wps:txbx>
                        <w:txbxContent>
                          <w:p w14:paraId="05D45F54" w14:textId="51750CF1" w:rsidR="00187656" w:rsidRPr="00A60509" w:rsidRDefault="00187656" w:rsidP="00187656">
                            <w:pPr>
                              <w:pStyle w:val="Caption"/>
                              <w:jc w:val="center"/>
                              <w:rPr>
                                <w:noProof/>
                              </w:rPr>
                            </w:pPr>
                            <w:bookmarkStart w:id="174" w:name="_Toc80666946"/>
                            <w:r>
                              <w:t xml:space="preserve">Figure </w:t>
                            </w:r>
                            <w:r w:rsidR="00022F11">
                              <w:fldChar w:fldCharType="begin"/>
                            </w:r>
                            <w:r w:rsidR="00022F11">
                              <w:instrText xml:space="preserve"> SEQ Figure \* ARABIC </w:instrText>
                            </w:r>
                            <w:r w:rsidR="00022F11">
                              <w:fldChar w:fldCharType="separate"/>
                            </w:r>
                            <w:r w:rsidR="002A5205">
                              <w:rPr>
                                <w:noProof/>
                              </w:rPr>
                              <w:t>57</w:t>
                            </w:r>
                            <w:r w:rsidR="00022F11">
                              <w:rPr>
                                <w:noProof/>
                              </w:rPr>
                              <w:fldChar w:fldCharType="end"/>
                            </w:r>
                            <w:r>
                              <w:t>.ResNet101V2-Confusion matrix-Adadelta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B50BF" id="Text Box 360" o:spid="_x0000_s1085" type="#_x0000_t202" style="position:absolute;left:0;text-align:left;margin-left:165.2pt;margin-top:124.45pt;width:216.4pt;height:.05pt;z-index:253068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" stroked="f">
                <v:textbox style="mso-fit-shape-to-text:t" inset="0,0,0,0">
                  <w:txbxContent>
                    <w:p w14:paraId="05D45F54" w14:textId="51750CF1" w:rsidR="00187656" w:rsidRPr="00A60509" w:rsidRDefault="00187656" w:rsidP="00187656">
                      <w:pPr>
                        <w:pStyle w:val="Caption"/>
                        <w:jc w:val="center"/>
                        <w:rPr>
                          <w:noProof/>
                        </w:rPr>
                      </w:pPr>
                      <w:bookmarkStart w:id="175" w:name="_Toc80666946"/>
                      <w:r>
                        <w:t xml:space="preserve">Figure </w:t>
                      </w:r>
                      <w:r w:rsidR="00022F11">
                        <w:fldChar w:fldCharType="begin"/>
                      </w:r>
                      <w:r w:rsidR="00022F11">
                        <w:instrText xml:space="preserve"> SEQ Figure \* ARABIC </w:instrText>
                      </w:r>
                      <w:r w:rsidR="00022F11">
                        <w:fldChar w:fldCharType="separate"/>
                      </w:r>
                      <w:r w:rsidR="002A5205">
                        <w:rPr>
                          <w:noProof/>
                        </w:rPr>
                        <w:t>57</w:t>
                      </w:r>
                      <w:r w:rsidR="00022F11">
                        <w:rPr>
                          <w:noProof/>
                        </w:rPr>
                        <w:fldChar w:fldCharType="end"/>
                      </w:r>
                      <w:r>
                        <w:t>.ResNet101V2-Confusion matrix-Adadelta</w:t>
                      </w:r>
                      <w:bookmarkEnd w:id="175"/>
                    </w:p>
                  </w:txbxContent>
                </v:textbox>
                <w10:wrap type="topAndBottom" anchorx="margin"/>
              </v:shape>
            </w:pict>
          </mc:Fallback>
        </mc:AlternateContent>
      </w:r>
      <w:r w:rsidR="004E71B8" w:rsidRPr="00CB0150">
        <w:rPr>
          <w:noProof/>
        </w:rPr>
        <w:drawing>
          <wp:anchor distT="0" distB="0" distL="114300" distR="114300" simplePos="0" relativeHeight="253045760" behindDoc="0" locked="0" layoutInCell="1" allowOverlap="1" wp14:anchorId="1AE47205" wp14:editId="53A51C9D">
            <wp:simplePos x="0" y="0"/>
            <wp:positionH relativeFrom="margin">
              <wp:align>right</wp:align>
            </wp:positionH>
            <wp:positionV relativeFrom="paragraph">
              <wp:posOffset>0</wp:posOffset>
            </wp:positionV>
            <wp:extent cx="2748280" cy="1555750"/>
            <wp:effectExtent l="0" t="0" r="0" b="6350"/>
            <wp:wrapTopAndBottom/>
            <wp:docPr id="358" name="Picture 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abl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48280" cy="1555750"/>
                    </a:xfrm>
                    <a:prstGeom prst="rect">
                      <a:avLst/>
                    </a:prstGeom>
                  </pic:spPr>
                </pic:pic>
              </a:graphicData>
            </a:graphic>
            <wp14:sizeRelH relativeFrom="margin">
              <wp14:pctWidth>0</wp14:pctWidth>
            </wp14:sizeRelH>
            <wp14:sizeRelV relativeFrom="margin">
              <wp14:pctHeight>0</wp14:pctHeight>
            </wp14:sizeRelV>
          </wp:anchor>
        </w:drawing>
      </w:r>
      <w:r w:rsidR="004E71B8">
        <w:rPr>
          <w:noProof/>
        </w:rPr>
        <mc:AlternateContent>
          <mc:Choice Requires="wps">
            <w:drawing>
              <wp:anchor distT="0" distB="0" distL="114300" distR="114300" simplePos="0" relativeHeight="253123584" behindDoc="0" locked="0" layoutInCell="1" allowOverlap="1" wp14:anchorId="6580FCDF" wp14:editId="4D3F36C9">
                <wp:simplePos x="0" y="0"/>
                <wp:positionH relativeFrom="margin">
                  <wp:align>right</wp:align>
                </wp:positionH>
                <wp:positionV relativeFrom="paragraph">
                  <wp:posOffset>3355174</wp:posOffset>
                </wp:positionV>
                <wp:extent cx="2546985" cy="635"/>
                <wp:effectExtent l="0" t="0" r="5715" b="0"/>
                <wp:wrapTopAndBottom/>
                <wp:docPr id="364" name="Text Box 364"/>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wps:spPr>
                      <wps:txbx>
                        <w:txbxContent>
                          <w:p w14:paraId="78879261" w14:textId="3CAD8B27" w:rsidR="00B8066B" w:rsidRPr="00525D0B" w:rsidRDefault="00B8066B" w:rsidP="005B3DB0">
                            <w:pPr>
                              <w:pStyle w:val="Caption"/>
                              <w:jc w:val="center"/>
                              <w:rPr>
                                <w:noProof/>
                              </w:rPr>
                            </w:pPr>
                            <w:bookmarkStart w:id="176" w:name="_Toc80666947"/>
                            <w:r>
                              <w:t xml:space="preserve">Figure </w:t>
                            </w:r>
                            <w:r w:rsidR="00022F11">
                              <w:fldChar w:fldCharType="begin"/>
                            </w:r>
                            <w:r w:rsidR="00022F11">
                              <w:instrText xml:space="preserve"> SEQ Figure \* ARABIC </w:instrText>
                            </w:r>
                            <w:r w:rsidR="00022F11">
                              <w:fldChar w:fldCharType="separate"/>
                            </w:r>
                            <w:r w:rsidR="002A5205">
                              <w:rPr>
                                <w:noProof/>
                              </w:rPr>
                              <w:t>58</w:t>
                            </w:r>
                            <w:r w:rsidR="00022F11">
                              <w:rPr>
                                <w:noProof/>
                              </w:rPr>
                              <w:fldChar w:fldCharType="end"/>
                            </w:r>
                            <w:r>
                              <w:t>.Ince</w:t>
                            </w:r>
                            <w:r w:rsidR="005B3DB0">
                              <w:t>p</w:t>
                            </w:r>
                            <w:r>
                              <w:t>tionV2-Confusion matrix-Adadelta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0FCDF" id="Text Box 364" o:spid="_x0000_s1086" type="#_x0000_t202" style="position:absolute;left:0;text-align:left;margin-left:149.35pt;margin-top:264.2pt;width:200.55pt;height:.05pt;z-index:253123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" stroked="f">
                <v:textbox style="mso-fit-shape-to-text:t" inset="0,0,0,0">
                  <w:txbxContent>
                    <w:p w14:paraId="78879261" w14:textId="3CAD8B27" w:rsidR="00B8066B" w:rsidRPr="00525D0B" w:rsidRDefault="00B8066B" w:rsidP="005B3DB0">
                      <w:pPr>
                        <w:pStyle w:val="Caption"/>
                        <w:jc w:val="center"/>
                        <w:rPr>
                          <w:noProof/>
                        </w:rPr>
                      </w:pPr>
                      <w:bookmarkStart w:id="177" w:name="_Toc80666947"/>
                      <w:r>
                        <w:t xml:space="preserve">Figure </w:t>
                      </w:r>
                      <w:r w:rsidR="00022F11">
                        <w:fldChar w:fldCharType="begin"/>
                      </w:r>
                      <w:r w:rsidR="00022F11">
                        <w:instrText xml:space="preserve"> SEQ Figure \* ARABIC </w:instrText>
                      </w:r>
                      <w:r w:rsidR="00022F11">
                        <w:fldChar w:fldCharType="separate"/>
                      </w:r>
                      <w:r w:rsidR="002A5205">
                        <w:rPr>
                          <w:noProof/>
                        </w:rPr>
                        <w:t>58</w:t>
                      </w:r>
                      <w:r w:rsidR="00022F11">
                        <w:rPr>
                          <w:noProof/>
                        </w:rPr>
                        <w:fldChar w:fldCharType="end"/>
                      </w:r>
                      <w:r>
                        <w:t>.Ince</w:t>
                      </w:r>
                      <w:r w:rsidR="005B3DB0">
                        <w:t>p</w:t>
                      </w:r>
                      <w:r>
                        <w:t>tionV2-Confusion matrix-Adadelta</w:t>
                      </w:r>
                      <w:bookmarkEnd w:id="177"/>
                    </w:p>
                  </w:txbxContent>
                </v:textbox>
                <w10:wrap type="topAndBottom" anchorx="margin"/>
              </v:shape>
            </w:pict>
          </mc:Fallback>
        </mc:AlternateContent>
      </w:r>
      <w:r w:rsidR="004E71B8" w:rsidRPr="00B8066B">
        <w:rPr>
          <w:noProof/>
        </w:rPr>
        <w:drawing>
          <wp:anchor distT="0" distB="0" distL="114300" distR="114300" simplePos="0" relativeHeight="253115392" behindDoc="0" locked="0" layoutInCell="1" allowOverlap="1" wp14:anchorId="3DB84F57" wp14:editId="1C5EF04A">
            <wp:simplePos x="0" y="0"/>
            <wp:positionH relativeFrom="margin">
              <wp:align>right</wp:align>
            </wp:positionH>
            <wp:positionV relativeFrom="paragraph">
              <wp:posOffset>1876508</wp:posOffset>
            </wp:positionV>
            <wp:extent cx="2546985" cy="1439545"/>
            <wp:effectExtent l="0" t="0" r="5715" b="8255"/>
            <wp:wrapTopAndBottom/>
            <wp:docPr id="363" name="Picture 3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Char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46985" cy="1439545"/>
                    </a:xfrm>
                    <a:prstGeom prst="rect">
                      <a:avLst/>
                    </a:prstGeom>
                  </pic:spPr>
                </pic:pic>
              </a:graphicData>
            </a:graphic>
            <wp14:sizeRelH relativeFrom="margin">
              <wp14:pctWidth>0</wp14:pctWidth>
            </wp14:sizeRelH>
            <wp14:sizeRelV relativeFrom="margin">
              <wp14:pctHeight>0</wp14:pctHeight>
            </wp14:sizeRelV>
          </wp:anchor>
        </w:drawing>
      </w:r>
      <w:r w:rsidR="00E03ED9">
        <w:rPr>
          <w:noProof/>
        </w:rPr>
        <mc:AlternateContent>
          <mc:Choice Requires="wps">
            <w:drawing>
              <wp:anchor distT="0" distB="0" distL="114300" distR="114300" simplePos="0" relativeHeight="253180928" behindDoc="0" locked="0" layoutInCell="1" allowOverlap="1" wp14:anchorId="633D8885" wp14:editId="68B6F8C3">
                <wp:simplePos x="0" y="0"/>
                <wp:positionH relativeFrom="column">
                  <wp:posOffset>0</wp:posOffset>
                </wp:positionH>
                <wp:positionV relativeFrom="paragraph">
                  <wp:posOffset>8019415</wp:posOffset>
                </wp:positionV>
                <wp:extent cx="2346960" cy="635"/>
                <wp:effectExtent l="0" t="0" r="0" b="0"/>
                <wp:wrapTopAndBottom/>
                <wp:docPr id="371" name="Text Box 371"/>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1E496EF6" w14:textId="2C718313" w:rsidR="00E03ED9" w:rsidRPr="007868F4" w:rsidRDefault="00E03ED9" w:rsidP="008E5279">
                            <w:pPr>
                              <w:pStyle w:val="Caption"/>
                              <w:jc w:val="center"/>
                              <w:rPr>
                                <w:noProof/>
                              </w:rPr>
                            </w:pPr>
                            <w:bookmarkStart w:id="178" w:name="_Toc80666948"/>
                            <w:r>
                              <w:t xml:space="preserve">Figure </w:t>
                            </w:r>
                            <w:r w:rsidR="00022F11">
                              <w:fldChar w:fldCharType="begin"/>
                            </w:r>
                            <w:r w:rsidR="00022F11">
                              <w:instrText xml:space="preserve"> SEQ Figure \* ARABIC </w:instrText>
                            </w:r>
                            <w:r w:rsidR="00022F11">
                              <w:fldChar w:fldCharType="separate"/>
                            </w:r>
                            <w:r w:rsidR="002A5205">
                              <w:rPr>
                                <w:noProof/>
                              </w:rPr>
                              <w:t>59</w:t>
                            </w:r>
                            <w:r w:rsidR="00022F11">
                              <w:rPr>
                                <w:noProof/>
                              </w:rPr>
                              <w:fldChar w:fldCharType="end"/>
                            </w:r>
                            <w:r>
                              <w:t>.MobileNetV2-Clasification report-Adadelta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D8885" id="Text Box 371" o:spid="_x0000_s1087" type="#_x0000_t202" style="position:absolute;left:0;text-align:left;margin-left:0;margin-top:631.45pt;width:184.8pt;height:.05pt;z-index:2531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YBMAIAAGk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" stroked="f">
                <v:textbox style="mso-fit-shape-to-text:t" inset="0,0,0,0">
                  <w:txbxContent>
                    <w:p w14:paraId="1E496EF6" w14:textId="2C718313" w:rsidR="00E03ED9" w:rsidRPr="007868F4" w:rsidRDefault="00E03ED9" w:rsidP="008E5279">
                      <w:pPr>
                        <w:pStyle w:val="Caption"/>
                        <w:jc w:val="center"/>
                        <w:rPr>
                          <w:noProof/>
                        </w:rPr>
                      </w:pPr>
                      <w:bookmarkStart w:id="179" w:name="_Toc80666948"/>
                      <w:r>
                        <w:t xml:space="preserve">Figure </w:t>
                      </w:r>
                      <w:r w:rsidR="00022F11">
                        <w:fldChar w:fldCharType="begin"/>
                      </w:r>
                      <w:r w:rsidR="00022F11">
                        <w:instrText xml:space="preserve"> SEQ Figure \* ARABIC </w:instrText>
                      </w:r>
                      <w:r w:rsidR="00022F11">
                        <w:fldChar w:fldCharType="separate"/>
                      </w:r>
                      <w:r w:rsidR="002A5205">
                        <w:rPr>
                          <w:noProof/>
                        </w:rPr>
                        <w:t>59</w:t>
                      </w:r>
                      <w:r w:rsidR="00022F11">
                        <w:rPr>
                          <w:noProof/>
                        </w:rPr>
                        <w:fldChar w:fldCharType="end"/>
                      </w:r>
                      <w:r>
                        <w:t>.MobileNetV2-Clasification report-Adadelta</w:t>
                      </w:r>
                      <w:bookmarkEnd w:id="179"/>
                    </w:p>
                  </w:txbxContent>
                </v:textbox>
                <w10:wrap type="topAndBottom"/>
              </v:shape>
            </w:pict>
          </mc:Fallback>
        </mc:AlternateContent>
      </w:r>
      <w:r w:rsidR="008E5279">
        <w:rPr>
          <w:noProof/>
        </w:rPr>
        <mc:AlternateContent>
          <mc:Choice Requires="wps">
            <w:drawing>
              <wp:anchor distT="0" distB="0" distL="114300" distR="114300" simplePos="0" relativeHeight="253184000" behindDoc="0" locked="0" layoutInCell="1" allowOverlap="1" wp14:anchorId="0358B61E" wp14:editId="271F30DE">
                <wp:simplePos x="0" y="0"/>
                <wp:positionH relativeFrom="column">
                  <wp:posOffset>3502660</wp:posOffset>
                </wp:positionH>
                <wp:positionV relativeFrom="paragraph">
                  <wp:posOffset>8018145</wp:posOffset>
                </wp:positionV>
                <wp:extent cx="2224405" cy="635"/>
                <wp:effectExtent l="0" t="0" r="0" b="0"/>
                <wp:wrapTopAndBottom/>
                <wp:docPr id="372" name="Text Box 37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1513286C" w14:textId="188FEBA6" w:rsidR="008E5279" w:rsidRPr="00E078EC" w:rsidRDefault="008E5279" w:rsidP="008E5279">
                            <w:pPr>
                              <w:pStyle w:val="Caption"/>
                              <w:jc w:val="center"/>
                              <w:rPr>
                                <w:noProof/>
                              </w:rPr>
                            </w:pPr>
                            <w:bookmarkStart w:id="180" w:name="_Toc80666949"/>
                            <w:r>
                              <w:t xml:space="preserve">Figure </w:t>
                            </w:r>
                            <w:r w:rsidR="00022F11">
                              <w:fldChar w:fldCharType="begin"/>
                            </w:r>
                            <w:r w:rsidR="00022F11">
                              <w:instrText xml:space="preserve"> SEQ Figure \* ARABIC </w:instrText>
                            </w:r>
                            <w:r w:rsidR="00022F11">
                              <w:fldChar w:fldCharType="separate"/>
                            </w:r>
                            <w:r w:rsidR="002A5205">
                              <w:rPr>
                                <w:noProof/>
                              </w:rPr>
                              <w:t>60</w:t>
                            </w:r>
                            <w:r w:rsidR="00022F11">
                              <w:rPr>
                                <w:noProof/>
                              </w:rPr>
                              <w:fldChar w:fldCharType="end"/>
                            </w:r>
                            <w:r>
                              <w:t>.InceptionV3-Clasification report-Adadelta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8B61E" id="Text Box 372" o:spid="_x0000_s1088" type="#_x0000_t202" style="position:absolute;left:0;text-align:left;margin-left:275.8pt;margin-top:631.35pt;width:175.15pt;height:.05pt;z-index:2531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8FMQIAAGk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" stroked="f">
                <v:textbox style="mso-fit-shape-to-text:t" inset="0,0,0,0">
                  <w:txbxContent>
                    <w:p w14:paraId="1513286C" w14:textId="188FEBA6" w:rsidR="008E5279" w:rsidRPr="00E078EC" w:rsidRDefault="008E5279" w:rsidP="008E5279">
                      <w:pPr>
                        <w:pStyle w:val="Caption"/>
                        <w:jc w:val="center"/>
                        <w:rPr>
                          <w:noProof/>
                        </w:rPr>
                      </w:pPr>
                      <w:bookmarkStart w:id="181" w:name="_Toc80666949"/>
                      <w:r>
                        <w:t xml:space="preserve">Figure </w:t>
                      </w:r>
                      <w:r w:rsidR="00022F11">
                        <w:fldChar w:fldCharType="begin"/>
                      </w:r>
                      <w:r w:rsidR="00022F11">
                        <w:instrText xml:space="preserve"> SEQ Figure \* ARABIC </w:instrText>
                      </w:r>
                      <w:r w:rsidR="00022F11">
                        <w:fldChar w:fldCharType="separate"/>
                      </w:r>
                      <w:r w:rsidR="002A5205">
                        <w:rPr>
                          <w:noProof/>
                        </w:rPr>
                        <w:t>60</w:t>
                      </w:r>
                      <w:r w:rsidR="00022F11">
                        <w:rPr>
                          <w:noProof/>
                        </w:rPr>
                        <w:fldChar w:fldCharType="end"/>
                      </w:r>
                      <w:r>
                        <w:t>.InceptionV3-Clasification report-Adadelta</w:t>
                      </w:r>
                      <w:bookmarkEnd w:id="181"/>
                    </w:p>
                  </w:txbxContent>
                </v:textbox>
                <w10:wrap type="topAndBottom"/>
              </v:shape>
            </w:pict>
          </mc:Fallback>
        </mc:AlternateContent>
      </w:r>
      <w:r w:rsidR="001C04D5">
        <w:rPr>
          <w:noProof/>
        </w:rPr>
        <mc:AlternateContent>
          <mc:Choice Requires="wps">
            <w:drawing>
              <wp:anchor distT="0" distB="0" distL="114300" distR="114300" simplePos="0" relativeHeight="253168640" behindDoc="0" locked="0" layoutInCell="1" allowOverlap="1" wp14:anchorId="61418AEB" wp14:editId="51323605">
                <wp:simplePos x="0" y="0"/>
                <wp:positionH relativeFrom="column">
                  <wp:posOffset>3369310</wp:posOffset>
                </wp:positionH>
                <wp:positionV relativeFrom="paragraph">
                  <wp:posOffset>6222365</wp:posOffset>
                </wp:positionV>
                <wp:extent cx="2353310" cy="635"/>
                <wp:effectExtent l="0" t="0" r="0" b="0"/>
                <wp:wrapTopAndBottom/>
                <wp:docPr id="369" name="Text Box 369"/>
                <wp:cNvGraphicFramePr/>
                <a:graphic xmlns:a="http://schemas.openxmlformats.org/drawingml/2006/main">
                  <a:graphicData uri="http://schemas.microsoft.com/office/word/2010/wordprocessingShape">
                    <wps:wsp>
                      <wps:cNvSpPr txBox="1"/>
                      <wps:spPr>
                        <a:xfrm>
                          <a:off x="0" y="0"/>
                          <a:ext cx="2353310" cy="635"/>
                        </a:xfrm>
                        <a:prstGeom prst="rect">
                          <a:avLst/>
                        </a:prstGeom>
                        <a:solidFill>
                          <a:prstClr val="white"/>
                        </a:solidFill>
                        <a:ln>
                          <a:noFill/>
                        </a:ln>
                      </wps:spPr>
                      <wps:txbx>
                        <w:txbxContent>
                          <w:p w14:paraId="4BCA064F" w14:textId="1D9BBE86" w:rsidR="001C04D5" w:rsidRPr="00404264" w:rsidRDefault="001C04D5" w:rsidP="00E03ED9">
                            <w:pPr>
                              <w:pStyle w:val="Caption"/>
                              <w:jc w:val="center"/>
                              <w:rPr>
                                <w:noProof/>
                              </w:rPr>
                            </w:pPr>
                            <w:bookmarkStart w:id="182" w:name="_Toc80666950"/>
                            <w:r>
                              <w:t xml:space="preserve">Figure </w:t>
                            </w:r>
                            <w:r w:rsidR="00022F11">
                              <w:fldChar w:fldCharType="begin"/>
                            </w:r>
                            <w:r w:rsidR="00022F11">
                              <w:instrText xml:space="preserve"> SEQ Figure \* ARAB</w:instrText>
                            </w:r>
                            <w:r w:rsidR="00022F11">
                              <w:instrText xml:space="preserve">IC </w:instrText>
                            </w:r>
                            <w:r w:rsidR="00022F11">
                              <w:fldChar w:fldCharType="separate"/>
                            </w:r>
                            <w:r w:rsidR="002A5205">
                              <w:rPr>
                                <w:noProof/>
                              </w:rPr>
                              <w:t>61</w:t>
                            </w:r>
                            <w:r w:rsidR="00022F11">
                              <w:rPr>
                                <w:noProof/>
                              </w:rPr>
                              <w:fldChar w:fldCharType="end"/>
                            </w:r>
                            <w:r>
                              <w:t>.ResNet101V2</w:t>
                            </w:r>
                            <w:r w:rsidR="008114FE">
                              <w:t>-Clasification report</w:t>
                            </w:r>
                            <w:r>
                              <w:t>-Adadelta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18AEB" id="Text Box 369" o:spid="_x0000_s1089" type="#_x0000_t202" style="position:absolute;left:0;text-align:left;margin-left:265.3pt;margin-top:489.95pt;width:185.3pt;height:.05pt;z-index:2531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" stroked="f">
                <v:textbox style="mso-fit-shape-to-text:t" inset="0,0,0,0">
                  <w:txbxContent>
                    <w:p w14:paraId="4BCA064F" w14:textId="1D9BBE86" w:rsidR="001C04D5" w:rsidRPr="00404264" w:rsidRDefault="001C04D5" w:rsidP="00E03ED9">
                      <w:pPr>
                        <w:pStyle w:val="Caption"/>
                        <w:jc w:val="center"/>
                        <w:rPr>
                          <w:noProof/>
                        </w:rPr>
                      </w:pPr>
                      <w:bookmarkStart w:id="183" w:name="_Toc80666950"/>
                      <w:r>
                        <w:t xml:space="preserve">Figure </w:t>
                      </w:r>
                      <w:r w:rsidR="00022F11">
                        <w:fldChar w:fldCharType="begin"/>
                      </w:r>
                      <w:r w:rsidR="00022F11">
                        <w:instrText xml:space="preserve"> SEQ Figure \* ARAB</w:instrText>
                      </w:r>
                      <w:r w:rsidR="00022F11">
                        <w:instrText xml:space="preserve">IC </w:instrText>
                      </w:r>
                      <w:r w:rsidR="00022F11">
                        <w:fldChar w:fldCharType="separate"/>
                      </w:r>
                      <w:r w:rsidR="002A5205">
                        <w:rPr>
                          <w:noProof/>
                        </w:rPr>
                        <w:t>61</w:t>
                      </w:r>
                      <w:r w:rsidR="00022F11">
                        <w:rPr>
                          <w:noProof/>
                        </w:rPr>
                        <w:fldChar w:fldCharType="end"/>
                      </w:r>
                      <w:r>
                        <w:t>.ResNet101V2</w:t>
                      </w:r>
                      <w:r w:rsidR="008114FE">
                        <w:t>-Clasification report</w:t>
                      </w:r>
                      <w:r>
                        <w:t>-Adadelta</w:t>
                      </w:r>
                      <w:bookmarkEnd w:id="183"/>
                    </w:p>
                  </w:txbxContent>
                </v:textbox>
                <w10:wrap type="topAndBottom"/>
              </v:shape>
            </w:pict>
          </mc:Fallback>
        </mc:AlternateContent>
      </w:r>
      <w:r w:rsidR="00805430" w:rsidRPr="00805430">
        <w:rPr>
          <w:noProof/>
        </w:rPr>
        <w:drawing>
          <wp:anchor distT="0" distB="0" distL="114300" distR="114300" simplePos="0" relativeHeight="253156352" behindDoc="0" locked="0" layoutInCell="1" allowOverlap="1" wp14:anchorId="2C685F29" wp14:editId="0E4F478B">
            <wp:simplePos x="0" y="0"/>
            <wp:positionH relativeFrom="margin">
              <wp:align>right</wp:align>
            </wp:positionH>
            <wp:positionV relativeFrom="paragraph">
              <wp:posOffset>4727575</wp:posOffset>
            </wp:positionV>
            <wp:extent cx="2353310" cy="1437640"/>
            <wp:effectExtent l="0" t="0" r="8890" b="0"/>
            <wp:wrapTopAndBottom/>
            <wp:docPr id="367" name="Picture 3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abl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353310" cy="1437640"/>
                    </a:xfrm>
                    <a:prstGeom prst="rect">
                      <a:avLst/>
                    </a:prstGeom>
                  </pic:spPr>
                </pic:pic>
              </a:graphicData>
            </a:graphic>
            <wp14:sizeRelH relativeFrom="margin">
              <wp14:pctWidth>0</wp14:pctWidth>
            </wp14:sizeRelH>
            <wp14:sizeRelV relativeFrom="margin">
              <wp14:pctHeight>0</wp14:pctHeight>
            </wp14:sizeRelV>
          </wp:anchor>
        </w:drawing>
      </w:r>
      <w:r w:rsidR="001C04D5">
        <w:rPr>
          <w:noProof/>
        </w:rPr>
        <mc:AlternateContent>
          <mc:Choice Requires="wps">
            <w:drawing>
              <wp:anchor distT="0" distB="0" distL="114300" distR="114300" simplePos="0" relativeHeight="253162496" behindDoc="0" locked="0" layoutInCell="1" allowOverlap="1" wp14:anchorId="51DA7682" wp14:editId="79073E4A">
                <wp:simplePos x="0" y="0"/>
                <wp:positionH relativeFrom="column">
                  <wp:posOffset>0</wp:posOffset>
                </wp:positionH>
                <wp:positionV relativeFrom="paragraph">
                  <wp:posOffset>6130290</wp:posOffset>
                </wp:positionV>
                <wp:extent cx="2256155" cy="635"/>
                <wp:effectExtent l="0" t="0" r="0" b="0"/>
                <wp:wrapTopAndBottom/>
                <wp:docPr id="368" name="Text Box 368"/>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44753FDE" w14:textId="63E030E8" w:rsidR="001C04D5" w:rsidRPr="001C2E60" w:rsidRDefault="001C04D5" w:rsidP="00E03ED9">
                            <w:pPr>
                              <w:pStyle w:val="Caption"/>
                              <w:jc w:val="center"/>
                              <w:rPr>
                                <w:noProof/>
                              </w:rPr>
                            </w:pPr>
                            <w:bookmarkStart w:id="184" w:name="_Toc80666951"/>
                            <w:r>
                              <w:t xml:space="preserve">Figure </w:t>
                            </w:r>
                            <w:r w:rsidR="00022F11">
                              <w:fldChar w:fldCharType="begin"/>
                            </w:r>
                            <w:r w:rsidR="00022F11">
                              <w:instrText xml:space="preserve"> SEQ Figure \* ARABIC </w:instrText>
                            </w:r>
                            <w:r w:rsidR="00022F11">
                              <w:fldChar w:fldCharType="separate"/>
                            </w:r>
                            <w:r w:rsidR="002A5205">
                              <w:rPr>
                                <w:noProof/>
                              </w:rPr>
                              <w:t>62</w:t>
                            </w:r>
                            <w:r w:rsidR="00022F11">
                              <w:rPr>
                                <w:noProof/>
                              </w:rPr>
                              <w:fldChar w:fldCharType="end"/>
                            </w:r>
                            <w:r>
                              <w:t>.VGG19-Clasification report-Adadelta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A7682" id="Text Box 368" o:spid="_x0000_s1090" type="#_x0000_t202" style="position:absolute;left:0;text-align:left;margin-left:0;margin-top:482.7pt;width:177.65pt;height:.05pt;z-index:2531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OMQIAAGk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" stroked="f">
                <v:textbox style="mso-fit-shape-to-text:t" inset="0,0,0,0">
                  <w:txbxContent>
                    <w:p w14:paraId="44753FDE" w14:textId="63E030E8" w:rsidR="001C04D5" w:rsidRPr="001C2E60" w:rsidRDefault="001C04D5" w:rsidP="00E03ED9">
                      <w:pPr>
                        <w:pStyle w:val="Caption"/>
                        <w:jc w:val="center"/>
                        <w:rPr>
                          <w:noProof/>
                        </w:rPr>
                      </w:pPr>
                      <w:bookmarkStart w:id="185" w:name="_Toc80666951"/>
                      <w:r>
                        <w:t xml:space="preserve">Figure </w:t>
                      </w:r>
                      <w:r w:rsidR="00022F11">
                        <w:fldChar w:fldCharType="begin"/>
                      </w:r>
                      <w:r w:rsidR="00022F11">
                        <w:instrText xml:space="preserve"> SEQ Figure \* ARABIC </w:instrText>
                      </w:r>
                      <w:r w:rsidR="00022F11">
                        <w:fldChar w:fldCharType="separate"/>
                      </w:r>
                      <w:r w:rsidR="002A5205">
                        <w:rPr>
                          <w:noProof/>
                        </w:rPr>
                        <w:t>62</w:t>
                      </w:r>
                      <w:r w:rsidR="00022F11">
                        <w:rPr>
                          <w:noProof/>
                        </w:rPr>
                        <w:fldChar w:fldCharType="end"/>
                      </w:r>
                      <w:r>
                        <w:t>.VGG19-Clasification report-Adadelta</w:t>
                      </w:r>
                      <w:bookmarkEnd w:id="185"/>
                    </w:p>
                  </w:txbxContent>
                </v:textbox>
                <w10:wrap type="topAndBottom"/>
              </v:shape>
            </w:pict>
          </mc:Fallback>
        </mc:AlternateContent>
      </w:r>
      <w:r w:rsidR="00805430" w:rsidRPr="00805430">
        <w:rPr>
          <w:noProof/>
        </w:rPr>
        <w:drawing>
          <wp:anchor distT="0" distB="0" distL="114300" distR="114300" simplePos="0" relativeHeight="253148160" behindDoc="0" locked="0" layoutInCell="1" allowOverlap="1" wp14:anchorId="6E5A7763" wp14:editId="41B29106">
            <wp:simplePos x="0" y="0"/>
            <wp:positionH relativeFrom="margin">
              <wp:align>left</wp:align>
            </wp:positionH>
            <wp:positionV relativeFrom="paragraph">
              <wp:posOffset>4722523</wp:posOffset>
            </wp:positionV>
            <wp:extent cx="2256155" cy="1350645"/>
            <wp:effectExtent l="0" t="0" r="0" b="1905"/>
            <wp:wrapTopAndBottom/>
            <wp:docPr id="366" name="Picture 3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abl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256155" cy="1350645"/>
                    </a:xfrm>
                    <a:prstGeom prst="rect">
                      <a:avLst/>
                    </a:prstGeom>
                  </pic:spPr>
                </pic:pic>
              </a:graphicData>
            </a:graphic>
            <wp14:sizeRelH relativeFrom="margin">
              <wp14:pctWidth>0</wp14:pctWidth>
            </wp14:sizeRelH>
            <wp14:sizeRelV relativeFrom="margin">
              <wp14:pctHeight>0</wp14:pctHeight>
            </wp14:sizeRelV>
          </wp:anchor>
        </w:drawing>
      </w:r>
      <w:r w:rsidR="00723C98">
        <w:rPr>
          <w:noProof/>
        </w:rPr>
        <mc:AlternateContent>
          <mc:Choice Requires="wps">
            <w:drawing>
              <wp:anchor distT="0" distB="0" distL="114300" distR="114300" simplePos="0" relativeHeight="253105152" behindDoc="0" locked="0" layoutInCell="1" allowOverlap="1" wp14:anchorId="7DA31A91" wp14:editId="7BDEFCDD">
                <wp:simplePos x="0" y="0"/>
                <wp:positionH relativeFrom="column">
                  <wp:posOffset>0</wp:posOffset>
                </wp:positionH>
                <wp:positionV relativeFrom="paragraph">
                  <wp:posOffset>3346450</wp:posOffset>
                </wp:positionV>
                <wp:extent cx="2654300"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6EDF6111" w14:textId="24F96AD6" w:rsidR="00723C98" w:rsidRPr="00FF2D58" w:rsidRDefault="00723C98" w:rsidP="007C2716">
                            <w:pPr>
                              <w:pStyle w:val="Caption"/>
                              <w:jc w:val="center"/>
                              <w:rPr>
                                <w:noProof/>
                              </w:rPr>
                            </w:pPr>
                            <w:bookmarkStart w:id="186" w:name="_Toc80666952"/>
                            <w:r>
                              <w:t xml:space="preserve">Figure </w:t>
                            </w:r>
                            <w:r w:rsidR="00022F11">
                              <w:fldChar w:fldCharType="begin"/>
                            </w:r>
                            <w:r w:rsidR="00022F11">
                              <w:instrText xml:space="preserve"> SEQ Figure \* ARABIC </w:instrText>
                            </w:r>
                            <w:r w:rsidR="00022F11">
                              <w:fldChar w:fldCharType="separate"/>
                            </w:r>
                            <w:r w:rsidR="002A5205">
                              <w:rPr>
                                <w:noProof/>
                              </w:rPr>
                              <w:t>63</w:t>
                            </w:r>
                            <w:r w:rsidR="00022F11">
                              <w:rPr>
                                <w:noProof/>
                              </w:rPr>
                              <w:fldChar w:fldCharType="end"/>
                            </w:r>
                            <w:r w:rsidR="007C2716">
                              <w:t>.MobileNetV2-</w:t>
                            </w:r>
                            <w:r>
                              <w:t>Confusion matrix-Adadelta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1A91" id="Text Box 362" o:spid="_x0000_s1091" type="#_x0000_t202" style="position:absolute;left:0;text-align:left;margin-left:0;margin-top:263.5pt;width:209pt;height:.05pt;z-index:25310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sUMAIAAGkEAAAOAAAAZHJzL2Uyb0RvYy54bWysVE1v2zAMvQ/YfxB0X5yPNRi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" stroked="f">
                <v:textbox style="mso-fit-shape-to-text:t" inset="0,0,0,0">
                  <w:txbxContent>
                    <w:p w14:paraId="6EDF6111" w14:textId="24F96AD6" w:rsidR="00723C98" w:rsidRPr="00FF2D58" w:rsidRDefault="00723C98" w:rsidP="007C2716">
                      <w:pPr>
                        <w:pStyle w:val="Caption"/>
                        <w:jc w:val="center"/>
                        <w:rPr>
                          <w:noProof/>
                        </w:rPr>
                      </w:pPr>
                      <w:bookmarkStart w:id="187" w:name="_Toc80666952"/>
                      <w:r>
                        <w:t xml:space="preserve">Figure </w:t>
                      </w:r>
                      <w:r w:rsidR="00022F11">
                        <w:fldChar w:fldCharType="begin"/>
                      </w:r>
                      <w:r w:rsidR="00022F11">
                        <w:instrText xml:space="preserve"> SEQ Figure \* ARABIC </w:instrText>
                      </w:r>
                      <w:r w:rsidR="00022F11">
                        <w:fldChar w:fldCharType="separate"/>
                      </w:r>
                      <w:r w:rsidR="002A5205">
                        <w:rPr>
                          <w:noProof/>
                        </w:rPr>
                        <w:t>63</w:t>
                      </w:r>
                      <w:r w:rsidR="00022F11">
                        <w:rPr>
                          <w:noProof/>
                        </w:rPr>
                        <w:fldChar w:fldCharType="end"/>
                      </w:r>
                      <w:r w:rsidR="007C2716">
                        <w:t>.MobileNetV2-</w:t>
                      </w:r>
                      <w:r>
                        <w:t>Confusion matrix-Adadelta</w:t>
                      </w:r>
                      <w:bookmarkEnd w:id="187"/>
                    </w:p>
                  </w:txbxContent>
                </v:textbox>
                <w10:wrap type="topAndBottom"/>
              </v:shape>
            </w:pict>
          </mc:Fallback>
        </mc:AlternateContent>
      </w:r>
      <w:r w:rsidR="00723C98" w:rsidRPr="00723C98">
        <w:rPr>
          <w:noProof/>
        </w:rPr>
        <w:drawing>
          <wp:anchor distT="0" distB="0" distL="114300" distR="114300" simplePos="0" relativeHeight="253086720" behindDoc="0" locked="0" layoutInCell="1" allowOverlap="1" wp14:anchorId="15489780" wp14:editId="3497B115">
            <wp:simplePos x="0" y="0"/>
            <wp:positionH relativeFrom="margin">
              <wp:align>left</wp:align>
            </wp:positionH>
            <wp:positionV relativeFrom="paragraph">
              <wp:posOffset>1794036</wp:posOffset>
            </wp:positionV>
            <wp:extent cx="2654300" cy="1495425"/>
            <wp:effectExtent l="0" t="0" r="0" b="9525"/>
            <wp:wrapTopAndBottom/>
            <wp:docPr id="361" name="Picture 3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Chart&#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62504" cy="1500353"/>
                    </a:xfrm>
                    <a:prstGeom prst="rect">
                      <a:avLst/>
                    </a:prstGeom>
                  </pic:spPr>
                </pic:pic>
              </a:graphicData>
            </a:graphic>
            <wp14:sizeRelH relativeFrom="margin">
              <wp14:pctWidth>0</wp14:pctWidth>
            </wp14:sizeRelH>
            <wp14:sizeRelV relativeFrom="margin">
              <wp14:pctHeight>0</wp14:pctHeight>
            </wp14:sizeRelV>
          </wp:anchor>
        </w:drawing>
      </w:r>
      <w:r w:rsidR="00CB0150">
        <w:rPr>
          <w:noProof/>
        </w:rPr>
        <mc:AlternateContent>
          <mc:Choice Requires="wps">
            <w:drawing>
              <wp:anchor distT="0" distB="0" distL="114300" distR="114300" simplePos="0" relativeHeight="253060096" behindDoc="0" locked="0" layoutInCell="1" allowOverlap="1" wp14:anchorId="7F9E8179" wp14:editId="3A7143C7">
                <wp:simplePos x="0" y="0"/>
                <wp:positionH relativeFrom="column">
                  <wp:posOffset>0</wp:posOffset>
                </wp:positionH>
                <wp:positionV relativeFrom="paragraph">
                  <wp:posOffset>1551305</wp:posOffset>
                </wp:positionV>
                <wp:extent cx="2666365" cy="635"/>
                <wp:effectExtent l="0" t="0" r="0" b="0"/>
                <wp:wrapTopAndBottom/>
                <wp:docPr id="359" name="Text Box 359"/>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174735E5" w14:textId="00A74AA6" w:rsidR="00CB0150" w:rsidRPr="00696A05" w:rsidRDefault="00CB0150" w:rsidP="00CB0150">
                            <w:pPr>
                              <w:pStyle w:val="Caption"/>
                              <w:jc w:val="center"/>
                              <w:rPr>
                                <w:noProof/>
                              </w:rPr>
                            </w:pPr>
                            <w:bookmarkStart w:id="188" w:name="_Toc80666953"/>
                            <w:r>
                              <w:t xml:space="preserve">Figure </w:t>
                            </w:r>
                            <w:r w:rsidR="00022F11">
                              <w:fldChar w:fldCharType="begin"/>
                            </w:r>
                            <w:r w:rsidR="00022F11">
                              <w:instrText xml:space="preserve"> SEQ Figure \* ARABIC </w:instrText>
                            </w:r>
                            <w:r w:rsidR="00022F11">
                              <w:fldChar w:fldCharType="separate"/>
                            </w:r>
                            <w:r w:rsidR="002A5205">
                              <w:rPr>
                                <w:noProof/>
                              </w:rPr>
                              <w:t>64</w:t>
                            </w:r>
                            <w:r w:rsidR="00022F11">
                              <w:rPr>
                                <w:noProof/>
                              </w:rPr>
                              <w:fldChar w:fldCharType="end"/>
                            </w:r>
                            <w:r>
                              <w:t>.VGG19-Confusion matrix-Adadelta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E8179" id="Text Box 359" o:spid="_x0000_s1092" type="#_x0000_t202" style="position:absolute;left:0;text-align:left;margin-left:0;margin-top:122.15pt;width:209.95pt;height:.05pt;z-index:25306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" stroked="f">
                <v:textbox style="mso-fit-shape-to-text:t" inset="0,0,0,0">
                  <w:txbxContent>
                    <w:p w14:paraId="174735E5" w14:textId="00A74AA6" w:rsidR="00CB0150" w:rsidRPr="00696A05" w:rsidRDefault="00CB0150" w:rsidP="00CB0150">
                      <w:pPr>
                        <w:pStyle w:val="Caption"/>
                        <w:jc w:val="center"/>
                        <w:rPr>
                          <w:noProof/>
                        </w:rPr>
                      </w:pPr>
                      <w:bookmarkStart w:id="189" w:name="_Toc80666953"/>
                      <w:r>
                        <w:t xml:space="preserve">Figure </w:t>
                      </w:r>
                      <w:r w:rsidR="00022F11">
                        <w:fldChar w:fldCharType="begin"/>
                      </w:r>
                      <w:r w:rsidR="00022F11">
                        <w:instrText xml:space="preserve"> SEQ Figure \* ARABIC </w:instrText>
                      </w:r>
                      <w:r w:rsidR="00022F11">
                        <w:fldChar w:fldCharType="separate"/>
                      </w:r>
                      <w:r w:rsidR="002A5205">
                        <w:rPr>
                          <w:noProof/>
                        </w:rPr>
                        <w:t>64</w:t>
                      </w:r>
                      <w:r w:rsidR="00022F11">
                        <w:rPr>
                          <w:noProof/>
                        </w:rPr>
                        <w:fldChar w:fldCharType="end"/>
                      </w:r>
                      <w:r>
                        <w:t>.VGG19-Confusion matrix-Adadelta</w:t>
                      </w:r>
                      <w:bookmarkEnd w:id="189"/>
                    </w:p>
                  </w:txbxContent>
                </v:textbox>
                <w10:wrap type="topAndBottom"/>
              </v:shape>
            </w:pict>
          </mc:Fallback>
        </mc:AlternateContent>
      </w:r>
      <w:r w:rsidR="00476AFE" w:rsidRPr="009312DF">
        <w:rPr>
          <w:noProof/>
        </w:rPr>
        <w:drawing>
          <wp:anchor distT="0" distB="0" distL="114300" distR="114300" simplePos="0" relativeHeight="253037568" behindDoc="0" locked="0" layoutInCell="1" allowOverlap="1" wp14:anchorId="1FDF52C3" wp14:editId="2641F845">
            <wp:simplePos x="0" y="0"/>
            <wp:positionH relativeFrom="margin">
              <wp:align>left</wp:align>
            </wp:positionH>
            <wp:positionV relativeFrom="paragraph">
              <wp:posOffset>0</wp:posOffset>
            </wp:positionV>
            <wp:extent cx="2666365" cy="1494155"/>
            <wp:effectExtent l="0" t="0" r="635" b="0"/>
            <wp:wrapTopAndBottom/>
            <wp:docPr id="357" name="Picture 3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application&#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67890" cy="1495161"/>
                    </a:xfrm>
                    <a:prstGeom prst="rect">
                      <a:avLst/>
                    </a:prstGeom>
                  </pic:spPr>
                </pic:pic>
              </a:graphicData>
            </a:graphic>
            <wp14:sizeRelH relativeFrom="margin">
              <wp14:pctWidth>0</wp14:pctWidth>
            </wp14:sizeRelH>
            <wp14:sizeRelV relativeFrom="margin">
              <wp14:pctHeight>0</wp14:pctHeight>
            </wp14:sizeRelV>
          </wp:anchor>
        </w:drawing>
      </w:r>
      <w:r w:rsidR="00CB27FC" w:rsidRPr="00CB27FC">
        <w:t xml:space="preserve"> </w:t>
      </w:r>
      <w:r w:rsidR="0083037C" w:rsidRPr="0083037C">
        <w:rPr>
          <w:noProof/>
        </w:rPr>
        <w:t>The confusion matrix</w:t>
      </w:r>
      <w:r w:rsidR="0083037C">
        <w:rPr>
          <w:noProof/>
        </w:rPr>
        <w:t>s</w:t>
      </w:r>
      <w:r w:rsidR="0083037C" w:rsidRPr="0083037C">
        <w:rPr>
          <w:noProof/>
        </w:rPr>
        <w:t xml:space="preserve"> above illustrates how ineffective the Adadelta optimiser was. In the case of VGG19, it was unable to categorise almost all of the other classifications. The 90% accuracy for happy and 30% accuracy for neutral accounts for the validation accuracy of approximately 52%. This mistake is present in all models but is </w:t>
      </w:r>
      <w:r>
        <w:rPr>
          <w:noProof/>
        </w:rPr>
        <w:t xml:space="preserve">not that </w:t>
      </w:r>
      <w:r w:rsidR="0083037C" w:rsidRPr="0083037C">
        <w:rPr>
          <w:noProof/>
        </w:rPr>
        <w:t xml:space="preserve"> pronounced in ResNet101V2.</w:t>
      </w:r>
    </w:p>
    <w:p w14:paraId="53122986" w14:textId="77777777" w:rsidR="00133E64" w:rsidRDefault="00133E64" w:rsidP="00133E64">
      <w:pPr>
        <w:ind w:firstLine="720"/>
        <w:rPr>
          <w:noProof/>
        </w:rPr>
      </w:pPr>
      <w:r>
        <w:rPr>
          <w:noProof/>
        </w:rPr>
        <w:lastRenderedPageBreak/>
        <w:t>According to the categorisation reports above, the accuracy and recall are much lower than those of the Adagrad. The VGG19 cannot have an F1-score greater than 0 for anger, disgust, fear, sadness, or surprise since their actual positive rate is 0. The other models outperformed the VGG19 in terms of generalisation, but they also had a recall of 0 for disgust. The other classes achieved poorer accuracy, recall, and F1-score enhancement than the Adagrad and Adam optimisers.</w:t>
      </w:r>
    </w:p>
    <w:p w14:paraId="7A8480FF" w14:textId="7ACFE0DA" w:rsidR="00A44545" w:rsidRDefault="00133E64" w:rsidP="00133E64">
      <w:pPr>
        <w:ind w:firstLine="720"/>
      </w:pPr>
      <w:r>
        <w:rPr>
          <w:noProof/>
        </w:rPr>
        <w:t xml:space="preserve"> Adagrad may be influenced by the initial conditions and gradients of the parameters. When initial gradients are large, future learning rates are low. This may be addressed by increasing the global learning rate and tying the Adagrad method to the chosen learning rate. Additionally, because of the constant accumulation of squared gradients in the denominator, the learning rate decreases throughout training, eventually approaching 0 and ending completely. Zeiler (2017) invented the Adadelta method to circumvent hyper-parameter selection sensitivity and prevent learning rates from declining indefinitely. While this method may be superior in certain circumstances, it was unable to surpass Adagrad in this instance.</w:t>
      </w:r>
    </w:p>
    <w:p w14:paraId="17E6D49B" w14:textId="3F5F13A6" w:rsidR="00F53309" w:rsidRPr="00C47FC5" w:rsidRDefault="00F53309" w:rsidP="00F53309">
      <w:pPr>
        <w:pStyle w:val="Heading2"/>
        <w:rPr>
          <w:color w:val="0070C0"/>
        </w:rPr>
      </w:pPr>
      <w:bookmarkStart w:id="190" w:name="_Toc80891491"/>
      <w:r w:rsidRPr="00C47FC5">
        <w:rPr>
          <w:color w:val="0070C0"/>
        </w:rPr>
        <w:t>5.</w:t>
      </w:r>
      <w:r w:rsidR="006B7F75" w:rsidRPr="00C47FC5">
        <w:rPr>
          <w:color w:val="0070C0"/>
        </w:rPr>
        <w:t>4</w:t>
      </w:r>
      <w:r w:rsidRPr="00C47FC5">
        <w:rPr>
          <w:color w:val="0070C0"/>
        </w:rPr>
        <w:t xml:space="preserve">. Fourth </w:t>
      </w:r>
      <w:r w:rsidR="00C275E3" w:rsidRPr="00C47FC5">
        <w:rPr>
          <w:color w:val="0070C0"/>
        </w:rPr>
        <w:t>configuration models</w:t>
      </w:r>
      <w:bookmarkEnd w:id="190"/>
    </w:p>
    <w:p w14:paraId="45376562" w14:textId="3412D157" w:rsidR="00F53309" w:rsidRPr="00F53309" w:rsidRDefault="00F53309" w:rsidP="00F53309">
      <w:r>
        <w:tab/>
      </w:r>
      <w:r w:rsidR="007C5371">
        <w:t xml:space="preserve">Since Adam showed to be the most </w:t>
      </w:r>
      <w:r w:rsidR="008F5FA1">
        <w:t>covetable choice</w:t>
      </w:r>
      <w:r w:rsidR="00994B34">
        <w:t>,</w:t>
      </w:r>
      <w:r w:rsidR="008F5FA1">
        <w:t xml:space="preserve"> </w:t>
      </w:r>
      <w:r w:rsidR="0046111F">
        <w:t>in this stage</w:t>
      </w:r>
      <w:r w:rsidR="005128B1">
        <w:t>,</w:t>
      </w:r>
      <w:r w:rsidR="00994B34">
        <w:t xml:space="preserve"> it</w:t>
      </w:r>
      <w:r w:rsidR="0046111F">
        <w:t xml:space="preserve"> will be tune</w:t>
      </w:r>
      <w:r w:rsidR="005128B1">
        <w:t>d</w:t>
      </w:r>
      <w:r w:rsidR="0046111F">
        <w:t xml:space="preserve"> </w:t>
      </w:r>
      <w:r w:rsidR="00994B34">
        <w:t xml:space="preserve">by changing the </w:t>
      </w:r>
      <w:r w:rsidR="00222B60">
        <w:t xml:space="preserve">values of the parameter called </w:t>
      </w:r>
      <w:r w:rsidR="005128B1">
        <w:t xml:space="preserve">the </w:t>
      </w:r>
      <w:r w:rsidR="00222B60">
        <w:t>learning rate</w:t>
      </w:r>
      <w:r w:rsidR="00624A92">
        <w:t>. There were chose three learning rates</w:t>
      </w:r>
      <w:r w:rsidR="005128B1">
        <w:t>,</w:t>
      </w:r>
      <w:r w:rsidR="00624A92">
        <w:t xml:space="preserve"> 0.5,0.01 and 0.001</w:t>
      </w:r>
      <w:r w:rsidR="005527C7">
        <w:t xml:space="preserve"> values that were </w:t>
      </w:r>
      <w:r w:rsidR="00E948F3">
        <w:t>suggested by</w:t>
      </w:r>
      <w:r w:rsidR="00D345EC">
        <w:t xml:space="preserve"> (Cs231n.github.io. ,2021)</w:t>
      </w:r>
      <w:r w:rsidR="00992934">
        <w:t>,</w:t>
      </w:r>
      <w:r w:rsidR="00992934" w:rsidRPr="00992934">
        <w:t xml:space="preserve"> </w:t>
      </w:r>
      <w:r w:rsidR="00992934">
        <w:t>(Nielsen,2015)</w:t>
      </w:r>
    </w:p>
    <w:p w14:paraId="38A7C96B" w14:textId="12D48BC9" w:rsidR="00F53309" w:rsidRDefault="00133E64" w:rsidP="00C91318">
      <w:pPr>
        <w:ind w:firstLine="720"/>
      </w:pPr>
      <w:r>
        <w:rPr>
          <w:noProof/>
        </w:rPr>
        <w:drawing>
          <wp:anchor distT="0" distB="0" distL="114300" distR="114300" simplePos="0" relativeHeight="253189120" behindDoc="0" locked="0" layoutInCell="1" allowOverlap="1" wp14:anchorId="08CFE4F8" wp14:editId="7F034F78">
            <wp:simplePos x="0" y="0"/>
            <wp:positionH relativeFrom="margin">
              <wp:align>left</wp:align>
            </wp:positionH>
            <wp:positionV relativeFrom="page">
              <wp:posOffset>4555435</wp:posOffset>
            </wp:positionV>
            <wp:extent cx="5486400" cy="3200400"/>
            <wp:effectExtent l="0" t="0" r="0" b="0"/>
            <wp:wrapTopAndBottom/>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anchor>
        </w:drawing>
      </w:r>
      <w:r w:rsidR="00AB5D37">
        <w:rPr>
          <w:noProof/>
        </w:rPr>
        <mc:AlternateContent>
          <mc:Choice Requires="wps">
            <w:drawing>
              <wp:anchor distT="0" distB="0" distL="114300" distR="114300" simplePos="0" relativeHeight="253192192" behindDoc="0" locked="0" layoutInCell="1" allowOverlap="1" wp14:anchorId="3EB41ACB" wp14:editId="4BDE33C6">
                <wp:simplePos x="0" y="0"/>
                <wp:positionH relativeFrom="column">
                  <wp:posOffset>0</wp:posOffset>
                </wp:positionH>
                <wp:positionV relativeFrom="paragraph">
                  <wp:posOffset>3441065</wp:posOffset>
                </wp:positionV>
                <wp:extent cx="5486400" cy="635"/>
                <wp:effectExtent l="0" t="0" r="0" b="0"/>
                <wp:wrapTopAndBottom/>
                <wp:docPr id="373" name="Text Box 37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8D13DEA" w14:textId="5CCC0308" w:rsidR="00AB5D37" w:rsidRPr="00792316" w:rsidRDefault="00AB5D37" w:rsidP="00AB5D37">
                            <w:pPr>
                              <w:pStyle w:val="Caption"/>
                              <w:jc w:val="center"/>
                              <w:rPr>
                                <w:noProof/>
                              </w:rPr>
                            </w:pPr>
                            <w:bookmarkStart w:id="191" w:name="_Toc80666954"/>
                            <w:r>
                              <w:t xml:space="preserve">Figure </w:t>
                            </w:r>
                            <w:r w:rsidR="00022F11">
                              <w:fldChar w:fldCharType="begin"/>
                            </w:r>
                            <w:r w:rsidR="00022F11">
                              <w:instrText xml:space="preserve"> SEQ Figure \* ARABIC </w:instrText>
                            </w:r>
                            <w:r w:rsidR="00022F11">
                              <w:fldChar w:fldCharType="separate"/>
                            </w:r>
                            <w:r w:rsidR="002A5205">
                              <w:rPr>
                                <w:noProof/>
                              </w:rPr>
                              <w:t>65</w:t>
                            </w:r>
                            <w:r w:rsidR="00022F11">
                              <w:rPr>
                                <w:noProof/>
                              </w:rPr>
                              <w:fldChar w:fldCharType="end"/>
                            </w:r>
                            <w:r>
                              <w:t>.</w:t>
                            </w:r>
                            <w:r w:rsidRPr="00306B21">
                              <w:t>Learning rate comparison for each model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1ACB" id="Text Box 373" o:spid="_x0000_s1093" type="#_x0000_t202" style="position:absolute;left:0;text-align:left;margin-left:0;margin-top:270.95pt;width:6in;height:.05pt;z-index:2531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bqMQIAAGkEAAAOAAAAZHJzL2Uyb0RvYy54bWysVMFu2zAMvQ/YPwi6L06aN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" stroked="f">
                <v:textbox style="mso-fit-shape-to-text:t" inset="0,0,0,0">
                  <w:txbxContent>
                    <w:p w14:paraId="58D13DEA" w14:textId="5CCC0308" w:rsidR="00AB5D37" w:rsidRPr="00792316" w:rsidRDefault="00AB5D37" w:rsidP="00AB5D37">
                      <w:pPr>
                        <w:pStyle w:val="Caption"/>
                        <w:jc w:val="center"/>
                        <w:rPr>
                          <w:noProof/>
                        </w:rPr>
                      </w:pPr>
                      <w:bookmarkStart w:id="192" w:name="_Toc80666954"/>
                      <w:r>
                        <w:t xml:space="preserve">Figure </w:t>
                      </w:r>
                      <w:r w:rsidR="00022F11">
                        <w:fldChar w:fldCharType="begin"/>
                      </w:r>
                      <w:r w:rsidR="00022F11">
                        <w:instrText xml:space="preserve"> SEQ Figure \* ARABIC </w:instrText>
                      </w:r>
                      <w:r w:rsidR="00022F11">
                        <w:fldChar w:fldCharType="separate"/>
                      </w:r>
                      <w:r w:rsidR="002A5205">
                        <w:rPr>
                          <w:noProof/>
                        </w:rPr>
                        <w:t>65</w:t>
                      </w:r>
                      <w:r w:rsidR="00022F11">
                        <w:rPr>
                          <w:noProof/>
                        </w:rPr>
                        <w:fldChar w:fldCharType="end"/>
                      </w:r>
                      <w:r>
                        <w:t>.</w:t>
                      </w:r>
                      <w:r w:rsidRPr="00306B21">
                        <w:t>Learning rate comparison for each model</w:t>
                      </w:r>
                      <w:bookmarkEnd w:id="192"/>
                    </w:p>
                  </w:txbxContent>
                </v:textbox>
                <w10:wrap type="topAndBottom"/>
              </v:shape>
            </w:pict>
          </mc:Fallback>
        </mc:AlternateContent>
      </w:r>
    </w:p>
    <w:p w14:paraId="0F2D20CD" w14:textId="51D29FE3" w:rsidR="00F53309" w:rsidRDefault="00F53309" w:rsidP="000A14CD">
      <w:pPr>
        <w:ind w:firstLine="720"/>
      </w:pPr>
    </w:p>
    <w:p w14:paraId="689197CC" w14:textId="2C2BED9C" w:rsidR="000C64F5" w:rsidRDefault="000C64F5" w:rsidP="000C64F5">
      <w:pPr>
        <w:ind w:firstLine="720"/>
        <w:jc w:val="center"/>
        <w:rPr>
          <w:b/>
          <w:bCs/>
        </w:rPr>
      </w:pPr>
      <w:r>
        <w:tab/>
      </w:r>
    </w:p>
    <w:p w14:paraId="16D60050" w14:textId="0908E232" w:rsidR="00FC715D" w:rsidRDefault="00612D34" w:rsidP="00FC715D">
      <w:pPr>
        <w:ind w:firstLine="720"/>
      </w:pPr>
      <w:r>
        <w:rPr>
          <w:noProof/>
        </w:rPr>
        <w:lastRenderedPageBreak/>
        <mc:AlternateContent>
          <mc:Choice Requires="wps">
            <w:drawing>
              <wp:anchor distT="0" distB="0" distL="114300" distR="114300" simplePos="0" relativeHeight="253220864" behindDoc="0" locked="0" layoutInCell="1" allowOverlap="1" wp14:anchorId="4739FC18" wp14:editId="76B66DDC">
                <wp:simplePos x="0" y="0"/>
                <wp:positionH relativeFrom="margin">
                  <wp:align>right</wp:align>
                </wp:positionH>
                <wp:positionV relativeFrom="paragraph">
                  <wp:posOffset>4641132</wp:posOffset>
                </wp:positionV>
                <wp:extent cx="2698115" cy="635"/>
                <wp:effectExtent l="0" t="0" r="6985" b="0"/>
                <wp:wrapTopAndBottom/>
                <wp:docPr id="377" name="Text Box 377"/>
                <wp:cNvGraphicFramePr/>
                <a:graphic xmlns:a="http://schemas.openxmlformats.org/drawingml/2006/main">
                  <a:graphicData uri="http://schemas.microsoft.com/office/word/2010/wordprocessingShape">
                    <wps:wsp>
                      <wps:cNvSpPr txBox="1"/>
                      <wps:spPr>
                        <a:xfrm>
                          <a:off x="0" y="0"/>
                          <a:ext cx="2698115" cy="635"/>
                        </a:xfrm>
                        <a:prstGeom prst="rect">
                          <a:avLst/>
                        </a:prstGeom>
                        <a:solidFill>
                          <a:prstClr val="white"/>
                        </a:solidFill>
                        <a:ln>
                          <a:noFill/>
                        </a:ln>
                      </wps:spPr>
                      <wps:txbx>
                        <w:txbxContent>
                          <w:p w14:paraId="70FF1779" w14:textId="22BCF767" w:rsidR="00612D34" w:rsidRPr="0006047E" w:rsidRDefault="00612D34" w:rsidP="00612D34">
                            <w:pPr>
                              <w:pStyle w:val="Caption"/>
                              <w:jc w:val="center"/>
                            </w:pPr>
                            <w:bookmarkStart w:id="193" w:name="_Toc80666955"/>
                            <w:r>
                              <w:t xml:space="preserve">Figure </w:t>
                            </w:r>
                            <w:r w:rsidR="00022F11">
                              <w:fldChar w:fldCharType="begin"/>
                            </w:r>
                            <w:r w:rsidR="00022F11">
                              <w:instrText xml:space="preserve"> SEQ Figure \* ARABIC </w:instrText>
                            </w:r>
                            <w:r w:rsidR="00022F11">
                              <w:fldChar w:fldCharType="separate"/>
                            </w:r>
                            <w:r w:rsidR="002A5205">
                              <w:rPr>
                                <w:noProof/>
                              </w:rPr>
                              <w:t>66</w:t>
                            </w:r>
                            <w:r w:rsidR="00022F11">
                              <w:rPr>
                                <w:noProof/>
                              </w:rPr>
                              <w:fldChar w:fldCharType="end"/>
                            </w:r>
                            <w:r>
                              <w:t>.InceptionV3-learnng rate 0.5</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9FC18" id="Text Box 377" o:spid="_x0000_s1094" type="#_x0000_t202" style="position:absolute;left:0;text-align:left;margin-left:161.25pt;margin-top:365.45pt;width:212.45pt;height:.05pt;z-index:253220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whvMgIAAGkEAAAOAAAAZHJzL2Uyb0RvYy54bWysVFFv2yAQfp+0/4B4X5ykapp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" stroked="f">
                <v:textbox style="mso-fit-shape-to-text:t" inset="0,0,0,0">
                  <w:txbxContent>
                    <w:p w14:paraId="70FF1779" w14:textId="22BCF767" w:rsidR="00612D34" w:rsidRPr="0006047E" w:rsidRDefault="00612D34" w:rsidP="00612D34">
                      <w:pPr>
                        <w:pStyle w:val="Caption"/>
                        <w:jc w:val="center"/>
                      </w:pPr>
                      <w:bookmarkStart w:id="194" w:name="_Toc80666955"/>
                      <w:r>
                        <w:t xml:space="preserve">Figure </w:t>
                      </w:r>
                      <w:r w:rsidR="00022F11">
                        <w:fldChar w:fldCharType="begin"/>
                      </w:r>
                      <w:r w:rsidR="00022F11">
                        <w:instrText xml:space="preserve"> SEQ Figure \* ARABIC </w:instrText>
                      </w:r>
                      <w:r w:rsidR="00022F11">
                        <w:fldChar w:fldCharType="separate"/>
                      </w:r>
                      <w:r w:rsidR="002A5205">
                        <w:rPr>
                          <w:noProof/>
                        </w:rPr>
                        <w:t>66</w:t>
                      </w:r>
                      <w:r w:rsidR="00022F11">
                        <w:rPr>
                          <w:noProof/>
                        </w:rPr>
                        <w:fldChar w:fldCharType="end"/>
                      </w:r>
                      <w:r>
                        <w:t>.InceptionV3-learnng rate 0.5</w:t>
                      </w:r>
                      <w:bookmarkEnd w:id="194"/>
                    </w:p>
                  </w:txbxContent>
                </v:textbox>
                <w10:wrap type="topAndBottom" anchorx="margin"/>
              </v:shape>
            </w:pict>
          </mc:Fallback>
        </mc:AlternateContent>
      </w:r>
      <w:r w:rsidRPr="004E3DB1">
        <w:rPr>
          <w:noProof/>
        </w:rPr>
        <w:drawing>
          <wp:anchor distT="0" distB="0" distL="114300" distR="114300" simplePos="0" relativeHeight="251548672" behindDoc="0" locked="0" layoutInCell="1" allowOverlap="1" wp14:anchorId="1C7D7625" wp14:editId="4FA18EF3">
            <wp:simplePos x="0" y="0"/>
            <wp:positionH relativeFrom="margin">
              <wp:align>right</wp:align>
            </wp:positionH>
            <wp:positionV relativeFrom="paragraph">
              <wp:posOffset>3262188</wp:posOffset>
            </wp:positionV>
            <wp:extent cx="2698115" cy="1380490"/>
            <wp:effectExtent l="0" t="0" r="6985" b="0"/>
            <wp:wrapTopAndBottom/>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98115" cy="1380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210624" behindDoc="0" locked="0" layoutInCell="1" allowOverlap="1" wp14:anchorId="6782A83E" wp14:editId="03F5EE33">
                <wp:simplePos x="0" y="0"/>
                <wp:positionH relativeFrom="column">
                  <wp:posOffset>0</wp:posOffset>
                </wp:positionH>
                <wp:positionV relativeFrom="paragraph">
                  <wp:posOffset>4678680</wp:posOffset>
                </wp:positionV>
                <wp:extent cx="2490470" cy="635"/>
                <wp:effectExtent l="0" t="0" r="0" b="0"/>
                <wp:wrapTopAndBottom/>
                <wp:docPr id="376" name="Text Box 376"/>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2C4993D6" w14:textId="5D2D8477" w:rsidR="00612D34" w:rsidRPr="00F25097" w:rsidRDefault="00612D34" w:rsidP="00612D34">
                            <w:pPr>
                              <w:pStyle w:val="Caption"/>
                              <w:jc w:val="center"/>
                            </w:pPr>
                            <w:bookmarkStart w:id="195" w:name="_Toc80666956"/>
                            <w:r>
                              <w:t xml:space="preserve">Figure </w:t>
                            </w:r>
                            <w:r w:rsidR="00022F11">
                              <w:fldChar w:fldCharType="begin"/>
                            </w:r>
                            <w:r w:rsidR="00022F11">
                              <w:instrText xml:space="preserve"> SEQ Figure \* ARABIC </w:instrText>
                            </w:r>
                            <w:r w:rsidR="00022F11">
                              <w:fldChar w:fldCharType="separate"/>
                            </w:r>
                            <w:r w:rsidR="002A5205">
                              <w:rPr>
                                <w:noProof/>
                              </w:rPr>
                              <w:t>67</w:t>
                            </w:r>
                            <w:r w:rsidR="00022F11">
                              <w:rPr>
                                <w:noProof/>
                              </w:rPr>
                              <w:fldChar w:fldCharType="end"/>
                            </w:r>
                            <w:r>
                              <w:t>.MobileNetV2-learning rate 0.5</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2A83E" id="Text Box 376" o:spid="_x0000_s1095" type="#_x0000_t202" style="position:absolute;left:0;text-align:left;margin-left:0;margin-top:368.4pt;width:196.1pt;height:.05pt;z-index:2532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zeMgIAAGkEAAAOAAAAZHJzL2Uyb0RvYy54bWysVMFu2zAMvQ/YPwi6L07SLl2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" stroked="f">
                <v:textbox style="mso-fit-shape-to-text:t" inset="0,0,0,0">
                  <w:txbxContent>
                    <w:p w14:paraId="2C4993D6" w14:textId="5D2D8477" w:rsidR="00612D34" w:rsidRPr="00F25097" w:rsidRDefault="00612D34" w:rsidP="00612D34">
                      <w:pPr>
                        <w:pStyle w:val="Caption"/>
                        <w:jc w:val="center"/>
                      </w:pPr>
                      <w:bookmarkStart w:id="196" w:name="_Toc80666956"/>
                      <w:r>
                        <w:t xml:space="preserve">Figure </w:t>
                      </w:r>
                      <w:r w:rsidR="00022F11">
                        <w:fldChar w:fldCharType="begin"/>
                      </w:r>
                      <w:r w:rsidR="00022F11">
                        <w:instrText xml:space="preserve"> SEQ Figure \* ARABIC </w:instrText>
                      </w:r>
                      <w:r w:rsidR="00022F11">
                        <w:fldChar w:fldCharType="separate"/>
                      </w:r>
                      <w:r w:rsidR="002A5205">
                        <w:rPr>
                          <w:noProof/>
                        </w:rPr>
                        <w:t>67</w:t>
                      </w:r>
                      <w:r w:rsidR="00022F11">
                        <w:rPr>
                          <w:noProof/>
                        </w:rPr>
                        <w:fldChar w:fldCharType="end"/>
                      </w:r>
                      <w:r>
                        <w:t>.MobileNetV2-learning rate 0.5</w:t>
                      </w:r>
                      <w:bookmarkEnd w:id="196"/>
                    </w:p>
                  </w:txbxContent>
                </v:textbox>
                <w10:wrap type="topAndBottom"/>
              </v:shape>
            </w:pict>
          </mc:Fallback>
        </mc:AlternateContent>
      </w:r>
      <w:r w:rsidR="00E4553C" w:rsidRPr="00C1739C">
        <w:rPr>
          <w:noProof/>
        </w:rPr>
        <w:drawing>
          <wp:anchor distT="0" distB="0" distL="114300" distR="114300" simplePos="0" relativeHeight="251528192" behindDoc="0" locked="0" layoutInCell="1" allowOverlap="1" wp14:anchorId="3849D594" wp14:editId="0CBFDFEA">
            <wp:simplePos x="0" y="0"/>
            <wp:positionH relativeFrom="margin">
              <wp:align>left</wp:align>
            </wp:positionH>
            <wp:positionV relativeFrom="paragraph">
              <wp:posOffset>3304816</wp:posOffset>
            </wp:positionV>
            <wp:extent cx="2490470" cy="1316990"/>
            <wp:effectExtent l="0" t="0" r="5080" b="0"/>
            <wp:wrapTopAndBottom/>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490470" cy="1316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204480" behindDoc="0" locked="0" layoutInCell="1" allowOverlap="1" wp14:anchorId="2F4DF2F7" wp14:editId="37FDCF21">
                <wp:simplePos x="0" y="0"/>
                <wp:positionH relativeFrom="column">
                  <wp:posOffset>3026410</wp:posOffset>
                </wp:positionH>
                <wp:positionV relativeFrom="paragraph">
                  <wp:posOffset>2937510</wp:posOffset>
                </wp:positionV>
                <wp:extent cx="2704465" cy="635"/>
                <wp:effectExtent l="0" t="0" r="0" b="0"/>
                <wp:wrapTopAndBottom/>
                <wp:docPr id="375" name="Text Box 375"/>
                <wp:cNvGraphicFramePr/>
                <a:graphic xmlns:a="http://schemas.openxmlformats.org/drawingml/2006/main">
                  <a:graphicData uri="http://schemas.microsoft.com/office/word/2010/wordprocessingShape">
                    <wps:wsp>
                      <wps:cNvSpPr txBox="1"/>
                      <wps:spPr>
                        <a:xfrm>
                          <a:off x="0" y="0"/>
                          <a:ext cx="2704465" cy="635"/>
                        </a:xfrm>
                        <a:prstGeom prst="rect">
                          <a:avLst/>
                        </a:prstGeom>
                        <a:solidFill>
                          <a:prstClr val="white"/>
                        </a:solidFill>
                        <a:ln>
                          <a:noFill/>
                        </a:ln>
                      </wps:spPr>
                      <wps:txbx>
                        <w:txbxContent>
                          <w:p w14:paraId="3D7EED5B" w14:textId="4F763A24" w:rsidR="00612D34" w:rsidRPr="0068487C" w:rsidRDefault="00612D34" w:rsidP="00612D34">
                            <w:pPr>
                              <w:pStyle w:val="Caption"/>
                              <w:jc w:val="center"/>
                            </w:pPr>
                            <w:bookmarkStart w:id="197" w:name="_Toc80666957"/>
                            <w:r>
                              <w:t xml:space="preserve">Figure </w:t>
                            </w:r>
                            <w:r w:rsidR="00022F11">
                              <w:fldChar w:fldCharType="begin"/>
                            </w:r>
                            <w:r w:rsidR="00022F11">
                              <w:instrText xml:space="preserve"> SEQ Figure \* ARABIC </w:instrText>
                            </w:r>
                            <w:r w:rsidR="00022F11">
                              <w:fldChar w:fldCharType="separate"/>
                            </w:r>
                            <w:r w:rsidR="002A5205">
                              <w:rPr>
                                <w:noProof/>
                              </w:rPr>
                              <w:t>68</w:t>
                            </w:r>
                            <w:r w:rsidR="00022F11">
                              <w:rPr>
                                <w:noProof/>
                              </w:rPr>
                              <w:fldChar w:fldCharType="end"/>
                            </w:r>
                            <w:r>
                              <w:t>.ResNet101V2-learning rate 0.5</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DF2F7" id="Text Box 375" o:spid="_x0000_s1096" type="#_x0000_t202" style="position:absolute;left:0;text-align:left;margin-left:238.3pt;margin-top:231.3pt;width:212.95pt;height:.05pt;z-index:2532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" stroked="f">
                <v:textbox style="mso-fit-shape-to-text:t" inset="0,0,0,0">
                  <w:txbxContent>
                    <w:p w14:paraId="3D7EED5B" w14:textId="4F763A24" w:rsidR="00612D34" w:rsidRPr="0068487C" w:rsidRDefault="00612D34" w:rsidP="00612D34">
                      <w:pPr>
                        <w:pStyle w:val="Caption"/>
                        <w:jc w:val="center"/>
                      </w:pPr>
                      <w:bookmarkStart w:id="198" w:name="_Toc80666957"/>
                      <w:r>
                        <w:t xml:space="preserve">Figure </w:t>
                      </w:r>
                      <w:r w:rsidR="00022F11">
                        <w:fldChar w:fldCharType="begin"/>
                      </w:r>
                      <w:r w:rsidR="00022F11">
                        <w:instrText xml:space="preserve"> SEQ Figure \* ARABIC </w:instrText>
                      </w:r>
                      <w:r w:rsidR="00022F11">
                        <w:fldChar w:fldCharType="separate"/>
                      </w:r>
                      <w:r w:rsidR="002A5205">
                        <w:rPr>
                          <w:noProof/>
                        </w:rPr>
                        <w:t>68</w:t>
                      </w:r>
                      <w:r w:rsidR="00022F11">
                        <w:rPr>
                          <w:noProof/>
                        </w:rPr>
                        <w:fldChar w:fldCharType="end"/>
                      </w:r>
                      <w:r>
                        <w:t>.ResNet101V2-learning rate 0.5</w:t>
                      </w:r>
                      <w:bookmarkEnd w:id="198"/>
                    </w:p>
                  </w:txbxContent>
                </v:textbox>
                <w10:wrap type="topAndBottom"/>
              </v:shape>
            </w:pict>
          </mc:Fallback>
        </mc:AlternateContent>
      </w:r>
      <w:r w:rsidR="00E4553C" w:rsidRPr="0095476C">
        <w:rPr>
          <w:noProof/>
        </w:rPr>
        <w:drawing>
          <wp:anchor distT="0" distB="0" distL="114300" distR="114300" simplePos="0" relativeHeight="251507712" behindDoc="0" locked="0" layoutInCell="1" allowOverlap="1" wp14:anchorId="32F8959F" wp14:editId="1EFFE488">
            <wp:simplePos x="0" y="0"/>
            <wp:positionH relativeFrom="margin">
              <wp:align>right</wp:align>
            </wp:positionH>
            <wp:positionV relativeFrom="paragraph">
              <wp:posOffset>1380904</wp:posOffset>
            </wp:positionV>
            <wp:extent cx="2704465" cy="1499870"/>
            <wp:effectExtent l="0" t="0" r="635" b="5080"/>
            <wp:wrapTopAndBottom/>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04465" cy="14998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198336" behindDoc="0" locked="0" layoutInCell="1" allowOverlap="1" wp14:anchorId="6A0EBB70" wp14:editId="59EEEA14">
                <wp:simplePos x="0" y="0"/>
                <wp:positionH relativeFrom="column">
                  <wp:posOffset>-635</wp:posOffset>
                </wp:positionH>
                <wp:positionV relativeFrom="paragraph">
                  <wp:posOffset>3016885</wp:posOffset>
                </wp:positionV>
                <wp:extent cx="2435860" cy="635"/>
                <wp:effectExtent l="0" t="0" r="0" b="0"/>
                <wp:wrapTopAndBottom/>
                <wp:docPr id="374" name="Text Box 374"/>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04610ECB" w14:textId="2F3C6831" w:rsidR="00612D34" w:rsidRPr="00225464" w:rsidRDefault="00612D34" w:rsidP="00612D34">
                            <w:pPr>
                              <w:pStyle w:val="Caption"/>
                              <w:jc w:val="center"/>
                            </w:pPr>
                            <w:bookmarkStart w:id="199" w:name="_Toc80666958"/>
                            <w:r>
                              <w:t xml:space="preserve">Figure </w:t>
                            </w:r>
                            <w:r w:rsidR="00022F11">
                              <w:fldChar w:fldCharType="begin"/>
                            </w:r>
                            <w:r w:rsidR="00022F11">
                              <w:instrText xml:space="preserve"> SEQ Figure \* ARABIC </w:instrText>
                            </w:r>
                            <w:r w:rsidR="00022F11">
                              <w:fldChar w:fldCharType="separate"/>
                            </w:r>
                            <w:r w:rsidR="002A5205">
                              <w:rPr>
                                <w:noProof/>
                              </w:rPr>
                              <w:t>69</w:t>
                            </w:r>
                            <w:r w:rsidR="00022F11">
                              <w:rPr>
                                <w:noProof/>
                              </w:rPr>
                              <w:fldChar w:fldCharType="end"/>
                            </w:r>
                            <w:r>
                              <w:t>.VGG19-lerarnig rate 0.5</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EBB70" id="Text Box 374" o:spid="_x0000_s1097" type="#_x0000_t202" style="position:absolute;left:0;text-align:left;margin-left:-.05pt;margin-top:237.55pt;width:191.8pt;height:.05pt;z-index:2531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" stroked="f">
                <v:textbox style="mso-fit-shape-to-text:t" inset="0,0,0,0">
                  <w:txbxContent>
                    <w:p w14:paraId="04610ECB" w14:textId="2F3C6831" w:rsidR="00612D34" w:rsidRPr="00225464" w:rsidRDefault="00612D34" w:rsidP="00612D34">
                      <w:pPr>
                        <w:pStyle w:val="Caption"/>
                        <w:jc w:val="center"/>
                      </w:pPr>
                      <w:bookmarkStart w:id="200" w:name="_Toc80666958"/>
                      <w:r>
                        <w:t xml:space="preserve">Figure </w:t>
                      </w:r>
                      <w:r w:rsidR="00022F11">
                        <w:fldChar w:fldCharType="begin"/>
                      </w:r>
                      <w:r w:rsidR="00022F11">
                        <w:instrText xml:space="preserve"> SEQ Figure \* ARABIC </w:instrText>
                      </w:r>
                      <w:r w:rsidR="00022F11">
                        <w:fldChar w:fldCharType="separate"/>
                      </w:r>
                      <w:r w:rsidR="002A5205">
                        <w:rPr>
                          <w:noProof/>
                        </w:rPr>
                        <w:t>69</w:t>
                      </w:r>
                      <w:r w:rsidR="00022F11">
                        <w:rPr>
                          <w:noProof/>
                        </w:rPr>
                        <w:fldChar w:fldCharType="end"/>
                      </w:r>
                      <w:r>
                        <w:t>.VGG19-lerarnig rate 0.5</w:t>
                      </w:r>
                      <w:bookmarkEnd w:id="200"/>
                    </w:p>
                  </w:txbxContent>
                </v:textbox>
                <w10:wrap type="topAndBottom"/>
              </v:shape>
            </w:pict>
          </mc:Fallback>
        </mc:AlternateContent>
      </w:r>
      <w:r w:rsidR="00E4553C" w:rsidRPr="00A53ECC">
        <w:rPr>
          <w:noProof/>
        </w:rPr>
        <w:drawing>
          <wp:anchor distT="0" distB="0" distL="114300" distR="114300" simplePos="0" relativeHeight="251491328" behindDoc="0" locked="0" layoutInCell="1" allowOverlap="1" wp14:anchorId="09C195BF" wp14:editId="3D96F5B4">
            <wp:simplePos x="0" y="0"/>
            <wp:positionH relativeFrom="margin">
              <wp:posOffset>-635</wp:posOffset>
            </wp:positionH>
            <wp:positionV relativeFrom="paragraph">
              <wp:posOffset>1364753</wp:posOffset>
            </wp:positionV>
            <wp:extent cx="2435860" cy="1595120"/>
            <wp:effectExtent l="0" t="0" r="2540" b="5080"/>
            <wp:wrapTopAndBottom/>
            <wp:docPr id="102" name="Picture 102"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pplication, table&#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435860" cy="1595120"/>
                    </a:xfrm>
                    <a:prstGeom prst="rect">
                      <a:avLst/>
                    </a:prstGeom>
                  </pic:spPr>
                </pic:pic>
              </a:graphicData>
            </a:graphic>
            <wp14:sizeRelH relativeFrom="margin">
              <wp14:pctWidth>0</wp14:pctWidth>
            </wp14:sizeRelH>
            <wp14:sizeRelV relativeFrom="margin">
              <wp14:pctHeight>0</wp14:pctHeight>
            </wp14:sizeRelV>
          </wp:anchor>
        </w:drawing>
      </w:r>
      <w:r w:rsidR="006D1DDC" w:rsidRPr="006D1DDC">
        <w:t xml:space="preserve"> This experiment shows that the optimum learning rate is very architecture dependent. For instance, a score of 0.5 was not ideal for VGG19 InceptionV3, ResNet101V2, and MobileNetV2, which all scored 0.4741. Additionally, this value was acquired in the first period of training and remained constant throughout the programme. In comparison, the value 0.01 aided each model in developing its generalisation ability. Finally, because the 0.001 learning rate was the most effective in all cases, it will be utilised in future trials</w:t>
      </w:r>
      <w:r w:rsidR="00F312E7">
        <w:t xml:space="preserve">. </w:t>
      </w:r>
      <w:r w:rsidR="005A6AFE">
        <w:t xml:space="preserve"> </w:t>
      </w:r>
    </w:p>
    <w:p w14:paraId="5D077271" w14:textId="6EF64DF2" w:rsidR="00A53ECC" w:rsidRDefault="00094C02" w:rsidP="00DE6630">
      <w:pPr>
        <w:ind w:firstLine="720"/>
        <w:rPr>
          <w:noProof/>
        </w:rPr>
      </w:pPr>
      <w:r w:rsidRPr="00EF3650">
        <w:rPr>
          <w:noProof/>
        </w:rPr>
        <w:drawing>
          <wp:anchor distT="0" distB="0" distL="114300" distR="114300" simplePos="0" relativeHeight="253445120" behindDoc="0" locked="0" layoutInCell="1" allowOverlap="1" wp14:anchorId="11D19559" wp14:editId="635CDE91">
            <wp:simplePos x="0" y="0"/>
            <wp:positionH relativeFrom="margin">
              <wp:align>right</wp:align>
            </wp:positionH>
            <wp:positionV relativeFrom="paragraph">
              <wp:posOffset>6109335</wp:posOffset>
            </wp:positionV>
            <wp:extent cx="2406015" cy="1172845"/>
            <wp:effectExtent l="0" t="0" r="0" b="8255"/>
            <wp:wrapTopAndBottom/>
            <wp:docPr id="383" name="Picture 38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alendar&#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406015" cy="11728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399040" behindDoc="0" locked="0" layoutInCell="1" allowOverlap="1" wp14:anchorId="45DF3A70" wp14:editId="7CD35B41">
                <wp:simplePos x="0" y="0"/>
                <wp:positionH relativeFrom="column">
                  <wp:posOffset>3217545</wp:posOffset>
                </wp:positionH>
                <wp:positionV relativeFrom="paragraph">
                  <wp:posOffset>5798157</wp:posOffset>
                </wp:positionV>
                <wp:extent cx="2501900"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5A48378E" w14:textId="30A455AF" w:rsidR="00DE6630" w:rsidRPr="00124883" w:rsidRDefault="00DE6630" w:rsidP="00DE6630">
                            <w:pPr>
                              <w:pStyle w:val="Caption"/>
                              <w:jc w:val="center"/>
                              <w:rPr>
                                <w:noProof/>
                              </w:rPr>
                            </w:pPr>
                            <w:bookmarkStart w:id="201" w:name="_Toc80666959"/>
                            <w:r>
                              <w:t xml:space="preserve">Figure </w:t>
                            </w:r>
                            <w:r w:rsidR="00022F11">
                              <w:fldChar w:fldCharType="begin"/>
                            </w:r>
                            <w:r w:rsidR="00022F11">
                              <w:instrText xml:space="preserve"> SEQ Figure \* ARABIC </w:instrText>
                            </w:r>
                            <w:r w:rsidR="00022F11">
                              <w:fldChar w:fldCharType="separate"/>
                            </w:r>
                            <w:r w:rsidR="002A5205">
                              <w:rPr>
                                <w:noProof/>
                              </w:rPr>
                              <w:t>70</w:t>
                            </w:r>
                            <w:r w:rsidR="00022F11">
                              <w:rPr>
                                <w:noProof/>
                              </w:rPr>
                              <w:fldChar w:fldCharType="end"/>
                            </w:r>
                            <w:r>
                              <w:t>.ResNet101V2-Confusion matrix-learning rate 0.5</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F3A70" id="Text Box 381" o:spid="_x0000_s1098" type="#_x0000_t202" style="position:absolute;left:0;text-align:left;margin-left:253.35pt;margin-top:456.55pt;width:197pt;height:.05pt;z-index:2533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" stroked="f">
                <v:textbox style="mso-fit-shape-to-text:t" inset="0,0,0,0">
                  <w:txbxContent>
                    <w:p w14:paraId="5A48378E" w14:textId="30A455AF" w:rsidR="00DE6630" w:rsidRPr="00124883" w:rsidRDefault="00DE6630" w:rsidP="00DE6630">
                      <w:pPr>
                        <w:pStyle w:val="Caption"/>
                        <w:jc w:val="center"/>
                        <w:rPr>
                          <w:noProof/>
                        </w:rPr>
                      </w:pPr>
                      <w:bookmarkStart w:id="202" w:name="_Toc80666959"/>
                      <w:r>
                        <w:t xml:space="preserve">Figure </w:t>
                      </w:r>
                      <w:r w:rsidR="00022F11">
                        <w:fldChar w:fldCharType="begin"/>
                      </w:r>
                      <w:r w:rsidR="00022F11">
                        <w:instrText xml:space="preserve"> SEQ Figure \* ARABIC </w:instrText>
                      </w:r>
                      <w:r w:rsidR="00022F11">
                        <w:fldChar w:fldCharType="separate"/>
                      </w:r>
                      <w:r w:rsidR="002A5205">
                        <w:rPr>
                          <w:noProof/>
                        </w:rPr>
                        <w:t>70</w:t>
                      </w:r>
                      <w:r w:rsidR="00022F11">
                        <w:rPr>
                          <w:noProof/>
                        </w:rPr>
                        <w:fldChar w:fldCharType="end"/>
                      </w:r>
                      <w:r>
                        <w:t>.ResNet101V2-Confusion matrix-learning rate 0.5</w:t>
                      </w:r>
                      <w:bookmarkEnd w:id="202"/>
                    </w:p>
                  </w:txbxContent>
                </v:textbox>
                <w10:wrap type="topAndBottom"/>
              </v:shape>
            </w:pict>
          </mc:Fallback>
        </mc:AlternateContent>
      </w:r>
      <w:r w:rsidRPr="00EF3650">
        <w:rPr>
          <w:noProof/>
        </w:rPr>
        <w:drawing>
          <wp:anchor distT="0" distB="0" distL="114300" distR="114300" simplePos="0" relativeHeight="253294592" behindDoc="0" locked="0" layoutInCell="1" allowOverlap="1" wp14:anchorId="653D22F9" wp14:editId="5360D31C">
            <wp:simplePos x="0" y="0"/>
            <wp:positionH relativeFrom="margin">
              <wp:posOffset>-8255</wp:posOffset>
            </wp:positionH>
            <wp:positionV relativeFrom="paragraph">
              <wp:posOffset>4415155</wp:posOffset>
            </wp:positionV>
            <wp:extent cx="2405380" cy="1383030"/>
            <wp:effectExtent l="0" t="0" r="0" b="7620"/>
            <wp:wrapTopAndBottom/>
            <wp:docPr id="378" name="Picture 3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alenda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405380" cy="1383030"/>
                    </a:xfrm>
                    <a:prstGeom prst="rect">
                      <a:avLst/>
                    </a:prstGeom>
                  </pic:spPr>
                </pic:pic>
              </a:graphicData>
            </a:graphic>
            <wp14:sizeRelH relativeFrom="margin">
              <wp14:pctWidth>0</wp14:pctWidth>
            </wp14:sizeRelH>
            <wp14:sizeRelV relativeFrom="margin">
              <wp14:pctHeight>0</wp14:pctHeight>
            </wp14:sizeRelV>
          </wp:anchor>
        </w:drawing>
      </w:r>
      <w:r w:rsidRPr="00EF3650">
        <w:rPr>
          <w:noProof/>
        </w:rPr>
        <w:drawing>
          <wp:anchor distT="0" distB="0" distL="114300" distR="114300" simplePos="0" relativeHeight="253364224" behindDoc="0" locked="0" layoutInCell="1" allowOverlap="1" wp14:anchorId="60D2717D" wp14:editId="448FB4CF">
            <wp:simplePos x="0" y="0"/>
            <wp:positionH relativeFrom="margin">
              <wp:posOffset>3399155</wp:posOffset>
            </wp:positionH>
            <wp:positionV relativeFrom="paragraph">
              <wp:posOffset>4399280</wp:posOffset>
            </wp:positionV>
            <wp:extent cx="2322195" cy="1335405"/>
            <wp:effectExtent l="0" t="0" r="1905" b="0"/>
            <wp:wrapTopAndBottom/>
            <wp:docPr id="379" name="Picture 37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alenda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322195" cy="1335405"/>
                    </a:xfrm>
                    <a:prstGeom prst="rect">
                      <a:avLst/>
                    </a:prstGeom>
                  </pic:spPr>
                </pic:pic>
              </a:graphicData>
            </a:graphic>
            <wp14:sizeRelH relativeFrom="margin">
              <wp14:pctWidth>0</wp14:pctWidth>
            </wp14:sizeRelH>
            <wp14:sizeRelV relativeFrom="margin">
              <wp14:pctHeight>0</wp14:pctHeight>
            </wp14:sizeRelV>
          </wp:anchor>
        </w:drawing>
      </w:r>
      <w:r w:rsidRPr="00EF3650">
        <w:rPr>
          <w:noProof/>
        </w:rPr>
        <w:drawing>
          <wp:anchor distT="0" distB="0" distL="114300" distR="114300" simplePos="0" relativeHeight="253422592" behindDoc="0" locked="0" layoutInCell="1" allowOverlap="1" wp14:anchorId="0CAE5392" wp14:editId="581848A8">
            <wp:simplePos x="0" y="0"/>
            <wp:positionH relativeFrom="margin">
              <wp:align>left</wp:align>
            </wp:positionH>
            <wp:positionV relativeFrom="paragraph">
              <wp:posOffset>5990977</wp:posOffset>
            </wp:positionV>
            <wp:extent cx="2393315" cy="1300480"/>
            <wp:effectExtent l="0" t="0" r="6985" b="0"/>
            <wp:wrapTopAndBottom/>
            <wp:docPr id="382" name="Picture 3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alendar&#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397530" cy="1302820"/>
                    </a:xfrm>
                    <a:prstGeom prst="rect">
                      <a:avLst/>
                    </a:prstGeom>
                  </pic:spPr>
                </pic:pic>
              </a:graphicData>
            </a:graphic>
            <wp14:sizeRelH relativeFrom="margin">
              <wp14:pctWidth>0</wp14:pctWidth>
            </wp14:sizeRelH>
            <wp14:sizeRelV relativeFrom="margin">
              <wp14:pctHeight>0</wp14:pctHeight>
            </wp14:sizeRelV>
          </wp:anchor>
        </w:drawing>
      </w:r>
      <w:r w:rsidR="00E61060">
        <w:rPr>
          <w:noProof/>
        </w:rPr>
        <mc:AlternateContent>
          <mc:Choice Requires="wps">
            <w:drawing>
              <wp:anchor distT="0" distB="0" distL="114300" distR="114300" simplePos="0" relativeHeight="253479936" behindDoc="0" locked="0" layoutInCell="1" allowOverlap="1" wp14:anchorId="73D88C00" wp14:editId="36A83E9B">
                <wp:simplePos x="0" y="0"/>
                <wp:positionH relativeFrom="margin">
                  <wp:align>right</wp:align>
                </wp:positionH>
                <wp:positionV relativeFrom="paragraph">
                  <wp:posOffset>7360312</wp:posOffset>
                </wp:positionV>
                <wp:extent cx="2493645" cy="294005"/>
                <wp:effectExtent l="0" t="0" r="1905" b="0"/>
                <wp:wrapTopAndBottom/>
                <wp:docPr id="385" name="Text Box 385"/>
                <wp:cNvGraphicFramePr/>
                <a:graphic xmlns:a="http://schemas.openxmlformats.org/drawingml/2006/main">
                  <a:graphicData uri="http://schemas.microsoft.com/office/word/2010/wordprocessingShape">
                    <wps:wsp>
                      <wps:cNvSpPr txBox="1"/>
                      <wps:spPr>
                        <a:xfrm>
                          <a:off x="0" y="0"/>
                          <a:ext cx="2493645" cy="294005"/>
                        </a:xfrm>
                        <a:prstGeom prst="rect">
                          <a:avLst/>
                        </a:prstGeom>
                        <a:solidFill>
                          <a:prstClr val="white"/>
                        </a:solidFill>
                        <a:ln>
                          <a:noFill/>
                        </a:ln>
                      </wps:spPr>
                      <wps:txbx>
                        <w:txbxContent>
                          <w:p w14:paraId="58614ABA" w14:textId="19244651" w:rsidR="00E61060" w:rsidRPr="00D96165" w:rsidRDefault="00E61060" w:rsidP="00CA7E09">
                            <w:pPr>
                              <w:pStyle w:val="Caption"/>
                              <w:jc w:val="center"/>
                            </w:pPr>
                            <w:bookmarkStart w:id="203" w:name="_Toc80666960"/>
                            <w:r>
                              <w:t xml:space="preserve">Figure </w:t>
                            </w:r>
                            <w:r w:rsidR="00022F11">
                              <w:fldChar w:fldCharType="begin"/>
                            </w:r>
                            <w:r w:rsidR="00022F11">
                              <w:instrText xml:space="preserve"> SEQ Figure \* ARABIC </w:instrText>
                            </w:r>
                            <w:r w:rsidR="00022F11">
                              <w:fldChar w:fldCharType="separate"/>
                            </w:r>
                            <w:r w:rsidR="002A5205">
                              <w:rPr>
                                <w:noProof/>
                              </w:rPr>
                              <w:t>71</w:t>
                            </w:r>
                            <w:r w:rsidR="00022F11">
                              <w:rPr>
                                <w:noProof/>
                              </w:rPr>
                              <w:fldChar w:fldCharType="end"/>
                            </w:r>
                            <w:r>
                              <w:t>.InceptionV3-Confusion matrix-learning rate 0.5</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88C00" id="Text Box 385" o:spid="_x0000_s1099" type="#_x0000_t202" style="position:absolute;left:0;text-align:left;margin-left:145.15pt;margin-top:579.55pt;width:196.35pt;height:23.15pt;z-index:253479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" stroked="f">
                <v:textbox inset="0,0,0,0">
                  <w:txbxContent>
                    <w:p w14:paraId="58614ABA" w14:textId="19244651" w:rsidR="00E61060" w:rsidRPr="00D96165" w:rsidRDefault="00E61060" w:rsidP="00CA7E09">
                      <w:pPr>
                        <w:pStyle w:val="Caption"/>
                        <w:jc w:val="center"/>
                      </w:pPr>
                      <w:bookmarkStart w:id="204" w:name="_Toc80666960"/>
                      <w:r>
                        <w:t xml:space="preserve">Figure </w:t>
                      </w:r>
                      <w:r w:rsidR="00022F11">
                        <w:fldChar w:fldCharType="begin"/>
                      </w:r>
                      <w:r w:rsidR="00022F11">
                        <w:instrText xml:space="preserve"> SEQ Figure \* ARABIC </w:instrText>
                      </w:r>
                      <w:r w:rsidR="00022F11">
                        <w:fldChar w:fldCharType="separate"/>
                      </w:r>
                      <w:r w:rsidR="002A5205">
                        <w:rPr>
                          <w:noProof/>
                        </w:rPr>
                        <w:t>71</w:t>
                      </w:r>
                      <w:r w:rsidR="00022F11">
                        <w:rPr>
                          <w:noProof/>
                        </w:rPr>
                        <w:fldChar w:fldCharType="end"/>
                      </w:r>
                      <w:r>
                        <w:t>.InceptionV3-Confusion matrix-learning rate 0.5</w:t>
                      </w:r>
                      <w:bookmarkEnd w:id="204"/>
                    </w:p>
                  </w:txbxContent>
                </v:textbox>
                <w10:wrap type="topAndBottom" anchorx="margin"/>
              </v:shape>
            </w:pict>
          </mc:Fallback>
        </mc:AlternateContent>
      </w:r>
      <w:r w:rsidR="00E61060">
        <w:rPr>
          <w:noProof/>
        </w:rPr>
        <mc:AlternateContent>
          <mc:Choice Requires="wps">
            <w:drawing>
              <wp:anchor distT="0" distB="0" distL="114300" distR="114300" simplePos="0" relativeHeight="253463552" behindDoc="0" locked="0" layoutInCell="1" allowOverlap="1" wp14:anchorId="41AD39D8" wp14:editId="6F769786">
                <wp:simplePos x="0" y="0"/>
                <wp:positionH relativeFrom="margin">
                  <wp:align>left</wp:align>
                </wp:positionH>
                <wp:positionV relativeFrom="paragraph">
                  <wp:posOffset>7330881</wp:posOffset>
                </wp:positionV>
                <wp:extent cx="2501900" cy="317500"/>
                <wp:effectExtent l="0" t="0" r="0" b="6350"/>
                <wp:wrapTopAndBottom/>
                <wp:docPr id="384" name="Text Box 384"/>
                <wp:cNvGraphicFramePr/>
                <a:graphic xmlns:a="http://schemas.openxmlformats.org/drawingml/2006/main">
                  <a:graphicData uri="http://schemas.microsoft.com/office/word/2010/wordprocessingShape">
                    <wps:wsp>
                      <wps:cNvSpPr txBox="1"/>
                      <wps:spPr>
                        <a:xfrm>
                          <a:off x="0" y="0"/>
                          <a:ext cx="2501900" cy="317500"/>
                        </a:xfrm>
                        <a:prstGeom prst="rect">
                          <a:avLst/>
                        </a:prstGeom>
                        <a:solidFill>
                          <a:prstClr val="white"/>
                        </a:solidFill>
                        <a:ln>
                          <a:noFill/>
                        </a:ln>
                      </wps:spPr>
                      <wps:txbx>
                        <w:txbxContent>
                          <w:p w14:paraId="48E3B8D5" w14:textId="32C61C69" w:rsidR="00E61060" w:rsidRPr="004A2036" w:rsidRDefault="00E61060" w:rsidP="00E61060">
                            <w:pPr>
                              <w:pStyle w:val="Caption"/>
                              <w:jc w:val="center"/>
                            </w:pPr>
                            <w:bookmarkStart w:id="205" w:name="_Toc80666961"/>
                            <w:r>
                              <w:t xml:space="preserve">Figure </w:t>
                            </w:r>
                            <w:r w:rsidR="00022F11">
                              <w:fldChar w:fldCharType="begin"/>
                            </w:r>
                            <w:r w:rsidR="00022F11">
                              <w:instrText xml:space="preserve"> SEQ Figure \* ARABIC </w:instrText>
                            </w:r>
                            <w:r w:rsidR="00022F11">
                              <w:fldChar w:fldCharType="separate"/>
                            </w:r>
                            <w:r w:rsidR="002A5205">
                              <w:rPr>
                                <w:noProof/>
                              </w:rPr>
                              <w:t>72</w:t>
                            </w:r>
                            <w:r w:rsidR="00022F11">
                              <w:rPr>
                                <w:noProof/>
                              </w:rPr>
                              <w:fldChar w:fldCharType="end"/>
                            </w:r>
                            <w:r>
                              <w:t>.MobileNetV2-Confusion matrix-learning rate 0.5</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D39D8" id="Text Box 384" o:spid="_x0000_s1100" type="#_x0000_t202" style="position:absolute;left:0;text-align:left;margin-left:0;margin-top:577.25pt;width:197pt;height:25pt;z-index:253463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" stroked="f">
                <v:textbox inset="0,0,0,0">
                  <w:txbxContent>
                    <w:p w14:paraId="48E3B8D5" w14:textId="32C61C69" w:rsidR="00E61060" w:rsidRPr="004A2036" w:rsidRDefault="00E61060" w:rsidP="00E61060">
                      <w:pPr>
                        <w:pStyle w:val="Caption"/>
                        <w:jc w:val="center"/>
                      </w:pPr>
                      <w:bookmarkStart w:id="206" w:name="_Toc80666961"/>
                      <w:r>
                        <w:t xml:space="preserve">Figure </w:t>
                      </w:r>
                      <w:r w:rsidR="00022F11">
                        <w:fldChar w:fldCharType="begin"/>
                      </w:r>
                      <w:r w:rsidR="00022F11">
                        <w:instrText xml:space="preserve"> SEQ Figure \* ARABIC </w:instrText>
                      </w:r>
                      <w:r w:rsidR="00022F11">
                        <w:fldChar w:fldCharType="separate"/>
                      </w:r>
                      <w:r w:rsidR="002A5205">
                        <w:rPr>
                          <w:noProof/>
                        </w:rPr>
                        <w:t>72</w:t>
                      </w:r>
                      <w:r w:rsidR="00022F11">
                        <w:rPr>
                          <w:noProof/>
                        </w:rPr>
                        <w:fldChar w:fldCharType="end"/>
                      </w:r>
                      <w:r>
                        <w:t>.MobileNetV2-Confusion matrix-learning rate 0.5</w:t>
                      </w:r>
                      <w:bookmarkEnd w:id="206"/>
                    </w:p>
                  </w:txbxContent>
                </v:textbox>
                <w10:wrap type="topAndBottom" anchorx="margin"/>
              </v:shape>
            </w:pict>
          </mc:Fallback>
        </mc:AlternateContent>
      </w:r>
      <w:r w:rsidR="00DE6630">
        <w:rPr>
          <w:noProof/>
        </w:rPr>
        <mc:AlternateContent>
          <mc:Choice Requires="wps">
            <w:drawing>
              <wp:anchor distT="0" distB="0" distL="114300" distR="114300" simplePos="0" relativeHeight="253382656" behindDoc="0" locked="0" layoutInCell="1" allowOverlap="1" wp14:anchorId="4549A79B" wp14:editId="339FDA01">
                <wp:simplePos x="0" y="0"/>
                <wp:positionH relativeFrom="margin">
                  <wp:align>left</wp:align>
                </wp:positionH>
                <wp:positionV relativeFrom="paragraph">
                  <wp:posOffset>5838135</wp:posOffset>
                </wp:positionV>
                <wp:extent cx="2501900" cy="635"/>
                <wp:effectExtent l="0" t="0" r="0" b="0"/>
                <wp:wrapTopAndBottom/>
                <wp:docPr id="380" name="Text Box 380"/>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85EC68E" w14:textId="0CF05AA6" w:rsidR="00DE6630" w:rsidRPr="00B56960" w:rsidRDefault="00DE6630" w:rsidP="00DE6630">
                            <w:pPr>
                              <w:pStyle w:val="Caption"/>
                              <w:jc w:val="center"/>
                            </w:pPr>
                            <w:bookmarkStart w:id="207" w:name="_Toc80666962"/>
                            <w:r>
                              <w:t xml:space="preserve">Figure </w:t>
                            </w:r>
                            <w:r w:rsidR="00022F11">
                              <w:fldChar w:fldCharType="begin"/>
                            </w:r>
                            <w:r w:rsidR="00022F11">
                              <w:instrText xml:space="preserve"> SEQ Figure \* ARABIC </w:instrText>
                            </w:r>
                            <w:r w:rsidR="00022F11">
                              <w:fldChar w:fldCharType="separate"/>
                            </w:r>
                            <w:r w:rsidR="002A5205">
                              <w:rPr>
                                <w:noProof/>
                              </w:rPr>
                              <w:t>73</w:t>
                            </w:r>
                            <w:r w:rsidR="00022F11">
                              <w:rPr>
                                <w:noProof/>
                              </w:rPr>
                              <w:fldChar w:fldCharType="end"/>
                            </w:r>
                            <w:r>
                              <w:t>.VGG19-Confusion matrix-learning rate 0.5</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9A79B" id="Text Box 380" o:spid="_x0000_s1101" type="#_x0000_t202" style="position:absolute;left:0;text-align:left;margin-left:0;margin-top:459.7pt;width:197pt;height:.05pt;z-index:253382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" stroked="f">
                <v:textbox style="mso-fit-shape-to-text:t" inset="0,0,0,0">
                  <w:txbxContent>
                    <w:p w14:paraId="085EC68E" w14:textId="0CF05AA6" w:rsidR="00DE6630" w:rsidRPr="00B56960" w:rsidRDefault="00DE6630" w:rsidP="00DE6630">
                      <w:pPr>
                        <w:pStyle w:val="Caption"/>
                        <w:jc w:val="center"/>
                      </w:pPr>
                      <w:bookmarkStart w:id="208" w:name="_Toc80666962"/>
                      <w:r>
                        <w:t xml:space="preserve">Figure </w:t>
                      </w:r>
                      <w:r w:rsidR="00022F11">
                        <w:fldChar w:fldCharType="begin"/>
                      </w:r>
                      <w:r w:rsidR="00022F11">
                        <w:instrText xml:space="preserve"> SEQ Figure \* ARABIC </w:instrText>
                      </w:r>
                      <w:r w:rsidR="00022F11">
                        <w:fldChar w:fldCharType="separate"/>
                      </w:r>
                      <w:r w:rsidR="002A5205">
                        <w:rPr>
                          <w:noProof/>
                        </w:rPr>
                        <w:t>73</w:t>
                      </w:r>
                      <w:r w:rsidR="00022F11">
                        <w:rPr>
                          <w:noProof/>
                        </w:rPr>
                        <w:fldChar w:fldCharType="end"/>
                      </w:r>
                      <w:r>
                        <w:t>.VGG19-Confusion matrix-learning rate 0.5</w:t>
                      </w:r>
                      <w:bookmarkEnd w:id="208"/>
                    </w:p>
                  </w:txbxContent>
                </v:textbox>
                <w10:wrap type="topAndBottom" anchorx="margin"/>
              </v:shape>
            </w:pict>
          </mc:Fallback>
        </mc:AlternateContent>
      </w:r>
      <w:r w:rsidR="00FD028C" w:rsidRPr="00FD028C">
        <w:t>The figures above illustrate the incapacity of the models to learn since the accuracy line for training a validation did not change from the first epoch. The cross-entropy function indicated a very large validation loss, which means that the models made many errors</w:t>
      </w:r>
      <w:r w:rsidR="00544DB7">
        <w:t>.</w:t>
      </w:r>
      <w:r w:rsidR="009577D1" w:rsidRPr="009577D1">
        <w:rPr>
          <w:noProof/>
        </w:rPr>
        <w:t xml:space="preserve"> </w:t>
      </w:r>
    </w:p>
    <w:p w14:paraId="5E8B5BF7" w14:textId="1C9A050D" w:rsidR="00EF3650" w:rsidRDefault="00EF3650" w:rsidP="007A4981">
      <w:pPr>
        <w:ind w:firstLine="720"/>
      </w:pPr>
    </w:p>
    <w:p w14:paraId="5CDBC56F" w14:textId="1F919508" w:rsidR="009577D1" w:rsidRDefault="00F4611F" w:rsidP="007A4981">
      <w:pPr>
        <w:ind w:firstLine="720"/>
        <w:rPr>
          <w:noProof/>
        </w:rPr>
      </w:pPr>
      <w:r>
        <w:rPr>
          <w:noProof/>
        </w:rPr>
        <mc:AlternateContent>
          <mc:Choice Requires="wps">
            <w:drawing>
              <wp:anchor distT="0" distB="0" distL="114300" distR="114300" simplePos="0" relativeHeight="253520896" behindDoc="0" locked="0" layoutInCell="1" allowOverlap="1" wp14:anchorId="71CD3D41" wp14:editId="167B289D">
                <wp:simplePos x="0" y="0"/>
                <wp:positionH relativeFrom="column">
                  <wp:posOffset>3156585</wp:posOffset>
                </wp:positionH>
                <wp:positionV relativeFrom="paragraph">
                  <wp:posOffset>4765040</wp:posOffset>
                </wp:positionV>
                <wp:extent cx="2574925" cy="635"/>
                <wp:effectExtent l="0" t="0" r="0" b="0"/>
                <wp:wrapTopAndBottom/>
                <wp:docPr id="393" name="Text Box 393"/>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2D51E979" w14:textId="3C0CCD30" w:rsidR="00F4611F" w:rsidRPr="00E9053E" w:rsidRDefault="00F4611F" w:rsidP="00F4611F">
                            <w:pPr>
                              <w:pStyle w:val="Caption"/>
                              <w:jc w:val="center"/>
                              <w:rPr>
                                <w:noProof/>
                              </w:rPr>
                            </w:pPr>
                            <w:bookmarkStart w:id="209" w:name="_Toc80666963"/>
                            <w:r>
                              <w:t xml:space="preserve">Figure </w:t>
                            </w:r>
                            <w:r w:rsidR="00022F11">
                              <w:fldChar w:fldCharType="begin"/>
                            </w:r>
                            <w:r w:rsidR="00022F11">
                              <w:instrText xml:space="preserve"> SEQ Figure \* ARABIC </w:instrText>
                            </w:r>
                            <w:r w:rsidR="00022F11">
                              <w:fldChar w:fldCharType="separate"/>
                            </w:r>
                            <w:r w:rsidR="002A5205">
                              <w:rPr>
                                <w:noProof/>
                              </w:rPr>
                              <w:t>74</w:t>
                            </w:r>
                            <w:r w:rsidR="00022F11">
                              <w:rPr>
                                <w:noProof/>
                              </w:rPr>
                              <w:fldChar w:fldCharType="end"/>
                            </w:r>
                            <w:r>
                              <w:t>.InceptionV3-Clasification report-</w:t>
                            </w:r>
                            <w:r w:rsidR="008C61E2">
                              <w:t>learning rate</w:t>
                            </w:r>
                            <w:r>
                              <w:t xml:space="preserve"> 0.5</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D3D41" id="Text Box 393" o:spid="_x0000_s1102" type="#_x0000_t202" style="position:absolute;left:0;text-align:left;margin-left:248.55pt;margin-top:375.2pt;width:202.75pt;height:.05pt;z-index:25352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" stroked="f">
                <v:textbox style="mso-fit-shape-to-text:t" inset="0,0,0,0">
                  <w:txbxContent>
                    <w:p w14:paraId="2D51E979" w14:textId="3C0CCD30" w:rsidR="00F4611F" w:rsidRPr="00E9053E" w:rsidRDefault="00F4611F" w:rsidP="00F4611F">
                      <w:pPr>
                        <w:pStyle w:val="Caption"/>
                        <w:jc w:val="center"/>
                        <w:rPr>
                          <w:noProof/>
                        </w:rPr>
                      </w:pPr>
                      <w:bookmarkStart w:id="210" w:name="_Toc80666963"/>
                      <w:r>
                        <w:t xml:space="preserve">Figure </w:t>
                      </w:r>
                      <w:r w:rsidR="00022F11">
                        <w:fldChar w:fldCharType="begin"/>
                      </w:r>
                      <w:r w:rsidR="00022F11">
                        <w:instrText xml:space="preserve"> SEQ Figure \* ARABIC </w:instrText>
                      </w:r>
                      <w:r w:rsidR="00022F11">
                        <w:fldChar w:fldCharType="separate"/>
                      </w:r>
                      <w:r w:rsidR="002A5205">
                        <w:rPr>
                          <w:noProof/>
                        </w:rPr>
                        <w:t>74</w:t>
                      </w:r>
                      <w:r w:rsidR="00022F11">
                        <w:rPr>
                          <w:noProof/>
                        </w:rPr>
                        <w:fldChar w:fldCharType="end"/>
                      </w:r>
                      <w:r>
                        <w:t>.InceptionV3-Clasification report-</w:t>
                      </w:r>
                      <w:r w:rsidR="008C61E2">
                        <w:t>learning rate</w:t>
                      </w:r>
                      <w:r>
                        <w:t xml:space="preserve"> 0.5</w:t>
                      </w:r>
                      <w:bookmarkEnd w:id="210"/>
                    </w:p>
                  </w:txbxContent>
                </v:textbox>
                <w10:wrap type="topAndBottom"/>
              </v:shape>
            </w:pict>
          </mc:Fallback>
        </mc:AlternateContent>
      </w:r>
      <w:r w:rsidRPr="00132036">
        <w:rPr>
          <w:noProof/>
        </w:rPr>
        <w:drawing>
          <wp:anchor distT="0" distB="0" distL="114300" distR="114300" simplePos="0" relativeHeight="253512704" behindDoc="0" locked="0" layoutInCell="1" allowOverlap="1" wp14:anchorId="3C086A07" wp14:editId="0DD1D71F">
            <wp:simplePos x="0" y="0"/>
            <wp:positionH relativeFrom="margin">
              <wp:align>right</wp:align>
            </wp:positionH>
            <wp:positionV relativeFrom="paragraph">
              <wp:posOffset>3070473</wp:posOffset>
            </wp:positionV>
            <wp:extent cx="2575157" cy="1637969"/>
            <wp:effectExtent l="0" t="0" r="0" b="635"/>
            <wp:wrapTopAndBottom/>
            <wp:docPr id="391" name="Picture 3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abl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575157" cy="1637969"/>
                    </a:xfrm>
                    <a:prstGeom prst="rect">
                      <a:avLst/>
                    </a:prstGeom>
                  </pic:spPr>
                </pic:pic>
              </a:graphicData>
            </a:graphic>
          </wp:anchor>
        </w:drawing>
      </w:r>
      <w:r>
        <w:rPr>
          <w:noProof/>
        </w:rPr>
        <mc:AlternateContent>
          <mc:Choice Requires="wps">
            <w:drawing>
              <wp:anchor distT="0" distB="0" distL="114300" distR="114300" simplePos="0" relativeHeight="253516800" behindDoc="0" locked="0" layoutInCell="1" allowOverlap="1" wp14:anchorId="6E1D8732" wp14:editId="463669B2">
                <wp:simplePos x="0" y="0"/>
                <wp:positionH relativeFrom="column">
                  <wp:posOffset>0</wp:posOffset>
                </wp:positionH>
                <wp:positionV relativeFrom="paragraph">
                  <wp:posOffset>4650740</wp:posOffset>
                </wp:positionV>
                <wp:extent cx="2574925" cy="635"/>
                <wp:effectExtent l="0" t="0" r="0" b="0"/>
                <wp:wrapTopAndBottom/>
                <wp:docPr id="392" name="Text Box 39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5C94ADF7" w14:textId="39F7850B" w:rsidR="00F4611F" w:rsidRPr="007D732A" w:rsidRDefault="00F4611F" w:rsidP="00F4611F">
                            <w:pPr>
                              <w:pStyle w:val="Caption"/>
                              <w:jc w:val="center"/>
                              <w:rPr>
                                <w:noProof/>
                              </w:rPr>
                            </w:pPr>
                            <w:bookmarkStart w:id="211" w:name="_Toc80666964"/>
                            <w:r>
                              <w:t xml:space="preserve">Figure </w:t>
                            </w:r>
                            <w:r w:rsidR="00022F11">
                              <w:fldChar w:fldCharType="begin"/>
                            </w:r>
                            <w:r w:rsidR="00022F11">
                              <w:instrText xml:space="preserve"> SEQ Figure \* ARABIC </w:instrText>
                            </w:r>
                            <w:r w:rsidR="00022F11">
                              <w:fldChar w:fldCharType="separate"/>
                            </w:r>
                            <w:r w:rsidR="002A5205">
                              <w:rPr>
                                <w:noProof/>
                              </w:rPr>
                              <w:t>75</w:t>
                            </w:r>
                            <w:r w:rsidR="00022F11">
                              <w:rPr>
                                <w:noProof/>
                              </w:rPr>
                              <w:fldChar w:fldCharType="end"/>
                            </w:r>
                            <w:r>
                              <w:t>.MobileNetV2-Clasification report-</w:t>
                            </w:r>
                            <w:r w:rsidR="008C61E2">
                              <w:t>learning</w:t>
                            </w:r>
                            <w:r>
                              <w:t xml:space="preserve"> rate 0.5</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D8732" id="Text Box 392" o:spid="_x0000_s1103" type="#_x0000_t202" style="position:absolute;left:0;text-align:left;margin-left:0;margin-top:366.2pt;width:202.75pt;height:.05pt;z-index:2535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lNMgIAAGkEAAAOAAAAZHJzL2Uyb0RvYy54bWysVFFv2yAQfp+0/4B4X5ykS7Na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" stroked="f">
                <v:textbox style="mso-fit-shape-to-text:t" inset="0,0,0,0">
                  <w:txbxContent>
                    <w:p w14:paraId="5C94ADF7" w14:textId="39F7850B" w:rsidR="00F4611F" w:rsidRPr="007D732A" w:rsidRDefault="00F4611F" w:rsidP="00F4611F">
                      <w:pPr>
                        <w:pStyle w:val="Caption"/>
                        <w:jc w:val="center"/>
                        <w:rPr>
                          <w:noProof/>
                        </w:rPr>
                      </w:pPr>
                      <w:bookmarkStart w:id="212" w:name="_Toc80666964"/>
                      <w:r>
                        <w:t xml:space="preserve">Figure </w:t>
                      </w:r>
                      <w:r w:rsidR="00022F11">
                        <w:fldChar w:fldCharType="begin"/>
                      </w:r>
                      <w:r w:rsidR="00022F11">
                        <w:instrText xml:space="preserve"> SEQ Figure \* ARABIC </w:instrText>
                      </w:r>
                      <w:r w:rsidR="00022F11">
                        <w:fldChar w:fldCharType="separate"/>
                      </w:r>
                      <w:r w:rsidR="002A5205">
                        <w:rPr>
                          <w:noProof/>
                        </w:rPr>
                        <w:t>75</w:t>
                      </w:r>
                      <w:r w:rsidR="00022F11">
                        <w:rPr>
                          <w:noProof/>
                        </w:rPr>
                        <w:fldChar w:fldCharType="end"/>
                      </w:r>
                      <w:r>
                        <w:t>.MobileNetV2-Clasification report-</w:t>
                      </w:r>
                      <w:r w:rsidR="008C61E2">
                        <w:t>learning</w:t>
                      </w:r>
                      <w:r>
                        <w:t xml:space="preserve"> rate 0.5</w:t>
                      </w:r>
                      <w:bookmarkEnd w:id="212"/>
                    </w:p>
                  </w:txbxContent>
                </v:textbox>
                <w10:wrap type="topAndBottom"/>
              </v:shape>
            </w:pict>
          </mc:Fallback>
        </mc:AlternateContent>
      </w:r>
      <w:r w:rsidR="004F50AA" w:rsidRPr="00132036">
        <w:rPr>
          <w:noProof/>
        </w:rPr>
        <w:drawing>
          <wp:anchor distT="0" distB="0" distL="114300" distR="114300" simplePos="0" relativeHeight="253508608" behindDoc="0" locked="0" layoutInCell="1" allowOverlap="1" wp14:anchorId="1D74FDAE" wp14:editId="3081BCAA">
            <wp:simplePos x="0" y="0"/>
            <wp:positionH relativeFrom="margin">
              <wp:align>left</wp:align>
            </wp:positionH>
            <wp:positionV relativeFrom="paragraph">
              <wp:posOffset>2956063</wp:posOffset>
            </wp:positionV>
            <wp:extent cx="2575157" cy="1637969"/>
            <wp:effectExtent l="0" t="0" r="0" b="635"/>
            <wp:wrapTopAndBottom/>
            <wp:docPr id="390" name="Picture 3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abl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575157" cy="1637969"/>
                    </a:xfrm>
                    <a:prstGeom prst="rect">
                      <a:avLst/>
                    </a:prstGeom>
                  </pic:spPr>
                </pic:pic>
              </a:graphicData>
            </a:graphic>
          </wp:anchor>
        </w:drawing>
      </w:r>
      <w:r w:rsidR="009C2DAE">
        <w:rPr>
          <w:noProof/>
        </w:rPr>
        <mc:AlternateContent>
          <mc:Choice Requires="wps">
            <w:drawing>
              <wp:anchor distT="0" distB="0" distL="114300" distR="114300" simplePos="0" relativeHeight="253503488" behindDoc="0" locked="0" layoutInCell="1" allowOverlap="1" wp14:anchorId="2BDE00DF" wp14:editId="7C2F87EB">
                <wp:simplePos x="0" y="0"/>
                <wp:positionH relativeFrom="column">
                  <wp:posOffset>3156585</wp:posOffset>
                </wp:positionH>
                <wp:positionV relativeFrom="paragraph">
                  <wp:posOffset>2729865</wp:posOffset>
                </wp:positionV>
                <wp:extent cx="2574925" cy="635"/>
                <wp:effectExtent l="0" t="0" r="0" b="0"/>
                <wp:wrapTopAndBottom/>
                <wp:docPr id="389" name="Text Box 389"/>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86C053" w14:textId="17A8FEFD" w:rsidR="009C2DAE" w:rsidRPr="001C3357" w:rsidRDefault="009C2DAE" w:rsidP="004F50AA">
                            <w:pPr>
                              <w:pStyle w:val="Caption"/>
                              <w:jc w:val="center"/>
                              <w:rPr>
                                <w:noProof/>
                              </w:rPr>
                            </w:pPr>
                            <w:bookmarkStart w:id="213" w:name="_Toc80666965"/>
                            <w:r>
                              <w:t xml:space="preserve">Figure </w:t>
                            </w:r>
                            <w:r w:rsidR="00022F11">
                              <w:fldChar w:fldCharType="begin"/>
                            </w:r>
                            <w:r w:rsidR="00022F11">
                              <w:instrText xml:space="preserve"> SEQ Figure \* ARABIC </w:instrText>
                            </w:r>
                            <w:r w:rsidR="00022F11">
                              <w:fldChar w:fldCharType="separate"/>
                            </w:r>
                            <w:r w:rsidR="002A5205">
                              <w:rPr>
                                <w:noProof/>
                              </w:rPr>
                              <w:t>76</w:t>
                            </w:r>
                            <w:r w:rsidR="00022F11">
                              <w:rPr>
                                <w:noProof/>
                              </w:rPr>
                              <w:fldChar w:fldCharType="end"/>
                            </w:r>
                            <w:r>
                              <w:t>.ResNet101V2-Clasification report-learning rate 0.5</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00DF" id="Text Box 389" o:spid="_x0000_s1104" type="#_x0000_t202" style="position:absolute;left:0;text-align:left;margin-left:248.55pt;margin-top:214.95pt;width:202.75pt;height:.05pt;z-index:25350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" stroked="f">
                <v:textbox style="mso-fit-shape-to-text:t" inset="0,0,0,0">
                  <w:txbxContent>
                    <w:p w14:paraId="6C86C053" w14:textId="17A8FEFD" w:rsidR="009C2DAE" w:rsidRPr="001C3357" w:rsidRDefault="009C2DAE" w:rsidP="004F50AA">
                      <w:pPr>
                        <w:pStyle w:val="Caption"/>
                        <w:jc w:val="center"/>
                        <w:rPr>
                          <w:noProof/>
                        </w:rPr>
                      </w:pPr>
                      <w:bookmarkStart w:id="214" w:name="_Toc80666965"/>
                      <w:r>
                        <w:t xml:space="preserve">Figure </w:t>
                      </w:r>
                      <w:r w:rsidR="00022F11">
                        <w:fldChar w:fldCharType="begin"/>
                      </w:r>
                      <w:r w:rsidR="00022F11">
                        <w:instrText xml:space="preserve"> SEQ Figure \* ARABIC </w:instrText>
                      </w:r>
                      <w:r w:rsidR="00022F11">
                        <w:fldChar w:fldCharType="separate"/>
                      </w:r>
                      <w:r w:rsidR="002A5205">
                        <w:rPr>
                          <w:noProof/>
                        </w:rPr>
                        <w:t>76</w:t>
                      </w:r>
                      <w:r w:rsidR="00022F11">
                        <w:rPr>
                          <w:noProof/>
                        </w:rPr>
                        <w:fldChar w:fldCharType="end"/>
                      </w:r>
                      <w:r>
                        <w:t>.ResNet101V2-Clasification report-learning rate 0.5</w:t>
                      </w:r>
                      <w:bookmarkEnd w:id="214"/>
                    </w:p>
                  </w:txbxContent>
                </v:textbox>
                <w10:wrap type="topAndBottom"/>
              </v:shape>
            </w:pict>
          </mc:Fallback>
        </mc:AlternateContent>
      </w:r>
      <w:r w:rsidR="009C2DAE" w:rsidRPr="00132036">
        <w:rPr>
          <w:noProof/>
        </w:rPr>
        <w:drawing>
          <wp:anchor distT="0" distB="0" distL="114300" distR="114300" simplePos="0" relativeHeight="253493248" behindDoc="0" locked="0" layoutInCell="1" allowOverlap="1" wp14:anchorId="5CD0473B" wp14:editId="467E2B1F">
            <wp:simplePos x="0" y="0"/>
            <wp:positionH relativeFrom="margin">
              <wp:align>right</wp:align>
            </wp:positionH>
            <wp:positionV relativeFrom="paragraph">
              <wp:posOffset>1035491</wp:posOffset>
            </wp:positionV>
            <wp:extent cx="2575157" cy="1637969"/>
            <wp:effectExtent l="0" t="0" r="0" b="635"/>
            <wp:wrapTopAndBottom/>
            <wp:docPr id="387" name="Picture 3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abl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575157" cy="1637969"/>
                    </a:xfrm>
                    <a:prstGeom prst="rect">
                      <a:avLst/>
                    </a:prstGeom>
                  </pic:spPr>
                </pic:pic>
              </a:graphicData>
            </a:graphic>
          </wp:anchor>
        </w:drawing>
      </w:r>
      <w:r w:rsidR="009C2DAE">
        <w:rPr>
          <w:noProof/>
        </w:rPr>
        <mc:AlternateContent>
          <mc:Choice Requires="wps">
            <w:drawing>
              <wp:anchor distT="0" distB="0" distL="114300" distR="114300" simplePos="0" relativeHeight="253498368" behindDoc="0" locked="0" layoutInCell="1" allowOverlap="1" wp14:anchorId="5F1D956D" wp14:editId="71491BB3">
                <wp:simplePos x="0" y="0"/>
                <wp:positionH relativeFrom="column">
                  <wp:posOffset>0</wp:posOffset>
                </wp:positionH>
                <wp:positionV relativeFrom="paragraph">
                  <wp:posOffset>2688590</wp:posOffset>
                </wp:positionV>
                <wp:extent cx="2574925"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57384DE0" w14:textId="440E0231" w:rsidR="009C2DAE" w:rsidRPr="00593496" w:rsidRDefault="009C2DAE" w:rsidP="004F50AA">
                            <w:pPr>
                              <w:pStyle w:val="Caption"/>
                              <w:jc w:val="center"/>
                              <w:rPr>
                                <w:noProof/>
                              </w:rPr>
                            </w:pPr>
                            <w:bookmarkStart w:id="215" w:name="_Toc80666966"/>
                            <w:r>
                              <w:t xml:space="preserve">Figure </w:t>
                            </w:r>
                            <w:r w:rsidR="00022F11">
                              <w:fldChar w:fldCharType="begin"/>
                            </w:r>
                            <w:r w:rsidR="00022F11">
                              <w:instrText xml:space="preserve"> SEQ Figure \* ARABIC </w:instrText>
                            </w:r>
                            <w:r w:rsidR="00022F11">
                              <w:fldChar w:fldCharType="separate"/>
                            </w:r>
                            <w:r w:rsidR="002A5205">
                              <w:rPr>
                                <w:noProof/>
                              </w:rPr>
                              <w:t>77</w:t>
                            </w:r>
                            <w:r w:rsidR="00022F11">
                              <w:rPr>
                                <w:noProof/>
                              </w:rPr>
                              <w:fldChar w:fldCharType="end"/>
                            </w:r>
                            <w:r>
                              <w:t>.VGG19-Clasification report-learning rate 0.5</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D956D" id="Text Box 388" o:spid="_x0000_s1105" type="#_x0000_t202" style="position:absolute;left:0;text-align:left;margin-left:0;margin-top:211.7pt;width:202.75pt;height:.05pt;z-index:2534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KQMgIAAGk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" stroked="f">
                <v:textbox style="mso-fit-shape-to-text:t" inset="0,0,0,0">
                  <w:txbxContent>
                    <w:p w14:paraId="57384DE0" w14:textId="440E0231" w:rsidR="009C2DAE" w:rsidRPr="00593496" w:rsidRDefault="009C2DAE" w:rsidP="004F50AA">
                      <w:pPr>
                        <w:pStyle w:val="Caption"/>
                        <w:jc w:val="center"/>
                        <w:rPr>
                          <w:noProof/>
                        </w:rPr>
                      </w:pPr>
                      <w:bookmarkStart w:id="216" w:name="_Toc80666966"/>
                      <w:r>
                        <w:t xml:space="preserve">Figure </w:t>
                      </w:r>
                      <w:r w:rsidR="00022F11">
                        <w:fldChar w:fldCharType="begin"/>
                      </w:r>
                      <w:r w:rsidR="00022F11">
                        <w:instrText xml:space="preserve"> SEQ Figure \* ARABIC </w:instrText>
                      </w:r>
                      <w:r w:rsidR="00022F11">
                        <w:fldChar w:fldCharType="separate"/>
                      </w:r>
                      <w:r w:rsidR="002A5205">
                        <w:rPr>
                          <w:noProof/>
                        </w:rPr>
                        <w:t>77</w:t>
                      </w:r>
                      <w:r w:rsidR="00022F11">
                        <w:rPr>
                          <w:noProof/>
                        </w:rPr>
                        <w:fldChar w:fldCharType="end"/>
                      </w:r>
                      <w:r>
                        <w:t>.VGG19-Clasification report-learning rate 0.5</w:t>
                      </w:r>
                      <w:bookmarkEnd w:id="216"/>
                    </w:p>
                  </w:txbxContent>
                </v:textbox>
                <w10:wrap type="topAndBottom"/>
              </v:shape>
            </w:pict>
          </mc:Fallback>
        </mc:AlternateContent>
      </w:r>
      <w:r w:rsidR="00BE3021" w:rsidRPr="00132036">
        <w:rPr>
          <w:noProof/>
        </w:rPr>
        <w:drawing>
          <wp:anchor distT="0" distB="0" distL="114300" distR="114300" simplePos="0" relativeHeight="253488128" behindDoc="0" locked="0" layoutInCell="1" allowOverlap="1" wp14:anchorId="40C782BD" wp14:editId="1CB8A142">
            <wp:simplePos x="0" y="0"/>
            <wp:positionH relativeFrom="margin">
              <wp:align>left</wp:align>
            </wp:positionH>
            <wp:positionV relativeFrom="paragraph">
              <wp:posOffset>994051</wp:posOffset>
            </wp:positionV>
            <wp:extent cx="2575157" cy="1637969"/>
            <wp:effectExtent l="0" t="0" r="0" b="635"/>
            <wp:wrapTopAndBottom/>
            <wp:docPr id="386" name="Picture 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able&#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575157" cy="1637969"/>
                    </a:xfrm>
                    <a:prstGeom prst="rect">
                      <a:avLst/>
                    </a:prstGeom>
                  </pic:spPr>
                </pic:pic>
              </a:graphicData>
            </a:graphic>
          </wp:anchor>
        </w:drawing>
      </w:r>
      <w:r w:rsidR="00C6340A" w:rsidRPr="00C6340A">
        <w:t xml:space="preserve"> According to the confusion matrix, all of the pictures were categorised as happy. This demonstrates that the 47% accuracy does not necessarily imply that the models improved throughout training. This rate of learning is incorrect for this kind of categorisation since no model is generalisable. The models obtained such high accuracy even though six out of seven classes have no accuracies because the happy class comprises 47% of all testing images.</w:t>
      </w:r>
      <w:r w:rsidR="00963623" w:rsidRPr="00963623">
        <w:rPr>
          <w:noProof/>
        </w:rPr>
        <w:t xml:space="preserve"> </w:t>
      </w:r>
    </w:p>
    <w:p w14:paraId="7A4C5D27" w14:textId="424C3B89" w:rsidR="00C63939" w:rsidRDefault="006969A3" w:rsidP="007A4981">
      <w:pPr>
        <w:ind w:firstLine="720"/>
        <w:rPr>
          <w:noProof/>
        </w:rPr>
      </w:pPr>
      <w:r>
        <w:rPr>
          <w:noProof/>
        </w:rPr>
        <mc:AlternateContent>
          <mc:Choice Requires="wps">
            <w:drawing>
              <wp:anchor distT="0" distB="0" distL="114300" distR="114300" simplePos="0" relativeHeight="253545472" behindDoc="0" locked="0" layoutInCell="1" allowOverlap="1" wp14:anchorId="61F77018" wp14:editId="720F24EF">
                <wp:simplePos x="0" y="0"/>
                <wp:positionH relativeFrom="margin">
                  <wp:align>right</wp:align>
                </wp:positionH>
                <wp:positionV relativeFrom="paragraph">
                  <wp:posOffset>6396852</wp:posOffset>
                </wp:positionV>
                <wp:extent cx="2527935" cy="635"/>
                <wp:effectExtent l="0" t="0" r="5715" b="0"/>
                <wp:wrapTopAndBottom/>
                <wp:docPr id="397" name="Text Box 39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34CAD632" w14:textId="52341713" w:rsidR="00204A49" w:rsidRPr="00E4132D" w:rsidRDefault="00204A49" w:rsidP="006969A3">
                            <w:pPr>
                              <w:pStyle w:val="Caption"/>
                              <w:jc w:val="center"/>
                              <w:rPr>
                                <w:noProof/>
                              </w:rPr>
                            </w:pPr>
                            <w:bookmarkStart w:id="217" w:name="_Toc80666967"/>
                            <w:r>
                              <w:t xml:space="preserve">Figure </w:t>
                            </w:r>
                            <w:r w:rsidR="00022F11">
                              <w:fldChar w:fldCharType="begin"/>
                            </w:r>
                            <w:r w:rsidR="00022F11">
                              <w:instrText xml:space="preserve"> SEQ Figure \* ARABIC </w:instrText>
                            </w:r>
                            <w:r w:rsidR="00022F11">
                              <w:fldChar w:fldCharType="separate"/>
                            </w:r>
                            <w:r w:rsidR="002A5205">
                              <w:rPr>
                                <w:noProof/>
                              </w:rPr>
                              <w:t>78</w:t>
                            </w:r>
                            <w:r w:rsidR="00022F11">
                              <w:rPr>
                                <w:noProof/>
                              </w:rPr>
                              <w:fldChar w:fldCharType="end"/>
                            </w:r>
                            <w:r>
                              <w:t>.ResNet101V2-learning rate 0.</w:t>
                            </w:r>
                            <w:r w:rsidR="00B6384F">
                              <w:t>0</w:t>
                            </w:r>
                            <w:r>
                              <w:t>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77018" id="Text Box 397" o:spid="_x0000_s1106" type="#_x0000_t202" style="position:absolute;left:0;text-align:left;margin-left:147.85pt;margin-top:503.7pt;width:199.05pt;height:.05pt;z-index:25354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" stroked="f">
                <v:textbox style="mso-fit-shape-to-text:t" inset="0,0,0,0">
                  <w:txbxContent>
                    <w:p w14:paraId="34CAD632" w14:textId="52341713" w:rsidR="00204A49" w:rsidRPr="00E4132D" w:rsidRDefault="00204A49" w:rsidP="006969A3">
                      <w:pPr>
                        <w:pStyle w:val="Caption"/>
                        <w:jc w:val="center"/>
                        <w:rPr>
                          <w:noProof/>
                        </w:rPr>
                      </w:pPr>
                      <w:bookmarkStart w:id="218" w:name="_Toc80666967"/>
                      <w:r>
                        <w:t xml:space="preserve">Figure </w:t>
                      </w:r>
                      <w:r w:rsidR="00022F11">
                        <w:fldChar w:fldCharType="begin"/>
                      </w:r>
                      <w:r w:rsidR="00022F11">
                        <w:instrText xml:space="preserve"> SEQ Figure \* ARABIC </w:instrText>
                      </w:r>
                      <w:r w:rsidR="00022F11">
                        <w:fldChar w:fldCharType="separate"/>
                      </w:r>
                      <w:r w:rsidR="002A5205">
                        <w:rPr>
                          <w:noProof/>
                        </w:rPr>
                        <w:t>78</w:t>
                      </w:r>
                      <w:r w:rsidR="00022F11">
                        <w:rPr>
                          <w:noProof/>
                        </w:rPr>
                        <w:fldChar w:fldCharType="end"/>
                      </w:r>
                      <w:r>
                        <w:t>.ResNet101V2-learning rate 0.</w:t>
                      </w:r>
                      <w:r w:rsidR="00B6384F">
                        <w:t>0</w:t>
                      </w:r>
                      <w:r>
                        <w:t>1</w:t>
                      </w:r>
                      <w:bookmarkEnd w:id="218"/>
                    </w:p>
                  </w:txbxContent>
                </v:textbox>
                <w10:wrap type="topAndBottom" anchorx="margin"/>
              </v:shape>
            </w:pict>
          </mc:Fallback>
        </mc:AlternateContent>
      </w:r>
      <w:r w:rsidRPr="00790C48">
        <w:rPr>
          <w:noProof/>
        </w:rPr>
        <w:drawing>
          <wp:anchor distT="0" distB="0" distL="114300" distR="114300" simplePos="0" relativeHeight="253535232" behindDoc="0" locked="0" layoutInCell="1" allowOverlap="1" wp14:anchorId="393ED152" wp14:editId="4A08DB5C">
            <wp:simplePos x="0" y="0"/>
            <wp:positionH relativeFrom="margin">
              <wp:align>right</wp:align>
            </wp:positionH>
            <wp:positionV relativeFrom="paragraph">
              <wp:posOffset>4997312</wp:posOffset>
            </wp:positionV>
            <wp:extent cx="2527935" cy="1342390"/>
            <wp:effectExtent l="0" t="0" r="5715" b="0"/>
            <wp:wrapTopAndBottom/>
            <wp:docPr id="395" name="Picture 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application&#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27935" cy="1342390"/>
                    </a:xfrm>
                    <a:prstGeom prst="rect">
                      <a:avLst/>
                    </a:prstGeom>
                  </pic:spPr>
                </pic:pic>
              </a:graphicData>
            </a:graphic>
            <wp14:sizeRelH relativeFrom="margin">
              <wp14:pctWidth>0</wp14:pctWidth>
            </wp14:sizeRelH>
            <wp14:sizeRelV relativeFrom="margin">
              <wp14:pctHeight>0</wp14:pctHeight>
            </wp14:sizeRelV>
          </wp:anchor>
        </w:drawing>
      </w:r>
      <w:r w:rsidR="00790C48">
        <w:rPr>
          <w:noProof/>
        </w:rPr>
        <mc:AlternateContent>
          <mc:Choice Requires="wps">
            <w:drawing>
              <wp:anchor distT="0" distB="0" distL="114300" distR="114300" simplePos="0" relativeHeight="253538304" behindDoc="0" locked="0" layoutInCell="1" allowOverlap="1" wp14:anchorId="455CD4E2" wp14:editId="50D4400C">
                <wp:simplePos x="0" y="0"/>
                <wp:positionH relativeFrom="column">
                  <wp:posOffset>0</wp:posOffset>
                </wp:positionH>
                <wp:positionV relativeFrom="paragraph">
                  <wp:posOffset>6372225</wp:posOffset>
                </wp:positionV>
                <wp:extent cx="2488565" cy="635"/>
                <wp:effectExtent l="0" t="0" r="0" b="0"/>
                <wp:wrapTopAndBottom/>
                <wp:docPr id="396" name="Text Box 396"/>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573070C7" w14:textId="744A422C" w:rsidR="00790C48" w:rsidRPr="00207A62" w:rsidRDefault="00790C48" w:rsidP="00204A49">
                            <w:pPr>
                              <w:pStyle w:val="Caption"/>
                              <w:jc w:val="center"/>
                              <w:rPr>
                                <w:noProof/>
                              </w:rPr>
                            </w:pPr>
                            <w:bookmarkStart w:id="219" w:name="_Toc80666968"/>
                            <w:r>
                              <w:t xml:space="preserve">Figure </w:t>
                            </w:r>
                            <w:r w:rsidR="00022F11">
                              <w:fldChar w:fldCharType="begin"/>
                            </w:r>
                            <w:r w:rsidR="00022F11">
                              <w:instrText xml:space="preserve"> SEQ Figure \* ARABIC </w:instrText>
                            </w:r>
                            <w:r w:rsidR="00022F11">
                              <w:fldChar w:fldCharType="separate"/>
                            </w:r>
                            <w:r w:rsidR="002A5205">
                              <w:rPr>
                                <w:noProof/>
                              </w:rPr>
                              <w:t>79</w:t>
                            </w:r>
                            <w:r w:rsidR="00022F11">
                              <w:rPr>
                                <w:noProof/>
                              </w:rPr>
                              <w:fldChar w:fldCharType="end"/>
                            </w:r>
                            <w:r>
                              <w:t>.VGG19-learning rate 0.</w:t>
                            </w:r>
                            <w:r w:rsidR="008D0F7D">
                              <w:t>0</w:t>
                            </w:r>
                            <w:r>
                              <w:t>1</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CD4E2" id="Text Box 396" o:spid="_x0000_s1107" type="#_x0000_t202" style="position:absolute;left:0;text-align:left;margin-left:0;margin-top:501.75pt;width:195.95pt;height:.05pt;z-index:2535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PhlMQIAAGkEAAAOAAAAZHJzL2Uyb0RvYy54bWysVMGO2jAQvVfqP1i+lwBbE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" stroked="f">
                <v:textbox style="mso-fit-shape-to-text:t" inset="0,0,0,0">
                  <w:txbxContent>
                    <w:p w14:paraId="573070C7" w14:textId="744A422C" w:rsidR="00790C48" w:rsidRPr="00207A62" w:rsidRDefault="00790C48" w:rsidP="00204A49">
                      <w:pPr>
                        <w:pStyle w:val="Caption"/>
                        <w:jc w:val="center"/>
                        <w:rPr>
                          <w:noProof/>
                        </w:rPr>
                      </w:pPr>
                      <w:bookmarkStart w:id="220" w:name="_Toc80666968"/>
                      <w:r>
                        <w:t xml:space="preserve">Figure </w:t>
                      </w:r>
                      <w:r w:rsidR="00022F11">
                        <w:fldChar w:fldCharType="begin"/>
                      </w:r>
                      <w:r w:rsidR="00022F11">
                        <w:instrText xml:space="preserve"> SEQ Figure \* ARABIC </w:instrText>
                      </w:r>
                      <w:r w:rsidR="00022F11">
                        <w:fldChar w:fldCharType="separate"/>
                      </w:r>
                      <w:r w:rsidR="002A5205">
                        <w:rPr>
                          <w:noProof/>
                        </w:rPr>
                        <w:t>79</w:t>
                      </w:r>
                      <w:r w:rsidR="00022F11">
                        <w:rPr>
                          <w:noProof/>
                        </w:rPr>
                        <w:fldChar w:fldCharType="end"/>
                      </w:r>
                      <w:r>
                        <w:t>.VGG19-learning rate 0.</w:t>
                      </w:r>
                      <w:r w:rsidR="008D0F7D">
                        <w:t>0</w:t>
                      </w:r>
                      <w:r>
                        <w:t>1</w:t>
                      </w:r>
                      <w:bookmarkEnd w:id="220"/>
                    </w:p>
                  </w:txbxContent>
                </v:textbox>
                <w10:wrap type="topAndBottom"/>
              </v:shape>
            </w:pict>
          </mc:Fallback>
        </mc:AlternateContent>
      </w:r>
      <w:r w:rsidR="00EF4254" w:rsidRPr="00EF4254">
        <w:rPr>
          <w:noProof/>
        </w:rPr>
        <w:drawing>
          <wp:anchor distT="0" distB="0" distL="114300" distR="114300" simplePos="0" relativeHeight="253527040" behindDoc="0" locked="0" layoutInCell="1" allowOverlap="1" wp14:anchorId="1DA0DF7F" wp14:editId="79A9EE36">
            <wp:simplePos x="0" y="0"/>
            <wp:positionH relativeFrom="margin">
              <wp:align>left</wp:align>
            </wp:positionH>
            <wp:positionV relativeFrom="paragraph">
              <wp:posOffset>5037482</wp:posOffset>
            </wp:positionV>
            <wp:extent cx="2488565" cy="1277620"/>
            <wp:effectExtent l="0" t="0" r="6985" b="0"/>
            <wp:wrapTopAndBottom/>
            <wp:docPr id="394" name="Picture 3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application&#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88565" cy="1277620"/>
                    </a:xfrm>
                    <a:prstGeom prst="rect">
                      <a:avLst/>
                    </a:prstGeom>
                  </pic:spPr>
                </pic:pic>
              </a:graphicData>
            </a:graphic>
            <wp14:sizeRelH relativeFrom="margin">
              <wp14:pctWidth>0</wp14:pctWidth>
            </wp14:sizeRelH>
            <wp14:sizeRelV relativeFrom="margin">
              <wp14:pctHeight>0</wp14:pctHeight>
            </wp14:sizeRelV>
          </wp:anchor>
        </w:drawing>
      </w:r>
      <w:r w:rsidR="006F6D11" w:rsidRPr="006F6D11">
        <w:t xml:space="preserve"> </w:t>
      </w:r>
      <w:r w:rsidR="006E01DE" w:rsidRPr="006E01DE">
        <w:rPr>
          <w:noProof/>
        </w:rPr>
        <w:t xml:space="preserve">As with the confusion matrix, the only class </w:t>
      </w:r>
      <w:r w:rsidR="00953974">
        <w:rPr>
          <w:noProof/>
        </w:rPr>
        <w:t>with 1 speeking of recall</w:t>
      </w:r>
      <w:r w:rsidR="00E40437">
        <w:rPr>
          <w:noProof/>
        </w:rPr>
        <w:t xml:space="preserve"> is happy</w:t>
      </w:r>
      <w:r w:rsidR="006E01DE" w:rsidRPr="006E01DE">
        <w:rPr>
          <w:noProof/>
        </w:rPr>
        <w:t>, where the recall value represents the number of images correctly categorised as happy and the precision value represents the percentage of images labelled as happy that really are</w:t>
      </w:r>
      <w:r w:rsidR="006F6D11" w:rsidRPr="006F6D11">
        <w:rPr>
          <w:noProof/>
        </w:rPr>
        <w:t>.</w:t>
      </w:r>
    </w:p>
    <w:p w14:paraId="174826C6" w14:textId="77777777" w:rsidR="00A8330B" w:rsidRDefault="00A8330B" w:rsidP="007A4981">
      <w:pPr>
        <w:ind w:firstLine="720"/>
        <w:rPr>
          <w:noProof/>
        </w:rPr>
      </w:pPr>
    </w:p>
    <w:p w14:paraId="1BBF59DA" w14:textId="6FBD7850" w:rsidR="00EF4254" w:rsidRDefault="00EF4254" w:rsidP="007A4981">
      <w:pPr>
        <w:ind w:firstLine="720"/>
        <w:rPr>
          <w:noProof/>
        </w:rPr>
      </w:pPr>
    </w:p>
    <w:p w14:paraId="703DD3BD" w14:textId="761D65BE" w:rsidR="002778B1" w:rsidRDefault="008D0F7D" w:rsidP="00477B17">
      <w:pPr>
        <w:rPr>
          <w:noProof/>
        </w:rPr>
      </w:pPr>
      <w:r>
        <w:rPr>
          <w:noProof/>
        </w:rPr>
        <w:lastRenderedPageBreak/>
        <mc:AlternateContent>
          <mc:Choice Requires="wps">
            <w:drawing>
              <wp:anchor distT="0" distB="0" distL="114300" distR="114300" simplePos="0" relativeHeight="253565952" behindDoc="0" locked="0" layoutInCell="1" allowOverlap="1" wp14:anchorId="4B85B06A" wp14:editId="0724965D">
                <wp:simplePos x="0" y="0"/>
                <wp:positionH relativeFrom="column">
                  <wp:posOffset>110490</wp:posOffset>
                </wp:positionH>
                <wp:positionV relativeFrom="paragraph">
                  <wp:posOffset>1654810</wp:posOffset>
                </wp:positionV>
                <wp:extent cx="2504440" cy="635"/>
                <wp:effectExtent l="0" t="0" r="0" b="0"/>
                <wp:wrapTopAndBottom/>
                <wp:docPr id="401" name="Text Box 401"/>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608E1498" w14:textId="4559783E" w:rsidR="008D0F7D" w:rsidRPr="00C51F14" w:rsidRDefault="008D0F7D" w:rsidP="0003599C">
                            <w:pPr>
                              <w:pStyle w:val="Caption"/>
                              <w:jc w:val="center"/>
                              <w:rPr>
                                <w:noProof/>
                              </w:rPr>
                            </w:pPr>
                            <w:bookmarkStart w:id="221" w:name="_Toc80666969"/>
                            <w:r>
                              <w:t xml:space="preserve">Figure </w:t>
                            </w:r>
                            <w:r w:rsidR="00022F11">
                              <w:fldChar w:fldCharType="begin"/>
                            </w:r>
                            <w:r w:rsidR="00022F11">
                              <w:instrText xml:space="preserve"> SEQ Figure \* ARABIC </w:instrText>
                            </w:r>
                            <w:r w:rsidR="00022F11">
                              <w:fldChar w:fldCharType="separate"/>
                            </w:r>
                            <w:r w:rsidR="002A5205">
                              <w:rPr>
                                <w:noProof/>
                              </w:rPr>
                              <w:t>80</w:t>
                            </w:r>
                            <w:r w:rsidR="00022F11">
                              <w:rPr>
                                <w:noProof/>
                              </w:rPr>
                              <w:fldChar w:fldCharType="end"/>
                            </w:r>
                            <w:r>
                              <w:t>.MobileNetV2-learning rate 0.01</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B06A" id="Text Box 401" o:spid="_x0000_s1108" type="#_x0000_t202" style="position:absolute;margin-left:8.7pt;margin-top:130.3pt;width:197.2pt;height:.05pt;z-index:2535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r8MAIAAGkEAAAOAAAAZHJzL2Uyb0RvYy54bWysVFFv2yAQfp+0/4B4X+xka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" stroked="f">
                <v:textbox style="mso-fit-shape-to-text:t" inset="0,0,0,0">
                  <w:txbxContent>
                    <w:p w14:paraId="608E1498" w14:textId="4559783E" w:rsidR="008D0F7D" w:rsidRPr="00C51F14" w:rsidRDefault="008D0F7D" w:rsidP="0003599C">
                      <w:pPr>
                        <w:pStyle w:val="Caption"/>
                        <w:jc w:val="center"/>
                        <w:rPr>
                          <w:noProof/>
                        </w:rPr>
                      </w:pPr>
                      <w:bookmarkStart w:id="222" w:name="_Toc80666969"/>
                      <w:r>
                        <w:t xml:space="preserve">Figure </w:t>
                      </w:r>
                      <w:r w:rsidR="00022F11">
                        <w:fldChar w:fldCharType="begin"/>
                      </w:r>
                      <w:r w:rsidR="00022F11">
                        <w:instrText xml:space="preserve"> SEQ Figure \* ARABIC </w:instrText>
                      </w:r>
                      <w:r w:rsidR="00022F11">
                        <w:fldChar w:fldCharType="separate"/>
                      </w:r>
                      <w:r w:rsidR="002A5205">
                        <w:rPr>
                          <w:noProof/>
                        </w:rPr>
                        <w:t>80</w:t>
                      </w:r>
                      <w:r w:rsidR="00022F11">
                        <w:rPr>
                          <w:noProof/>
                        </w:rPr>
                        <w:fldChar w:fldCharType="end"/>
                      </w:r>
                      <w:r>
                        <w:t>.MobileNetV2-learning rate 0.01</w:t>
                      </w:r>
                      <w:bookmarkEnd w:id="222"/>
                    </w:p>
                  </w:txbxContent>
                </v:textbox>
                <w10:wrap type="topAndBottom"/>
              </v:shape>
            </w:pict>
          </mc:Fallback>
        </mc:AlternateContent>
      </w:r>
      <w:r w:rsidRPr="00135578">
        <w:rPr>
          <w:noProof/>
        </w:rPr>
        <w:drawing>
          <wp:anchor distT="0" distB="0" distL="114300" distR="114300" simplePos="0" relativeHeight="253553664" behindDoc="0" locked="0" layoutInCell="1" allowOverlap="1" wp14:anchorId="6516B887" wp14:editId="21A9344B">
            <wp:simplePos x="0" y="0"/>
            <wp:positionH relativeFrom="margin">
              <wp:posOffset>110767</wp:posOffset>
            </wp:positionH>
            <wp:positionV relativeFrom="paragraph">
              <wp:posOffset>0</wp:posOffset>
            </wp:positionV>
            <wp:extent cx="2504440" cy="1597660"/>
            <wp:effectExtent l="0" t="0" r="0" b="2540"/>
            <wp:wrapTopAndBottom/>
            <wp:docPr id="399" name="Picture 3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application, table&#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04440" cy="1597660"/>
                    </a:xfrm>
                    <a:prstGeom prst="rect">
                      <a:avLst/>
                    </a:prstGeom>
                  </pic:spPr>
                </pic:pic>
              </a:graphicData>
            </a:graphic>
            <wp14:sizeRelH relativeFrom="margin">
              <wp14:pctWidth>0</wp14:pctWidth>
            </wp14:sizeRelH>
            <wp14:sizeRelV relativeFrom="margin">
              <wp14:pctHeight>0</wp14:pctHeight>
            </wp14:sizeRelV>
          </wp:anchor>
        </w:drawing>
      </w:r>
      <w:r w:rsidR="00660EA2">
        <w:rPr>
          <w:noProof/>
        </w:rPr>
        <mc:AlternateContent>
          <mc:Choice Requires="wps">
            <w:drawing>
              <wp:anchor distT="0" distB="0" distL="114300" distR="114300" simplePos="0" relativeHeight="253571072" behindDoc="0" locked="0" layoutInCell="1" allowOverlap="1" wp14:anchorId="38C5CD17" wp14:editId="7347F829">
                <wp:simplePos x="0" y="0"/>
                <wp:positionH relativeFrom="column">
                  <wp:posOffset>3196590</wp:posOffset>
                </wp:positionH>
                <wp:positionV relativeFrom="paragraph">
                  <wp:posOffset>1678940</wp:posOffset>
                </wp:positionV>
                <wp:extent cx="2534920" cy="635"/>
                <wp:effectExtent l="0" t="0" r="0" b="0"/>
                <wp:wrapTopAndBottom/>
                <wp:docPr id="402" name="Text Box 402"/>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wps:spPr>
                      <wps:txbx>
                        <w:txbxContent>
                          <w:p w14:paraId="1EE36852" w14:textId="3C2E42E0" w:rsidR="00660EA2" w:rsidRPr="006E780F" w:rsidRDefault="00660EA2" w:rsidP="00477B17">
                            <w:pPr>
                              <w:pStyle w:val="Caption"/>
                              <w:jc w:val="center"/>
                              <w:rPr>
                                <w:noProof/>
                              </w:rPr>
                            </w:pPr>
                            <w:bookmarkStart w:id="223" w:name="_Toc80666970"/>
                            <w:r>
                              <w:t xml:space="preserve">Figure </w:t>
                            </w:r>
                            <w:r w:rsidR="00022F11">
                              <w:fldChar w:fldCharType="begin"/>
                            </w:r>
                            <w:r w:rsidR="00022F11">
                              <w:instrText xml:space="preserve"> SEQ Figure \* ARABIC </w:instrText>
                            </w:r>
                            <w:r w:rsidR="00022F11">
                              <w:fldChar w:fldCharType="separate"/>
                            </w:r>
                            <w:r w:rsidR="002A5205">
                              <w:rPr>
                                <w:noProof/>
                              </w:rPr>
                              <w:t>81</w:t>
                            </w:r>
                            <w:r w:rsidR="00022F11">
                              <w:rPr>
                                <w:noProof/>
                              </w:rPr>
                              <w:fldChar w:fldCharType="end"/>
                            </w:r>
                            <w:r>
                              <w:t>.InceptionV3-learning rate 0.01</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5CD17" id="Text Box 402" o:spid="_x0000_s1109" type="#_x0000_t202" style="position:absolute;margin-left:251.7pt;margin-top:132.2pt;width:199.6pt;height:.05pt;z-index:25357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u1MQIAAGk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" stroked="f">
                <v:textbox style="mso-fit-shape-to-text:t" inset="0,0,0,0">
                  <w:txbxContent>
                    <w:p w14:paraId="1EE36852" w14:textId="3C2E42E0" w:rsidR="00660EA2" w:rsidRPr="006E780F" w:rsidRDefault="00660EA2" w:rsidP="00477B17">
                      <w:pPr>
                        <w:pStyle w:val="Caption"/>
                        <w:jc w:val="center"/>
                        <w:rPr>
                          <w:noProof/>
                        </w:rPr>
                      </w:pPr>
                      <w:bookmarkStart w:id="224" w:name="_Toc80666970"/>
                      <w:r>
                        <w:t xml:space="preserve">Figure </w:t>
                      </w:r>
                      <w:r w:rsidR="00022F11">
                        <w:fldChar w:fldCharType="begin"/>
                      </w:r>
                      <w:r w:rsidR="00022F11">
                        <w:instrText xml:space="preserve"> SEQ Figure \* ARABIC </w:instrText>
                      </w:r>
                      <w:r w:rsidR="00022F11">
                        <w:fldChar w:fldCharType="separate"/>
                      </w:r>
                      <w:r w:rsidR="002A5205">
                        <w:rPr>
                          <w:noProof/>
                        </w:rPr>
                        <w:t>81</w:t>
                      </w:r>
                      <w:r w:rsidR="00022F11">
                        <w:rPr>
                          <w:noProof/>
                        </w:rPr>
                        <w:fldChar w:fldCharType="end"/>
                      </w:r>
                      <w:r>
                        <w:t>.InceptionV3-learning rate 0.01</w:t>
                      </w:r>
                      <w:bookmarkEnd w:id="224"/>
                    </w:p>
                  </w:txbxContent>
                </v:textbox>
                <w10:wrap type="topAndBottom"/>
              </v:shape>
            </w:pict>
          </mc:Fallback>
        </mc:AlternateContent>
      </w:r>
      <w:r w:rsidRPr="008D0F7D">
        <w:rPr>
          <w:noProof/>
        </w:rPr>
        <w:drawing>
          <wp:anchor distT="0" distB="0" distL="114300" distR="114300" simplePos="0" relativeHeight="253560832" behindDoc="0" locked="0" layoutInCell="1" allowOverlap="1" wp14:anchorId="4C125D8D" wp14:editId="2B0831B6">
            <wp:simplePos x="0" y="0"/>
            <wp:positionH relativeFrom="margin">
              <wp:align>right</wp:align>
            </wp:positionH>
            <wp:positionV relativeFrom="paragraph">
              <wp:posOffset>608</wp:posOffset>
            </wp:positionV>
            <wp:extent cx="2534920" cy="1621790"/>
            <wp:effectExtent l="0" t="0" r="0" b="0"/>
            <wp:wrapTopAndBottom/>
            <wp:docPr id="400" name="Picture 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 application&#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41633" cy="1626063"/>
                    </a:xfrm>
                    <a:prstGeom prst="rect">
                      <a:avLst/>
                    </a:prstGeom>
                  </pic:spPr>
                </pic:pic>
              </a:graphicData>
            </a:graphic>
            <wp14:sizeRelH relativeFrom="margin">
              <wp14:pctWidth>0</wp14:pctWidth>
            </wp14:sizeRelH>
            <wp14:sizeRelV relativeFrom="margin">
              <wp14:pctHeight>0</wp14:pctHeight>
            </wp14:sizeRelV>
          </wp:anchor>
        </w:drawing>
      </w:r>
    </w:p>
    <w:p w14:paraId="0475FB15" w14:textId="59B4CF1F" w:rsidR="00AC639C" w:rsidRDefault="007F3516" w:rsidP="007A4981">
      <w:pPr>
        <w:ind w:firstLine="720"/>
      </w:pPr>
      <w:r>
        <w:rPr>
          <w:noProof/>
        </w:rPr>
        <mc:AlternateContent>
          <mc:Choice Requires="wps">
            <w:drawing>
              <wp:anchor distT="0" distB="0" distL="114300" distR="114300" simplePos="0" relativeHeight="253616128" behindDoc="0" locked="0" layoutInCell="1" allowOverlap="1" wp14:anchorId="5E43FB26" wp14:editId="7467CD7C">
                <wp:simplePos x="0" y="0"/>
                <wp:positionH relativeFrom="column">
                  <wp:posOffset>3326737</wp:posOffset>
                </wp:positionH>
                <wp:positionV relativeFrom="paragraph">
                  <wp:posOffset>4032140</wp:posOffset>
                </wp:positionV>
                <wp:extent cx="2388235" cy="635"/>
                <wp:effectExtent l="0" t="0" r="0" b="0"/>
                <wp:wrapTopAndBottom/>
                <wp:docPr id="406" name="Text Box 406"/>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5643ECF8" w14:textId="2F18C859" w:rsidR="00893A2C" w:rsidRPr="00DF2049" w:rsidRDefault="00893A2C" w:rsidP="00893A2C">
                            <w:pPr>
                              <w:pStyle w:val="Caption"/>
                              <w:jc w:val="center"/>
                            </w:pPr>
                            <w:bookmarkStart w:id="225" w:name="_Toc80666971"/>
                            <w:r>
                              <w:t xml:space="preserve">Figure </w:t>
                            </w:r>
                            <w:r w:rsidR="00022F11">
                              <w:fldChar w:fldCharType="begin"/>
                            </w:r>
                            <w:r w:rsidR="00022F11">
                              <w:instrText xml:space="preserve"> SEQ Figure \* ARABIC </w:instrText>
                            </w:r>
                            <w:r w:rsidR="00022F11">
                              <w:fldChar w:fldCharType="separate"/>
                            </w:r>
                            <w:r w:rsidR="002A5205">
                              <w:rPr>
                                <w:noProof/>
                              </w:rPr>
                              <w:t>82</w:t>
                            </w:r>
                            <w:r w:rsidR="00022F11">
                              <w:rPr>
                                <w:noProof/>
                              </w:rPr>
                              <w:fldChar w:fldCharType="end"/>
                            </w:r>
                            <w:r>
                              <w:t>.InceptionV3-Confusion matrix-learning rate 0.01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3FB26" id="Text Box 406" o:spid="_x0000_s1110" type="#_x0000_t202" style="position:absolute;left:0;text-align:left;margin-left:261.95pt;margin-top:317.5pt;width:188.05pt;height:.05pt;z-index:25361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ajMQIAAGkEAAAOAAAAZHJzL2Uyb0RvYy54bWysVMFu2zAMvQ/YPwi6L07Srg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" stroked="f">
                <v:textbox style="mso-fit-shape-to-text:t" inset="0,0,0,0">
                  <w:txbxContent>
                    <w:p w14:paraId="5643ECF8" w14:textId="2F18C859" w:rsidR="00893A2C" w:rsidRPr="00DF2049" w:rsidRDefault="00893A2C" w:rsidP="00893A2C">
                      <w:pPr>
                        <w:pStyle w:val="Caption"/>
                        <w:jc w:val="center"/>
                      </w:pPr>
                      <w:bookmarkStart w:id="226" w:name="_Toc80666971"/>
                      <w:r>
                        <w:t xml:space="preserve">Figure </w:t>
                      </w:r>
                      <w:r w:rsidR="00022F11">
                        <w:fldChar w:fldCharType="begin"/>
                      </w:r>
                      <w:r w:rsidR="00022F11">
                        <w:instrText xml:space="preserve"> SEQ Figure \* ARABIC </w:instrText>
                      </w:r>
                      <w:r w:rsidR="00022F11">
                        <w:fldChar w:fldCharType="separate"/>
                      </w:r>
                      <w:r w:rsidR="002A5205">
                        <w:rPr>
                          <w:noProof/>
                        </w:rPr>
                        <w:t>82</w:t>
                      </w:r>
                      <w:r w:rsidR="00022F11">
                        <w:rPr>
                          <w:noProof/>
                        </w:rPr>
                        <w:fldChar w:fldCharType="end"/>
                      </w:r>
                      <w:r>
                        <w:t>.InceptionV3-Confusion matrix-learning rate 0.01</w:t>
                      </w:r>
                      <w:bookmarkEnd w:id="226"/>
                    </w:p>
                  </w:txbxContent>
                </v:textbox>
                <w10:wrap type="topAndBottom"/>
              </v:shape>
            </w:pict>
          </mc:Fallback>
        </mc:AlternateContent>
      </w:r>
      <w:r w:rsidRPr="0057306E">
        <w:rPr>
          <w:noProof/>
        </w:rPr>
        <w:drawing>
          <wp:anchor distT="0" distB="0" distL="114300" distR="114300" simplePos="0" relativeHeight="251624448" behindDoc="0" locked="0" layoutInCell="1" allowOverlap="1" wp14:anchorId="0A99B872" wp14:editId="4D42FAFE">
            <wp:simplePos x="0" y="0"/>
            <wp:positionH relativeFrom="column">
              <wp:posOffset>3271078</wp:posOffset>
            </wp:positionH>
            <wp:positionV relativeFrom="paragraph">
              <wp:posOffset>2654438</wp:posOffset>
            </wp:positionV>
            <wp:extent cx="2388235" cy="1320800"/>
            <wp:effectExtent l="0" t="0" r="0" b="0"/>
            <wp:wrapTopAndBottom/>
            <wp:docPr id="118" name="Picture 1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abl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388235" cy="1320800"/>
                    </a:xfrm>
                    <a:prstGeom prst="rect">
                      <a:avLst/>
                    </a:prstGeom>
                  </pic:spPr>
                </pic:pic>
              </a:graphicData>
            </a:graphic>
            <wp14:sizeRelH relativeFrom="margin">
              <wp14:pctWidth>0</wp14:pctWidth>
            </wp14:sizeRelH>
            <wp14:sizeRelV relativeFrom="margin">
              <wp14:pctHeight>0</wp14:pctHeight>
            </wp14:sizeRelV>
          </wp:anchor>
        </w:drawing>
      </w:r>
      <w:r w:rsidR="00195872">
        <w:rPr>
          <w:noProof/>
        </w:rPr>
        <mc:AlternateContent>
          <mc:Choice Requires="wps">
            <w:drawing>
              <wp:anchor distT="0" distB="0" distL="114300" distR="114300" simplePos="0" relativeHeight="253591552" behindDoc="0" locked="0" layoutInCell="1" allowOverlap="1" wp14:anchorId="66A24B74" wp14:editId="1DA3C050">
                <wp:simplePos x="0" y="0"/>
                <wp:positionH relativeFrom="column">
                  <wp:posOffset>3187700</wp:posOffset>
                </wp:positionH>
                <wp:positionV relativeFrom="paragraph">
                  <wp:posOffset>2241550</wp:posOffset>
                </wp:positionV>
                <wp:extent cx="2541270" cy="635"/>
                <wp:effectExtent l="0" t="0" r="0" b="0"/>
                <wp:wrapTopAndBottom/>
                <wp:docPr id="404" name="Text Box 40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67052A17" w14:textId="07365C93" w:rsidR="00195872" w:rsidRPr="00D53988" w:rsidRDefault="00195872" w:rsidP="00195872">
                            <w:pPr>
                              <w:pStyle w:val="Caption"/>
                              <w:jc w:val="center"/>
                              <w:rPr>
                                <w:noProof/>
                              </w:rPr>
                            </w:pPr>
                            <w:bookmarkStart w:id="227" w:name="_Toc80666972"/>
                            <w:r>
                              <w:t xml:space="preserve">Figure </w:t>
                            </w:r>
                            <w:r w:rsidR="00022F11">
                              <w:fldChar w:fldCharType="begin"/>
                            </w:r>
                            <w:r w:rsidR="00022F11">
                              <w:instrText xml:space="preserve"> SEQ Figure \* ARABIC </w:instrText>
                            </w:r>
                            <w:r w:rsidR="00022F11">
                              <w:fldChar w:fldCharType="separate"/>
                            </w:r>
                            <w:r w:rsidR="002A5205">
                              <w:rPr>
                                <w:noProof/>
                              </w:rPr>
                              <w:t>83</w:t>
                            </w:r>
                            <w:r w:rsidR="00022F11">
                              <w:rPr>
                                <w:noProof/>
                              </w:rPr>
                              <w:fldChar w:fldCharType="end"/>
                            </w:r>
                            <w:r>
                              <w:t>.ResNet101V2-Confusion matrix-learning rate 0.01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24B74" id="Text Box 404" o:spid="_x0000_s1111" type="#_x0000_t202" style="position:absolute;left:0;text-align:left;margin-left:251pt;margin-top:176.5pt;width:200.1pt;height:.05pt;z-index:2535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10MAIAAGkEAAAOAAAAZHJzL2Uyb0RvYy54bWysVMFu2zAMvQ/YPwi6L06ytC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" stroked="f">
                <v:textbox style="mso-fit-shape-to-text:t" inset="0,0,0,0">
                  <w:txbxContent>
                    <w:p w14:paraId="67052A17" w14:textId="07365C93" w:rsidR="00195872" w:rsidRPr="00D53988" w:rsidRDefault="00195872" w:rsidP="00195872">
                      <w:pPr>
                        <w:pStyle w:val="Caption"/>
                        <w:jc w:val="center"/>
                        <w:rPr>
                          <w:noProof/>
                        </w:rPr>
                      </w:pPr>
                      <w:bookmarkStart w:id="228" w:name="_Toc80666972"/>
                      <w:r>
                        <w:t xml:space="preserve">Figure </w:t>
                      </w:r>
                      <w:r w:rsidR="00022F11">
                        <w:fldChar w:fldCharType="begin"/>
                      </w:r>
                      <w:r w:rsidR="00022F11">
                        <w:instrText xml:space="preserve"> SEQ Figure \* ARABIC </w:instrText>
                      </w:r>
                      <w:r w:rsidR="00022F11">
                        <w:fldChar w:fldCharType="separate"/>
                      </w:r>
                      <w:r w:rsidR="002A5205">
                        <w:rPr>
                          <w:noProof/>
                        </w:rPr>
                        <w:t>83</w:t>
                      </w:r>
                      <w:r w:rsidR="00022F11">
                        <w:rPr>
                          <w:noProof/>
                        </w:rPr>
                        <w:fldChar w:fldCharType="end"/>
                      </w:r>
                      <w:r>
                        <w:t>.ResNet101V2-Confusion matrix-learning rate 0.01</w:t>
                      </w:r>
                      <w:bookmarkEnd w:id="228"/>
                    </w:p>
                  </w:txbxContent>
                </v:textbox>
                <w10:wrap type="topAndBottom"/>
              </v:shape>
            </w:pict>
          </mc:Fallback>
        </mc:AlternateContent>
      </w:r>
      <w:r w:rsidR="00E8202A" w:rsidRPr="00E8202A">
        <w:rPr>
          <w:noProof/>
        </w:rPr>
        <w:drawing>
          <wp:anchor distT="0" distB="0" distL="114300" distR="114300" simplePos="0" relativeHeight="251597824" behindDoc="0" locked="0" layoutInCell="1" allowOverlap="1" wp14:anchorId="22809D35" wp14:editId="2E156EF7">
            <wp:simplePos x="0" y="0"/>
            <wp:positionH relativeFrom="column">
              <wp:posOffset>3188063</wp:posOffset>
            </wp:positionH>
            <wp:positionV relativeFrom="paragraph">
              <wp:posOffset>753794</wp:posOffset>
            </wp:positionV>
            <wp:extent cx="2541270" cy="1430655"/>
            <wp:effectExtent l="0" t="0" r="0" b="0"/>
            <wp:wrapTopAndBottom/>
            <wp:docPr id="116" name="Picture 1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able&#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41270" cy="1430655"/>
                    </a:xfrm>
                    <a:prstGeom prst="rect">
                      <a:avLst/>
                    </a:prstGeom>
                  </pic:spPr>
                </pic:pic>
              </a:graphicData>
            </a:graphic>
          </wp:anchor>
        </w:drawing>
      </w:r>
      <w:r w:rsidR="004E3982">
        <w:rPr>
          <w:noProof/>
        </w:rPr>
        <mc:AlternateContent>
          <mc:Choice Requires="wps">
            <w:drawing>
              <wp:anchor distT="0" distB="0" distL="114300" distR="114300" simplePos="0" relativeHeight="253581312" behindDoc="0" locked="0" layoutInCell="1" allowOverlap="1" wp14:anchorId="29C098FF" wp14:editId="074ED286">
                <wp:simplePos x="0" y="0"/>
                <wp:positionH relativeFrom="column">
                  <wp:posOffset>0</wp:posOffset>
                </wp:positionH>
                <wp:positionV relativeFrom="paragraph">
                  <wp:posOffset>2241550</wp:posOffset>
                </wp:positionV>
                <wp:extent cx="2551430" cy="635"/>
                <wp:effectExtent l="0" t="0" r="0" b="0"/>
                <wp:wrapTopAndBottom/>
                <wp:docPr id="403" name="Text Box 40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FC8CBA1" w14:textId="13BC81F1" w:rsidR="004E3982" w:rsidRPr="00777339" w:rsidRDefault="004E3982" w:rsidP="004E3982">
                            <w:pPr>
                              <w:pStyle w:val="Caption"/>
                              <w:rPr>
                                <w:noProof/>
                              </w:rPr>
                            </w:pPr>
                            <w:bookmarkStart w:id="229" w:name="_Toc80666973"/>
                            <w:r>
                              <w:t xml:space="preserve">Figure </w:t>
                            </w:r>
                            <w:r w:rsidR="00022F11">
                              <w:fldChar w:fldCharType="begin"/>
                            </w:r>
                            <w:r w:rsidR="00022F11">
                              <w:instrText xml:space="preserve"> SEQ Figure \* ARABIC </w:instrText>
                            </w:r>
                            <w:r w:rsidR="00022F11">
                              <w:fldChar w:fldCharType="separate"/>
                            </w:r>
                            <w:r w:rsidR="002A5205">
                              <w:rPr>
                                <w:noProof/>
                              </w:rPr>
                              <w:t>84</w:t>
                            </w:r>
                            <w:r w:rsidR="00022F11">
                              <w:rPr>
                                <w:noProof/>
                              </w:rPr>
                              <w:fldChar w:fldCharType="end"/>
                            </w:r>
                            <w:r>
                              <w:t>.VGG19-Confusion matrix-learning rate 0.01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098FF" id="Text Box 403" o:spid="_x0000_s1112" type="#_x0000_t202" style="position:absolute;left:0;text-align:left;margin-left:0;margin-top:176.5pt;width:200.9pt;height:.05pt;z-index:2535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A5MQIAAGk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" stroked="f">
                <v:textbox style="mso-fit-shape-to-text:t" inset="0,0,0,0">
                  <w:txbxContent>
                    <w:p w14:paraId="2FC8CBA1" w14:textId="13BC81F1" w:rsidR="004E3982" w:rsidRPr="00777339" w:rsidRDefault="004E3982" w:rsidP="004E3982">
                      <w:pPr>
                        <w:pStyle w:val="Caption"/>
                        <w:rPr>
                          <w:noProof/>
                        </w:rPr>
                      </w:pPr>
                      <w:bookmarkStart w:id="230" w:name="_Toc80666973"/>
                      <w:r>
                        <w:t xml:space="preserve">Figure </w:t>
                      </w:r>
                      <w:r w:rsidR="00022F11">
                        <w:fldChar w:fldCharType="begin"/>
                      </w:r>
                      <w:r w:rsidR="00022F11">
                        <w:instrText xml:space="preserve"> SEQ Figure \* ARABIC </w:instrText>
                      </w:r>
                      <w:r w:rsidR="00022F11">
                        <w:fldChar w:fldCharType="separate"/>
                      </w:r>
                      <w:r w:rsidR="002A5205">
                        <w:rPr>
                          <w:noProof/>
                        </w:rPr>
                        <w:t>84</w:t>
                      </w:r>
                      <w:r w:rsidR="00022F11">
                        <w:rPr>
                          <w:noProof/>
                        </w:rPr>
                        <w:fldChar w:fldCharType="end"/>
                      </w:r>
                      <w:r>
                        <w:t>.VGG19-Confusion matrix-learning rate 0.01</w:t>
                      </w:r>
                      <w:bookmarkEnd w:id="230"/>
                    </w:p>
                  </w:txbxContent>
                </v:textbox>
                <w10:wrap type="topAndBottom"/>
              </v:shape>
            </w:pict>
          </mc:Fallback>
        </mc:AlternateContent>
      </w:r>
      <w:r w:rsidR="005D294E" w:rsidRPr="005D294E">
        <w:rPr>
          <w:noProof/>
        </w:rPr>
        <w:drawing>
          <wp:anchor distT="0" distB="0" distL="114300" distR="114300" simplePos="0" relativeHeight="251584512" behindDoc="0" locked="0" layoutInCell="1" allowOverlap="1" wp14:anchorId="48AEDD33" wp14:editId="75EF1B85">
            <wp:simplePos x="0" y="0"/>
            <wp:positionH relativeFrom="column">
              <wp:posOffset>0</wp:posOffset>
            </wp:positionH>
            <wp:positionV relativeFrom="paragraph">
              <wp:posOffset>730605</wp:posOffset>
            </wp:positionV>
            <wp:extent cx="2552063" cy="1454727"/>
            <wp:effectExtent l="0" t="0" r="0" b="0"/>
            <wp:wrapTopAndBottom/>
            <wp:docPr id="115" name="Picture 1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chart&#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552063" cy="1454727"/>
                    </a:xfrm>
                    <a:prstGeom prst="rect">
                      <a:avLst/>
                    </a:prstGeom>
                  </pic:spPr>
                </pic:pic>
              </a:graphicData>
            </a:graphic>
          </wp:anchor>
        </w:drawing>
      </w:r>
      <w:r w:rsidR="00236EC0" w:rsidRPr="00236EC0">
        <w:t xml:space="preserve"> </w:t>
      </w:r>
      <w:r w:rsidR="00236EC0">
        <w:t>T</w:t>
      </w:r>
      <w:r w:rsidR="00236EC0" w:rsidRPr="00236EC0">
        <w:rPr>
          <w:noProof/>
        </w:rPr>
        <w:t>he learning rate of 0.01 showed an improvement from the previous one. Even so, it is barely perceptible that the accuracy is continuously but very slowly improving. This is apparent in the slope of the accuracy diagram, which becomes higher at a minimal angle.</w:t>
      </w:r>
      <w:r w:rsidR="00E8202A" w:rsidRPr="00E8202A">
        <w:rPr>
          <w:noProof/>
        </w:rPr>
        <w:t xml:space="preserve"> </w:t>
      </w:r>
    </w:p>
    <w:p w14:paraId="5DAD8664" w14:textId="195F787D" w:rsidR="006913E4" w:rsidRDefault="00893A2C" w:rsidP="006913E4">
      <w:pPr>
        <w:ind w:firstLine="720"/>
      </w:pPr>
      <w:r>
        <w:rPr>
          <w:noProof/>
        </w:rPr>
        <mc:AlternateContent>
          <mc:Choice Requires="wps">
            <w:drawing>
              <wp:anchor distT="0" distB="0" distL="114300" distR="114300" simplePos="0" relativeHeight="253601792" behindDoc="0" locked="0" layoutInCell="1" allowOverlap="1" wp14:anchorId="692609F8" wp14:editId="70FFAA09">
                <wp:simplePos x="0" y="0"/>
                <wp:positionH relativeFrom="column">
                  <wp:posOffset>0</wp:posOffset>
                </wp:positionH>
                <wp:positionV relativeFrom="paragraph">
                  <wp:posOffset>3313430</wp:posOffset>
                </wp:positionV>
                <wp:extent cx="2551430" cy="635"/>
                <wp:effectExtent l="0" t="0" r="0" b="0"/>
                <wp:wrapTopAndBottom/>
                <wp:docPr id="405" name="Text Box 40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B68B46" w14:textId="4A8B4A67" w:rsidR="00893A2C" w:rsidRPr="00C759E2" w:rsidRDefault="00893A2C" w:rsidP="00893A2C">
                            <w:pPr>
                              <w:pStyle w:val="Caption"/>
                            </w:pPr>
                            <w:bookmarkStart w:id="231" w:name="_Toc80666974"/>
                            <w:r>
                              <w:t xml:space="preserve">Figure </w:t>
                            </w:r>
                            <w:r w:rsidR="00022F11">
                              <w:fldChar w:fldCharType="begin"/>
                            </w:r>
                            <w:r w:rsidR="00022F11">
                              <w:instrText xml:space="preserve"> SEQ Figure \* ARABIC </w:instrText>
                            </w:r>
                            <w:r w:rsidR="00022F11">
                              <w:fldChar w:fldCharType="separate"/>
                            </w:r>
                            <w:r w:rsidR="002A5205">
                              <w:rPr>
                                <w:noProof/>
                              </w:rPr>
                              <w:t>85</w:t>
                            </w:r>
                            <w:r w:rsidR="00022F11">
                              <w:rPr>
                                <w:noProof/>
                              </w:rPr>
                              <w:fldChar w:fldCharType="end"/>
                            </w:r>
                            <w:r>
                              <w:t>.MobileNetV2-Confusion matrix-0.01</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609F8" id="Text Box 405" o:spid="_x0000_s1113" type="#_x0000_t202" style="position:absolute;left:0;text-align:left;margin-left:0;margin-top:260.9pt;width:200.9pt;height:.05pt;z-index:25360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YzMw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" stroked="f">
                <v:textbox style="mso-fit-shape-to-text:t" inset="0,0,0,0">
                  <w:txbxContent>
                    <w:p w14:paraId="3FB68B46" w14:textId="4A8B4A67" w:rsidR="00893A2C" w:rsidRPr="00C759E2" w:rsidRDefault="00893A2C" w:rsidP="00893A2C">
                      <w:pPr>
                        <w:pStyle w:val="Caption"/>
                      </w:pPr>
                      <w:bookmarkStart w:id="232" w:name="_Toc80666974"/>
                      <w:r>
                        <w:t xml:space="preserve">Figure </w:t>
                      </w:r>
                      <w:r w:rsidR="00022F11">
                        <w:fldChar w:fldCharType="begin"/>
                      </w:r>
                      <w:r w:rsidR="00022F11">
                        <w:instrText xml:space="preserve"> SEQ Figure \* ARABIC </w:instrText>
                      </w:r>
                      <w:r w:rsidR="00022F11">
                        <w:fldChar w:fldCharType="separate"/>
                      </w:r>
                      <w:r w:rsidR="002A5205">
                        <w:rPr>
                          <w:noProof/>
                        </w:rPr>
                        <w:t>85</w:t>
                      </w:r>
                      <w:r w:rsidR="00022F11">
                        <w:rPr>
                          <w:noProof/>
                        </w:rPr>
                        <w:fldChar w:fldCharType="end"/>
                      </w:r>
                      <w:r>
                        <w:t>.MobileNetV2-Confusion matrix-0.01</w:t>
                      </w:r>
                      <w:bookmarkEnd w:id="232"/>
                    </w:p>
                  </w:txbxContent>
                </v:textbox>
                <w10:wrap type="topAndBottom"/>
              </v:shape>
            </w:pict>
          </mc:Fallback>
        </mc:AlternateContent>
      </w:r>
      <w:r w:rsidR="008B167D" w:rsidRPr="008B167D">
        <w:rPr>
          <w:noProof/>
        </w:rPr>
        <w:drawing>
          <wp:anchor distT="0" distB="0" distL="114300" distR="114300" simplePos="0" relativeHeight="251609088" behindDoc="0" locked="0" layoutInCell="1" allowOverlap="1" wp14:anchorId="0664F3BA" wp14:editId="1B2B0AB1">
            <wp:simplePos x="0" y="0"/>
            <wp:positionH relativeFrom="column">
              <wp:posOffset>0</wp:posOffset>
            </wp:positionH>
            <wp:positionV relativeFrom="paragraph">
              <wp:posOffset>1822450</wp:posOffset>
            </wp:positionV>
            <wp:extent cx="2551430" cy="1433830"/>
            <wp:effectExtent l="0" t="0" r="0" b="0"/>
            <wp:wrapTopAndBottom/>
            <wp:docPr id="117" name="Picture 1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551430" cy="1433830"/>
                    </a:xfrm>
                    <a:prstGeom prst="rect">
                      <a:avLst/>
                    </a:prstGeom>
                  </pic:spPr>
                </pic:pic>
              </a:graphicData>
            </a:graphic>
            <wp14:sizeRelH relativeFrom="margin">
              <wp14:pctWidth>0</wp14:pctWidth>
            </wp14:sizeRelH>
            <wp14:sizeRelV relativeFrom="margin">
              <wp14:pctHeight>0</wp14:pctHeight>
            </wp14:sizeRelV>
          </wp:anchor>
        </w:drawing>
      </w:r>
      <w:r w:rsidR="001B0528" w:rsidRPr="001B0528">
        <w:t>Here the learning rate affected each model differently. The VGG19 struggles to identify other classes besides happy and neutral. It still has an accuracy of 18% for the surprise class, but it also classifies 18% of fear as surprise. The ResNet101V2 usually had the best result in each phase, but the overall accuracy is because of the happy and neutral classes. Still, it can match 16% of anger pictures, but it shows a new tendency to match the other classes like disgust, fear, sadness and surprise as anger in a proportion of 13 to 21%. The MobileNetV2 had the worst generalisation power since happy and neutral could not identify any of the other classes. The InceptionV3 follows the same pattern as the VGG19 but with higher accuracy for the sadness class</w:t>
      </w:r>
      <w:r w:rsidR="0017589F">
        <w:t>.</w:t>
      </w:r>
    </w:p>
    <w:p w14:paraId="65E0419C" w14:textId="6741FDB9" w:rsidR="00E03B21" w:rsidRDefault="00E03B21" w:rsidP="006913E4">
      <w:pPr>
        <w:ind w:firstLine="720"/>
      </w:pPr>
    </w:p>
    <w:p w14:paraId="69AF8C4E" w14:textId="0EA66DF9" w:rsidR="00E03B21" w:rsidRDefault="00E03B21" w:rsidP="006913E4">
      <w:pPr>
        <w:ind w:firstLine="720"/>
      </w:pPr>
    </w:p>
    <w:p w14:paraId="16722CC2" w14:textId="545267DC" w:rsidR="00EF6A5B" w:rsidRDefault="00DE0CEE" w:rsidP="00686095">
      <w:pPr>
        <w:ind w:firstLine="720"/>
      </w:pPr>
      <w:r w:rsidRPr="00280C14">
        <w:rPr>
          <w:noProof/>
        </w:rPr>
        <w:lastRenderedPageBreak/>
        <w:drawing>
          <wp:anchor distT="0" distB="0" distL="114300" distR="114300" simplePos="0" relativeHeight="253635584" behindDoc="0" locked="0" layoutInCell="1" allowOverlap="1" wp14:anchorId="4513394F" wp14:editId="5D45DFAC">
            <wp:simplePos x="0" y="0"/>
            <wp:positionH relativeFrom="column">
              <wp:posOffset>40640</wp:posOffset>
            </wp:positionH>
            <wp:positionV relativeFrom="margin">
              <wp:align>top</wp:align>
            </wp:positionV>
            <wp:extent cx="2286000" cy="1292225"/>
            <wp:effectExtent l="0" t="0" r="0" b="3175"/>
            <wp:wrapTopAndBottom/>
            <wp:docPr id="407" name="Picture 4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able&#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286000" cy="1292225"/>
                    </a:xfrm>
                    <a:prstGeom prst="rect">
                      <a:avLst/>
                    </a:prstGeom>
                  </pic:spPr>
                </pic:pic>
              </a:graphicData>
            </a:graphic>
            <wp14:sizeRelH relativeFrom="margin">
              <wp14:pctWidth>0</wp14:pctWidth>
            </wp14:sizeRelH>
            <wp14:sizeRelV relativeFrom="margin">
              <wp14:pctHeight>0</wp14:pctHeight>
            </wp14:sizeRelV>
          </wp:anchor>
        </w:drawing>
      </w:r>
      <w:r w:rsidR="00A033E2" w:rsidRPr="00A033E2">
        <w:t xml:space="preserve"> Even if the VGG19, MobileNetV2, and InceptionV3 had similar validation accuracy, the classification report shows how different they act when classifying the pictures. The MobileNetV2 had 0% precision and recall on anger, happiness, fear, sadness, and surprise, while ResNet had 0% for disgust, fear, sadness, and surprise. Speaking of the generalisation capacity, VGG19 can recognise pictures belonging to more classes than any other model, even if it has a lower accuracy than the ResNet101V2.</w:t>
      </w:r>
      <w:r w:rsidR="00257650">
        <w:t>.</w:t>
      </w:r>
    </w:p>
    <w:p w14:paraId="58359F08" w14:textId="072D1CA6" w:rsidR="00782A3B" w:rsidRDefault="006A74BB" w:rsidP="00782A3B">
      <w:pPr>
        <w:pStyle w:val="Heading2"/>
      </w:pPr>
      <w:bookmarkStart w:id="233" w:name="_Toc80891492"/>
      <w:r w:rsidRPr="00C47FC5">
        <w:rPr>
          <w:noProof/>
          <w:color w:val="0070C0"/>
        </w:rPr>
        <mc:AlternateContent>
          <mc:Choice Requires="wps">
            <w:drawing>
              <wp:anchor distT="0" distB="0" distL="114300" distR="114300" simplePos="0" relativeHeight="253713408" behindDoc="0" locked="0" layoutInCell="1" allowOverlap="1" wp14:anchorId="3AD15EDB" wp14:editId="5CA2AC3D">
                <wp:simplePos x="0" y="0"/>
                <wp:positionH relativeFrom="column">
                  <wp:posOffset>3458817</wp:posOffset>
                </wp:positionH>
                <wp:positionV relativeFrom="page">
                  <wp:posOffset>4118776</wp:posOffset>
                </wp:positionV>
                <wp:extent cx="2265680" cy="405765"/>
                <wp:effectExtent l="0" t="0" r="1270" b="0"/>
                <wp:wrapTopAndBottom/>
                <wp:docPr id="416" name="Text Box 416"/>
                <wp:cNvGraphicFramePr/>
                <a:graphic xmlns:a="http://schemas.openxmlformats.org/drawingml/2006/main">
                  <a:graphicData uri="http://schemas.microsoft.com/office/word/2010/wordprocessingShape">
                    <wps:wsp>
                      <wps:cNvSpPr txBox="1"/>
                      <wps:spPr>
                        <a:xfrm>
                          <a:off x="0" y="0"/>
                          <a:ext cx="2265680" cy="405765"/>
                        </a:xfrm>
                        <a:prstGeom prst="rect">
                          <a:avLst/>
                        </a:prstGeom>
                        <a:solidFill>
                          <a:prstClr val="white"/>
                        </a:solidFill>
                        <a:ln>
                          <a:noFill/>
                        </a:ln>
                      </wps:spPr>
                      <wps:txbx>
                        <w:txbxContent>
                          <w:p w14:paraId="08276A28" w14:textId="7609BA86" w:rsidR="006A74BB" w:rsidRDefault="006A74BB" w:rsidP="006A74BB">
                            <w:pPr>
                              <w:pStyle w:val="Caption"/>
                              <w:jc w:val="center"/>
                            </w:pPr>
                            <w:bookmarkStart w:id="234" w:name="_Toc80666975"/>
                            <w:r>
                              <w:t xml:space="preserve">Figure </w:t>
                            </w:r>
                            <w:r w:rsidR="00022F11">
                              <w:fldChar w:fldCharType="begin"/>
                            </w:r>
                            <w:r w:rsidR="00022F11">
                              <w:instrText xml:space="preserve"> SEQ Figure \* ARABIC </w:instrText>
                            </w:r>
                            <w:r w:rsidR="00022F11">
                              <w:fldChar w:fldCharType="separate"/>
                            </w:r>
                            <w:r w:rsidR="002A5205">
                              <w:rPr>
                                <w:noProof/>
                              </w:rPr>
                              <w:t>86</w:t>
                            </w:r>
                            <w:r w:rsidR="00022F11">
                              <w:rPr>
                                <w:noProof/>
                              </w:rPr>
                              <w:fldChar w:fldCharType="end"/>
                            </w:r>
                            <w:r>
                              <w:t>.InceptionV3-Clasification report-learning rate 0.01</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15EDB" id="Text Box 416" o:spid="_x0000_s1114" type="#_x0000_t202" style="position:absolute;margin-left:272.35pt;margin-top:324.3pt;width:178.4pt;height:31.95pt;z-index:253713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JtMwIAAGwEAAAOAAAAZHJzL2Uyb0RvYy54bWysVMGO2jAQvVfqP1i+lwBa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" stroked="f">
                <v:textbox style="mso-fit-shape-to-text:t" inset="0,0,0,0">
                  <w:txbxContent>
                    <w:p w14:paraId="08276A28" w14:textId="7609BA86" w:rsidR="006A74BB" w:rsidRDefault="006A74BB" w:rsidP="006A74BB">
                      <w:pPr>
                        <w:pStyle w:val="Caption"/>
                        <w:jc w:val="center"/>
                      </w:pPr>
                      <w:bookmarkStart w:id="235" w:name="_Toc80666975"/>
                      <w:r>
                        <w:t xml:space="preserve">Figure </w:t>
                      </w:r>
                      <w:r w:rsidR="00022F11">
                        <w:fldChar w:fldCharType="begin"/>
                      </w:r>
                      <w:r w:rsidR="00022F11">
                        <w:instrText xml:space="preserve"> SEQ Figure \* ARABIC </w:instrText>
                      </w:r>
                      <w:r w:rsidR="00022F11">
                        <w:fldChar w:fldCharType="separate"/>
                      </w:r>
                      <w:r w:rsidR="002A5205">
                        <w:rPr>
                          <w:noProof/>
                        </w:rPr>
                        <w:t>86</w:t>
                      </w:r>
                      <w:r w:rsidR="00022F11">
                        <w:rPr>
                          <w:noProof/>
                        </w:rPr>
                        <w:fldChar w:fldCharType="end"/>
                      </w:r>
                      <w:r>
                        <w:t>.InceptionV3-Clasification report-learning rate 0.01</w:t>
                      </w:r>
                      <w:bookmarkEnd w:id="235"/>
                    </w:p>
                  </w:txbxContent>
                </v:textbox>
                <w10:wrap type="topAndBottom" anchory="page"/>
              </v:shape>
            </w:pict>
          </mc:Fallback>
        </mc:AlternateContent>
      </w:r>
      <w:r w:rsidR="00CB39C7" w:rsidRPr="00C47FC5">
        <w:rPr>
          <w:noProof/>
          <w:color w:val="0070C0"/>
        </w:rPr>
        <w:drawing>
          <wp:anchor distT="0" distB="0" distL="114300" distR="114300" simplePos="0" relativeHeight="253710336" behindDoc="0" locked="0" layoutInCell="1" allowOverlap="1" wp14:anchorId="3966DFF4" wp14:editId="67B6896F">
            <wp:simplePos x="0" y="0"/>
            <wp:positionH relativeFrom="margin">
              <wp:posOffset>3458817</wp:posOffset>
            </wp:positionH>
            <wp:positionV relativeFrom="page">
              <wp:posOffset>2719346</wp:posOffset>
            </wp:positionV>
            <wp:extent cx="2265680" cy="1349375"/>
            <wp:effectExtent l="0" t="0" r="1270" b="3175"/>
            <wp:wrapTopAndBottom/>
            <wp:docPr id="415" name="Picture 4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Tabl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265680" cy="1349375"/>
                    </a:xfrm>
                    <a:prstGeom prst="rect">
                      <a:avLst/>
                    </a:prstGeom>
                  </pic:spPr>
                </pic:pic>
              </a:graphicData>
            </a:graphic>
            <wp14:sizeRelH relativeFrom="margin">
              <wp14:pctWidth>0</wp14:pctWidth>
            </wp14:sizeRelH>
            <wp14:sizeRelV relativeFrom="margin">
              <wp14:pctHeight>0</wp14:pctHeight>
            </wp14:sizeRelV>
          </wp:anchor>
        </w:drawing>
      </w:r>
      <w:r w:rsidR="00691748" w:rsidRPr="00C47FC5">
        <w:rPr>
          <w:noProof/>
          <w:color w:val="0070C0"/>
        </w:rPr>
        <mc:AlternateContent>
          <mc:Choice Requires="wps">
            <w:drawing>
              <wp:anchor distT="0" distB="0" distL="114300" distR="114300" simplePos="0" relativeHeight="253662208" behindDoc="0" locked="0" layoutInCell="1" allowOverlap="1" wp14:anchorId="5134ADD9" wp14:editId="60C34907">
                <wp:simplePos x="0" y="0"/>
                <wp:positionH relativeFrom="margin">
                  <wp:posOffset>0</wp:posOffset>
                </wp:positionH>
                <wp:positionV relativeFrom="page">
                  <wp:posOffset>2202511</wp:posOffset>
                </wp:positionV>
                <wp:extent cx="2106930" cy="405765"/>
                <wp:effectExtent l="0" t="0" r="7620" b="0"/>
                <wp:wrapTopAndBottom/>
                <wp:docPr id="409" name="Text Box 409"/>
                <wp:cNvGraphicFramePr/>
                <a:graphic xmlns:a="http://schemas.openxmlformats.org/drawingml/2006/main">
                  <a:graphicData uri="http://schemas.microsoft.com/office/word/2010/wordprocessingShape">
                    <wps:wsp>
                      <wps:cNvSpPr txBox="1"/>
                      <wps:spPr>
                        <a:xfrm>
                          <a:off x="0" y="0"/>
                          <a:ext cx="2106930" cy="405765"/>
                        </a:xfrm>
                        <a:prstGeom prst="rect">
                          <a:avLst/>
                        </a:prstGeom>
                        <a:solidFill>
                          <a:prstClr val="white"/>
                        </a:solidFill>
                        <a:ln>
                          <a:noFill/>
                        </a:ln>
                      </wps:spPr>
                      <wps:txbx>
                        <w:txbxContent>
                          <w:p w14:paraId="4E428CC2" w14:textId="40B29558" w:rsidR="00560394" w:rsidRDefault="00560394" w:rsidP="008233D1">
                            <w:pPr>
                              <w:pStyle w:val="Caption"/>
                              <w:jc w:val="center"/>
                            </w:pPr>
                            <w:bookmarkStart w:id="236" w:name="_Toc80666976"/>
                            <w:r>
                              <w:t xml:space="preserve">Figure </w:t>
                            </w:r>
                            <w:r w:rsidR="00022F11">
                              <w:fldChar w:fldCharType="begin"/>
                            </w:r>
                            <w:r w:rsidR="00022F11">
                              <w:instrText xml:space="preserve"> SEQ Figure \* ARABIC </w:instrText>
                            </w:r>
                            <w:r w:rsidR="00022F11">
                              <w:fldChar w:fldCharType="separate"/>
                            </w:r>
                            <w:r w:rsidR="002A5205">
                              <w:rPr>
                                <w:noProof/>
                              </w:rPr>
                              <w:t>87</w:t>
                            </w:r>
                            <w:r w:rsidR="00022F11">
                              <w:rPr>
                                <w:noProof/>
                              </w:rPr>
                              <w:fldChar w:fldCharType="end"/>
                            </w:r>
                            <w:r>
                              <w:t>.VGG19-Clasification report-learning rate 0.01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4ADD9" id="Text Box 409" o:spid="_x0000_s1115" type="#_x0000_t202" style="position:absolute;margin-left:0;margin-top:173.45pt;width:165.9pt;height:31.95pt;z-index:25366220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" stroked="f">
                <v:textbox style="mso-fit-shape-to-text:t" inset="0,0,0,0">
                  <w:txbxContent>
                    <w:p w14:paraId="4E428CC2" w14:textId="40B29558" w:rsidR="00560394" w:rsidRDefault="00560394" w:rsidP="008233D1">
                      <w:pPr>
                        <w:pStyle w:val="Caption"/>
                        <w:jc w:val="center"/>
                      </w:pPr>
                      <w:bookmarkStart w:id="237" w:name="_Toc80666976"/>
                      <w:r>
                        <w:t xml:space="preserve">Figure </w:t>
                      </w:r>
                      <w:r w:rsidR="00022F11">
                        <w:fldChar w:fldCharType="begin"/>
                      </w:r>
                      <w:r w:rsidR="00022F11">
                        <w:instrText xml:space="preserve"> SEQ Figure \* ARABIC </w:instrText>
                      </w:r>
                      <w:r w:rsidR="00022F11">
                        <w:fldChar w:fldCharType="separate"/>
                      </w:r>
                      <w:r w:rsidR="002A5205">
                        <w:rPr>
                          <w:noProof/>
                        </w:rPr>
                        <w:t>87</w:t>
                      </w:r>
                      <w:r w:rsidR="00022F11">
                        <w:rPr>
                          <w:noProof/>
                        </w:rPr>
                        <w:fldChar w:fldCharType="end"/>
                      </w:r>
                      <w:r>
                        <w:t>.VGG19-Clasification report-learning rate 0.01</w:t>
                      </w:r>
                      <w:bookmarkEnd w:id="237"/>
                    </w:p>
                  </w:txbxContent>
                </v:textbox>
                <w10:wrap type="topAndBottom" anchorx="margin" anchory="page"/>
              </v:shape>
            </w:pict>
          </mc:Fallback>
        </mc:AlternateContent>
      </w:r>
      <w:r w:rsidR="00074C81" w:rsidRPr="00C47FC5">
        <w:rPr>
          <w:noProof/>
          <w:color w:val="0070C0"/>
        </w:rPr>
        <mc:AlternateContent>
          <mc:Choice Requires="wps">
            <w:drawing>
              <wp:anchor distT="0" distB="0" distL="114300" distR="114300" simplePos="0" relativeHeight="253690880" behindDoc="0" locked="0" layoutInCell="1" allowOverlap="1" wp14:anchorId="02F387A9" wp14:editId="3ED58C5A">
                <wp:simplePos x="0" y="0"/>
                <wp:positionH relativeFrom="margin">
                  <wp:posOffset>0</wp:posOffset>
                </wp:positionH>
                <wp:positionV relativeFrom="page">
                  <wp:posOffset>4086970</wp:posOffset>
                </wp:positionV>
                <wp:extent cx="2226310" cy="405765"/>
                <wp:effectExtent l="0" t="0" r="2540" b="0"/>
                <wp:wrapTopAndBottom/>
                <wp:docPr id="413" name="Text Box 413"/>
                <wp:cNvGraphicFramePr/>
                <a:graphic xmlns:a="http://schemas.openxmlformats.org/drawingml/2006/main">
                  <a:graphicData uri="http://schemas.microsoft.com/office/word/2010/wordprocessingShape">
                    <wps:wsp>
                      <wps:cNvSpPr txBox="1"/>
                      <wps:spPr>
                        <a:xfrm>
                          <a:off x="0" y="0"/>
                          <a:ext cx="2226310" cy="405765"/>
                        </a:xfrm>
                        <a:prstGeom prst="rect">
                          <a:avLst/>
                        </a:prstGeom>
                        <a:solidFill>
                          <a:prstClr val="white"/>
                        </a:solidFill>
                        <a:ln>
                          <a:noFill/>
                        </a:ln>
                      </wps:spPr>
                      <wps:txbx>
                        <w:txbxContent>
                          <w:p w14:paraId="3702446D" w14:textId="287937CD" w:rsidR="00022EA4" w:rsidRDefault="00022EA4" w:rsidP="00C40A21">
                            <w:pPr>
                              <w:pStyle w:val="Caption"/>
                              <w:jc w:val="center"/>
                            </w:pPr>
                            <w:bookmarkStart w:id="238" w:name="_Toc80666977"/>
                            <w:r>
                              <w:t xml:space="preserve">Figure </w:t>
                            </w:r>
                            <w:r w:rsidR="00022F11">
                              <w:fldChar w:fldCharType="begin"/>
                            </w:r>
                            <w:r w:rsidR="00022F11">
                              <w:instrText xml:space="preserve"> SEQ Figure \* ARABIC </w:instrText>
                            </w:r>
                            <w:r w:rsidR="00022F11">
                              <w:fldChar w:fldCharType="separate"/>
                            </w:r>
                            <w:r w:rsidR="002A5205">
                              <w:rPr>
                                <w:noProof/>
                              </w:rPr>
                              <w:t>88</w:t>
                            </w:r>
                            <w:r w:rsidR="00022F11">
                              <w:rPr>
                                <w:noProof/>
                              </w:rPr>
                              <w:fldChar w:fldCharType="end"/>
                            </w:r>
                            <w:r>
                              <w:t>.MobileNetV2-Clasification report-learning rate 0.01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387A9" id="Text Box 413" o:spid="_x0000_s1116" type="#_x0000_t202" style="position:absolute;margin-left:0;margin-top:321.8pt;width:175.3pt;height:31.95pt;z-index:2536908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TYMwIAAGwEAAAOAAAAZHJzL2Uyb0RvYy54bWysVFFv2yAQfp+0/4B4X5ykbdZ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" stroked="f">
                <v:textbox style="mso-fit-shape-to-text:t" inset="0,0,0,0">
                  <w:txbxContent>
                    <w:p w14:paraId="3702446D" w14:textId="287937CD" w:rsidR="00022EA4" w:rsidRDefault="00022EA4" w:rsidP="00C40A21">
                      <w:pPr>
                        <w:pStyle w:val="Caption"/>
                        <w:jc w:val="center"/>
                      </w:pPr>
                      <w:bookmarkStart w:id="239" w:name="_Toc80666977"/>
                      <w:r>
                        <w:t xml:space="preserve">Figure </w:t>
                      </w:r>
                      <w:r w:rsidR="00022F11">
                        <w:fldChar w:fldCharType="begin"/>
                      </w:r>
                      <w:r w:rsidR="00022F11">
                        <w:instrText xml:space="preserve"> SEQ Figure \* ARABIC </w:instrText>
                      </w:r>
                      <w:r w:rsidR="00022F11">
                        <w:fldChar w:fldCharType="separate"/>
                      </w:r>
                      <w:r w:rsidR="002A5205">
                        <w:rPr>
                          <w:noProof/>
                        </w:rPr>
                        <w:t>88</w:t>
                      </w:r>
                      <w:r w:rsidR="00022F11">
                        <w:rPr>
                          <w:noProof/>
                        </w:rPr>
                        <w:fldChar w:fldCharType="end"/>
                      </w:r>
                      <w:r>
                        <w:t>.MobileNetV2-Clasification report-learning rate 0.01</w:t>
                      </w:r>
                      <w:bookmarkEnd w:id="239"/>
                    </w:p>
                  </w:txbxContent>
                </v:textbox>
                <w10:wrap type="topAndBottom" anchorx="margin" anchory="page"/>
              </v:shape>
            </w:pict>
          </mc:Fallback>
        </mc:AlternateContent>
      </w:r>
      <w:r w:rsidR="00C40A21" w:rsidRPr="00C47FC5">
        <w:rPr>
          <w:noProof/>
          <w:color w:val="0070C0"/>
        </w:rPr>
        <w:drawing>
          <wp:anchor distT="0" distB="0" distL="114300" distR="114300" simplePos="0" relativeHeight="253702144" behindDoc="0" locked="0" layoutInCell="1" allowOverlap="1" wp14:anchorId="571A908D" wp14:editId="2176275F">
            <wp:simplePos x="0" y="0"/>
            <wp:positionH relativeFrom="margin">
              <wp:posOffset>0</wp:posOffset>
            </wp:positionH>
            <wp:positionV relativeFrom="page">
              <wp:posOffset>2608028</wp:posOffset>
            </wp:positionV>
            <wp:extent cx="2442845" cy="1446530"/>
            <wp:effectExtent l="0" t="0" r="0" b="1270"/>
            <wp:wrapTopAndBottom/>
            <wp:docPr id="414" name="Picture 4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able&#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442845" cy="1446530"/>
                    </a:xfrm>
                    <a:prstGeom prst="rect">
                      <a:avLst/>
                    </a:prstGeom>
                  </pic:spPr>
                </pic:pic>
              </a:graphicData>
            </a:graphic>
            <wp14:sizeRelH relativeFrom="margin">
              <wp14:pctWidth>0</wp14:pctWidth>
            </wp14:sizeRelH>
            <wp14:sizeRelV relativeFrom="margin">
              <wp14:pctHeight>0</wp14:pctHeight>
            </wp14:sizeRelV>
          </wp:anchor>
        </w:drawing>
      </w:r>
      <w:r w:rsidR="008233D1" w:rsidRPr="00C47FC5">
        <w:rPr>
          <w:noProof/>
          <w:color w:val="0070C0"/>
        </w:rPr>
        <mc:AlternateContent>
          <mc:Choice Requires="wps">
            <w:drawing>
              <wp:anchor distT="0" distB="0" distL="114300" distR="114300" simplePos="0" relativeHeight="253675520" behindDoc="0" locked="0" layoutInCell="1" allowOverlap="1" wp14:anchorId="6B9803AE" wp14:editId="4CD136B6">
                <wp:simplePos x="0" y="0"/>
                <wp:positionH relativeFrom="column">
                  <wp:posOffset>3593990</wp:posOffset>
                </wp:positionH>
                <wp:positionV relativeFrom="page">
                  <wp:posOffset>2345635</wp:posOffset>
                </wp:positionV>
                <wp:extent cx="2233295" cy="405765"/>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2233295" cy="405765"/>
                        </a:xfrm>
                        <a:prstGeom prst="rect">
                          <a:avLst/>
                        </a:prstGeom>
                        <a:solidFill>
                          <a:prstClr val="white"/>
                        </a:solidFill>
                        <a:ln>
                          <a:noFill/>
                        </a:ln>
                      </wps:spPr>
                      <wps:txbx>
                        <w:txbxContent>
                          <w:p w14:paraId="12685CAA" w14:textId="083E2028" w:rsidR="008233D1" w:rsidRDefault="008233D1" w:rsidP="008233D1">
                            <w:pPr>
                              <w:pStyle w:val="Caption"/>
                              <w:jc w:val="center"/>
                              <w:rPr>
                                <w:noProof/>
                              </w:rPr>
                            </w:pPr>
                            <w:bookmarkStart w:id="240" w:name="_Toc80666978"/>
                            <w:r>
                              <w:t xml:space="preserve">Figure </w:t>
                            </w:r>
                            <w:r w:rsidR="00022F11">
                              <w:fldChar w:fldCharType="begin"/>
                            </w:r>
                            <w:r w:rsidR="00022F11">
                              <w:instrText xml:space="preserve"> SEQ Figure \* ARABIC </w:instrText>
                            </w:r>
                            <w:r w:rsidR="00022F11">
                              <w:fldChar w:fldCharType="separate"/>
                            </w:r>
                            <w:r w:rsidR="002A5205">
                              <w:rPr>
                                <w:noProof/>
                              </w:rPr>
                              <w:t>89</w:t>
                            </w:r>
                            <w:r w:rsidR="00022F11">
                              <w:rPr>
                                <w:noProof/>
                              </w:rPr>
                              <w:fldChar w:fldCharType="end"/>
                            </w:r>
                            <w:r>
                              <w:t>.ResNet101V2-Clasification report-learning rate 0.01</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803AE" id="Text Box 410" o:spid="_x0000_s1117" type="#_x0000_t202" style="position:absolute;margin-left:283pt;margin-top:184.7pt;width:175.85pt;height:31.95pt;z-index:2536755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" stroked="f">
                <v:textbox style="mso-fit-shape-to-text:t" inset="0,0,0,0">
                  <w:txbxContent>
                    <w:p w14:paraId="12685CAA" w14:textId="083E2028" w:rsidR="008233D1" w:rsidRDefault="008233D1" w:rsidP="008233D1">
                      <w:pPr>
                        <w:pStyle w:val="Caption"/>
                        <w:jc w:val="center"/>
                        <w:rPr>
                          <w:noProof/>
                        </w:rPr>
                      </w:pPr>
                      <w:bookmarkStart w:id="241" w:name="_Toc80666978"/>
                      <w:r>
                        <w:t xml:space="preserve">Figure </w:t>
                      </w:r>
                      <w:r w:rsidR="00022F11">
                        <w:fldChar w:fldCharType="begin"/>
                      </w:r>
                      <w:r w:rsidR="00022F11">
                        <w:instrText xml:space="preserve"> SEQ Figure \* ARABIC </w:instrText>
                      </w:r>
                      <w:r w:rsidR="00022F11">
                        <w:fldChar w:fldCharType="separate"/>
                      </w:r>
                      <w:r w:rsidR="002A5205">
                        <w:rPr>
                          <w:noProof/>
                        </w:rPr>
                        <w:t>89</w:t>
                      </w:r>
                      <w:r w:rsidR="00022F11">
                        <w:rPr>
                          <w:noProof/>
                        </w:rPr>
                        <w:fldChar w:fldCharType="end"/>
                      </w:r>
                      <w:r>
                        <w:t>.ResNet101V2-Clasification report-learning rate 0.01</w:t>
                      </w:r>
                      <w:bookmarkEnd w:id="241"/>
                    </w:p>
                  </w:txbxContent>
                </v:textbox>
                <w10:wrap type="topAndBottom" anchory="page"/>
              </v:shape>
            </w:pict>
          </mc:Fallback>
        </mc:AlternateContent>
      </w:r>
      <w:r w:rsidR="00407066" w:rsidRPr="00C47FC5">
        <w:rPr>
          <w:noProof/>
          <w:color w:val="0070C0"/>
        </w:rPr>
        <w:drawing>
          <wp:anchor distT="0" distB="0" distL="114300" distR="114300" simplePos="0" relativeHeight="253648896" behindDoc="0" locked="0" layoutInCell="1" allowOverlap="1" wp14:anchorId="5E76A727" wp14:editId="112CBDBC">
            <wp:simplePos x="0" y="0"/>
            <wp:positionH relativeFrom="margin">
              <wp:posOffset>3498574</wp:posOffset>
            </wp:positionH>
            <wp:positionV relativeFrom="page">
              <wp:posOffset>914400</wp:posOffset>
            </wp:positionV>
            <wp:extent cx="2233295" cy="1335405"/>
            <wp:effectExtent l="0" t="0" r="0" b="0"/>
            <wp:wrapTopAndBottom/>
            <wp:docPr id="408" name="Picture 4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Table&#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233295" cy="1335405"/>
                    </a:xfrm>
                    <a:prstGeom prst="rect">
                      <a:avLst/>
                    </a:prstGeom>
                  </pic:spPr>
                </pic:pic>
              </a:graphicData>
            </a:graphic>
            <wp14:sizeRelH relativeFrom="margin">
              <wp14:pctWidth>0</wp14:pctWidth>
            </wp14:sizeRelH>
            <wp14:sizeRelV relativeFrom="margin">
              <wp14:pctHeight>0</wp14:pctHeight>
            </wp14:sizeRelV>
          </wp:anchor>
        </w:drawing>
      </w:r>
      <w:r w:rsidR="00782A3B" w:rsidRPr="00C47FC5">
        <w:rPr>
          <w:color w:val="0070C0"/>
        </w:rPr>
        <w:t>5.</w:t>
      </w:r>
      <w:r w:rsidR="006B7F75" w:rsidRPr="00C47FC5">
        <w:rPr>
          <w:color w:val="0070C0"/>
        </w:rPr>
        <w:t>5</w:t>
      </w:r>
      <w:r w:rsidR="00782A3B" w:rsidRPr="00C47FC5">
        <w:rPr>
          <w:color w:val="0070C0"/>
        </w:rPr>
        <w:t xml:space="preserve">. Fifth </w:t>
      </w:r>
      <w:r w:rsidR="00FC398B" w:rsidRPr="00C47FC5">
        <w:rPr>
          <w:color w:val="0070C0"/>
        </w:rPr>
        <w:t>configuration models</w:t>
      </w:r>
      <w:bookmarkEnd w:id="233"/>
    </w:p>
    <w:p w14:paraId="3A8C2490" w14:textId="3936CFC6" w:rsidR="00680925" w:rsidRPr="00680925" w:rsidRDefault="00680925" w:rsidP="00680925">
      <w:r>
        <w:tab/>
      </w:r>
      <w:r w:rsidR="008134BE" w:rsidRPr="008134BE">
        <w:t>To further increase the models’ ability to generalise and their accuracy, new convolutional layers were added. Because all the convolutional layers are “frozen” in order to preserve the weights from ImageNet cannot be trained. After some experiments, two convolutional layers with a filter size of 3*3 were added. A filter with a larger size may be too harsh and could make the neurons lose some information (Albawi, Mohammed, &amp; Al-Zawi, 2017). The padding chosen was “same” to calculate and apply the padding necessary to the input picture in order for the output to have the same shape as the input. Moreover, a new technique called batch normalisation was applied. This decreased the number of epochs needed to train the network and applied some regularisation.</w:t>
      </w:r>
    </w:p>
    <w:p w14:paraId="00C891D2" w14:textId="77777777" w:rsidR="00945485" w:rsidRDefault="00F62E05" w:rsidP="00945485">
      <w:pPr>
        <w:keepNext/>
      </w:pPr>
      <w:r>
        <w:lastRenderedPageBreak/>
        <w:tab/>
      </w:r>
      <w:r w:rsidR="00680925">
        <w:rPr>
          <w:noProof/>
        </w:rPr>
        <w:drawing>
          <wp:inline distT="0" distB="0" distL="0" distR="0" wp14:anchorId="71C8C052" wp14:editId="7C77920F">
            <wp:extent cx="5486400" cy="3200400"/>
            <wp:effectExtent l="0" t="0" r="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7A4D5A1E" w14:textId="094F703D" w:rsidR="007B05A2" w:rsidRDefault="00945485" w:rsidP="00236A7D">
      <w:pPr>
        <w:pStyle w:val="Caption"/>
        <w:jc w:val="center"/>
      </w:pPr>
      <w:bookmarkStart w:id="242" w:name="_Toc80666979"/>
      <w:r>
        <w:t xml:space="preserve">Figure </w:t>
      </w:r>
      <w:r w:rsidR="00022F11">
        <w:fldChar w:fldCharType="begin"/>
      </w:r>
      <w:r w:rsidR="00022F11">
        <w:instrText xml:space="preserve"> SEQ Figure \* ARABIC </w:instrText>
      </w:r>
      <w:r w:rsidR="00022F11">
        <w:fldChar w:fldCharType="separate"/>
      </w:r>
      <w:r w:rsidR="002A5205">
        <w:rPr>
          <w:noProof/>
        </w:rPr>
        <w:t>90</w:t>
      </w:r>
      <w:r w:rsidR="00022F11">
        <w:rPr>
          <w:noProof/>
        </w:rPr>
        <w:fldChar w:fldCharType="end"/>
      </w:r>
      <w:r>
        <w:t xml:space="preserve">.Training results for each model in </w:t>
      </w:r>
      <w:r w:rsidR="00236A7D">
        <w:t xml:space="preserve">the </w:t>
      </w:r>
      <w:r>
        <w:t>fifth stage</w:t>
      </w:r>
      <w:bookmarkEnd w:id="242"/>
    </w:p>
    <w:p w14:paraId="58459DEE" w14:textId="1D1C9F33" w:rsidR="00B65842" w:rsidRDefault="00695BF1" w:rsidP="00B65842">
      <w:pPr>
        <w:ind w:firstLine="720"/>
      </w:pPr>
      <w:r>
        <w:rPr>
          <w:noProof/>
        </w:rPr>
        <mc:AlternateContent>
          <mc:Choice Requires="wps">
            <w:drawing>
              <wp:anchor distT="0" distB="0" distL="114300" distR="114300" simplePos="0" relativeHeight="253725696" behindDoc="0" locked="0" layoutInCell="1" allowOverlap="1" wp14:anchorId="65F72F22" wp14:editId="122B5591">
                <wp:simplePos x="0" y="0"/>
                <wp:positionH relativeFrom="column">
                  <wp:posOffset>3246120</wp:posOffset>
                </wp:positionH>
                <wp:positionV relativeFrom="paragraph">
                  <wp:posOffset>3888740</wp:posOffset>
                </wp:positionV>
                <wp:extent cx="2486660" cy="635"/>
                <wp:effectExtent l="0" t="0" r="0" b="0"/>
                <wp:wrapTopAndBottom/>
                <wp:docPr id="422" name="Text Box 422"/>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7FD1BBED" w14:textId="733D7C6C" w:rsidR="00695BF1" w:rsidRPr="00B03FFD" w:rsidRDefault="00695BF1" w:rsidP="00695BF1">
                            <w:pPr>
                              <w:pStyle w:val="Caption"/>
                              <w:jc w:val="center"/>
                            </w:pPr>
                            <w:bookmarkStart w:id="243" w:name="_Toc80666980"/>
                            <w:r>
                              <w:t xml:space="preserve">Figure </w:t>
                            </w:r>
                            <w:r w:rsidR="00022F11">
                              <w:fldChar w:fldCharType="begin"/>
                            </w:r>
                            <w:r w:rsidR="00022F11">
                              <w:instrText xml:space="preserve"> SEQ Figure \* ARABIC </w:instrText>
                            </w:r>
                            <w:r w:rsidR="00022F11">
                              <w:fldChar w:fldCharType="separate"/>
                            </w:r>
                            <w:r w:rsidR="002A5205">
                              <w:rPr>
                                <w:noProof/>
                              </w:rPr>
                              <w:t>91</w:t>
                            </w:r>
                            <w:r w:rsidR="00022F11">
                              <w:rPr>
                                <w:noProof/>
                              </w:rPr>
                              <w:fldChar w:fldCharType="end"/>
                            </w:r>
                            <w:r>
                              <w:t>.InceptionV3-fifth stage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72F22" id="Text Box 422" o:spid="_x0000_s1118" type="#_x0000_t202" style="position:absolute;left:0;text-align:left;margin-left:255.6pt;margin-top:306.2pt;width:195.8pt;height:.05pt;z-index:2537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AWMAIAAGk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" stroked="f">
                <v:textbox style="mso-fit-shape-to-text:t" inset="0,0,0,0">
                  <w:txbxContent>
                    <w:p w14:paraId="7FD1BBED" w14:textId="733D7C6C" w:rsidR="00695BF1" w:rsidRPr="00B03FFD" w:rsidRDefault="00695BF1" w:rsidP="00695BF1">
                      <w:pPr>
                        <w:pStyle w:val="Caption"/>
                        <w:jc w:val="center"/>
                      </w:pPr>
                      <w:bookmarkStart w:id="244" w:name="_Toc80666980"/>
                      <w:r>
                        <w:t xml:space="preserve">Figure </w:t>
                      </w:r>
                      <w:r w:rsidR="00022F11">
                        <w:fldChar w:fldCharType="begin"/>
                      </w:r>
                      <w:r w:rsidR="00022F11">
                        <w:instrText xml:space="preserve"> SEQ Figure \* ARABIC </w:instrText>
                      </w:r>
                      <w:r w:rsidR="00022F11">
                        <w:fldChar w:fldCharType="separate"/>
                      </w:r>
                      <w:r w:rsidR="002A5205">
                        <w:rPr>
                          <w:noProof/>
                        </w:rPr>
                        <w:t>91</w:t>
                      </w:r>
                      <w:r w:rsidR="00022F11">
                        <w:rPr>
                          <w:noProof/>
                        </w:rPr>
                        <w:fldChar w:fldCharType="end"/>
                      </w:r>
                      <w:r>
                        <w:t>.InceptionV3-fifth stage</w:t>
                      </w:r>
                      <w:bookmarkEnd w:id="244"/>
                    </w:p>
                  </w:txbxContent>
                </v:textbox>
                <w10:wrap type="topAndBottom"/>
              </v:shape>
            </w:pict>
          </mc:Fallback>
        </mc:AlternateContent>
      </w:r>
      <w:r w:rsidR="00B65842" w:rsidRPr="001C5A9E">
        <w:rPr>
          <w:noProof/>
        </w:rPr>
        <w:drawing>
          <wp:anchor distT="0" distB="0" distL="114300" distR="114300" simplePos="0" relativeHeight="251640832" behindDoc="0" locked="0" layoutInCell="1" allowOverlap="1" wp14:anchorId="1643F789" wp14:editId="237E68EE">
            <wp:simplePos x="0" y="0"/>
            <wp:positionH relativeFrom="column">
              <wp:posOffset>3246705</wp:posOffset>
            </wp:positionH>
            <wp:positionV relativeFrom="paragraph">
              <wp:posOffset>2567330</wp:posOffset>
            </wp:positionV>
            <wp:extent cx="2486660" cy="1264285"/>
            <wp:effectExtent l="0" t="0" r="0" b="0"/>
            <wp:wrapTopAndBottom/>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486660" cy="1264285"/>
                    </a:xfrm>
                    <a:prstGeom prst="rect">
                      <a:avLst/>
                    </a:prstGeom>
                  </pic:spPr>
                </pic:pic>
              </a:graphicData>
            </a:graphic>
            <wp14:sizeRelH relativeFrom="margin">
              <wp14:pctWidth>0</wp14:pctWidth>
            </wp14:sizeRelH>
            <wp14:sizeRelV relativeFrom="margin">
              <wp14:pctHeight>0</wp14:pctHeight>
            </wp14:sizeRelV>
          </wp:anchor>
        </w:drawing>
      </w:r>
      <w:r w:rsidR="004D4B58">
        <w:rPr>
          <w:noProof/>
        </w:rPr>
        <mc:AlternateContent>
          <mc:Choice Requires="wps">
            <w:drawing>
              <wp:anchor distT="0" distB="0" distL="114300" distR="114300" simplePos="0" relativeHeight="253722624" behindDoc="0" locked="0" layoutInCell="1" allowOverlap="1" wp14:anchorId="231C0E64" wp14:editId="438C305A">
                <wp:simplePos x="0" y="0"/>
                <wp:positionH relativeFrom="column">
                  <wp:posOffset>0</wp:posOffset>
                </wp:positionH>
                <wp:positionV relativeFrom="paragraph">
                  <wp:posOffset>3856355</wp:posOffset>
                </wp:positionV>
                <wp:extent cx="2435860" cy="635"/>
                <wp:effectExtent l="0" t="0" r="0" b="0"/>
                <wp:wrapTopAndBottom/>
                <wp:docPr id="421" name="Text Box 421"/>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60A7FB05" w14:textId="41F60454" w:rsidR="004D4B58" w:rsidRPr="00904B8F" w:rsidRDefault="004D4B58" w:rsidP="004D4B58">
                            <w:pPr>
                              <w:pStyle w:val="Caption"/>
                              <w:jc w:val="center"/>
                              <w:rPr>
                                <w:noProof/>
                              </w:rPr>
                            </w:pPr>
                            <w:bookmarkStart w:id="245" w:name="_Toc80666981"/>
                            <w:r>
                              <w:t xml:space="preserve">Figure </w:t>
                            </w:r>
                            <w:r w:rsidR="00022F11">
                              <w:fldChar w:fldCharType="begin"/>
                            </w:r>
                            <w:r w:rsidR="00022F11">
                              <w:instrText xml:space="preserve"> SEQ Figure \* ARABIC </w:instrText>
                            </w:r>
                            <w:r w:rsidR="00022F11">
                              <w:fldChar w:fldCharType="separate"/>
                            </w:r>
                            <w:r w:rsidR="002A5205">
                              <w:rPr>
                                <w:noProof/>
                              </w:rPr>
                              <w:t>92</w:t>
                            </w:r>
                            <w:r w:rsidR="00022F11">
                              <w:rPr>
                                <w:noProof/>
                              </w:rPr>
                              <w:fldChar w:fldCharType="end"/>
                            </w:r>
                            <w:r>
                              <w:t>.MobileNetV2-fifth stage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C0E64" id="Text Box 421" o:spid="_x0000_s1119" type="#_x0000_t202" style="position:absolute;left:0;text-align:left;margin-left:0;margin-top:303.65pt;width:191.8pt;height:.05pt;z-index:25372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RMQ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" stroked="f">
                <v:textbox style="mso-fit-shape-to-text:t" inset="0,0,0,0">
                  <w:txbxContent>
                    <w:p w14:paraId="60A7FB05" w14:textId="41F60454" w:rsidR="004D4B58" w:rsidRPr="00904B8F" w:rsidRDefault="004D4B58" w:rsidP="004D4B58">
                      <w:pPr>
                        <w:pStyle w:val="Caption"/>
                        <w:jc w:val="center"/>
                        <w:rPr>
                          <w:noProof/>
                        </w:rPr>
                      </w:pPr>
                      <w:bookmarkStart w:id="246" w:name="_Toc80666981"/>
                      <w:r>
                        <w:t xml:space="preserve">Figure </w:t>
                      </w:r>
                      <w:r w:rsidR="00022F11">
                        <w:fldChar w:fldCharType="begin"/>
                      </w:r>
                      <w:r w:rsidR="00022F11">
                        <w:instrText xml:space="preserve"> SEQ Figure \* ARABIC </w:instrText>
                      </w:r>
                      <w:r w:rsidR="00022F11">
                        <w:fldChar w:fldCharType="separate"/>
                      </w:r>
                      <w:r w:rsidR="002A5205">
                        <w:rPr>
                          <w:noProof/>
                        </w:rPr>
                        <w:t>92</w:t>
                      </w:r>
                      <w:r w:rsidR="00022F11">
                        <w:rPr>
                          <w:noProof/>
                        </w:rPr>
                        <w:fldChar w:fldCharType="end"/>
                      </w:r>
                      <w:r>
                        <w:t>.MobileNetV2-fifth stage</w:t>
                      </w:r>
                      <w:bookmarkEnd w:id="246"/>
                    </w:p>
                  </w:txbxContent>
                </v:textbox>
                <w10:wrap type="topAndBottom"/>
              </v:shape>
            </w:pict>
          </mc:Fallback>
        </mc:AlternateContent>
      </w:r>
      <w:r w:rsidR="00B65842" w:rsidRPr="008774CD">
        <w:rPr>
          <w:noProof/>
        </w:rPr>
        <w:drawing>
          <wp:anchor distT="0" distB="0" distL="114300" distR="114300" simplePos="0" relativeHeight="251636736" behindDoc="0" locked="0" layoutInCell="1" allowOverlap="1" wp14:anchorId="049F59CB" wp14:editId="7427C7E1">
            <wp:simplePos x="0" y="0"/>
            <wp:positionH relativeFrom="column">
              <wp:posOffset>0</wp:posOffset>
            </wp:positionH>
            <wp:positionV relativeFrom="paragraph">
              <wp:posOffset>2556459</wp:posOffset>
            </wp:positionV>
            <wp:extent cx="2435860" cy="1243330"/>
            <wp:effectExtent l="0" t="0" r="0" b="0"/>
            <wp:wrapTopAndBottom/>
            <wp:docPr id="121" name="Picture 1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email&#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435860" cy="1243330"/>
                    </a:xfrm>
                    <a:prstGeom prst="rect">
                      <a:avLst/>
                    </a:prstGeom>
                  </pic:spPr>
                </pic:pic>
              </a:graphicData>
            </a:graphic>
            <wp14:sizeRelH relativeFrom="margin">
              <wp14:pctWidth>0</wp14:pctWidth>
            </wp14:sizeRelH>
            <wp14:sizeRelV relativeFrom="margin">
              <wp14:pctHeight>0</wp14:pctHeight>
            </wp14:sizeRelV>
          </wp:anchor>
        </w:drawing>
      </w:r>
      <w:r w:rsidR="00236A7D">
        <w:rPr>
          <w:noProof/>
        </w:rPr>
        <mc:AlternateContent>
          <mc:Choice Requires="wps">
            <w:drawing>
              <wp:anchor distT="0" distB="0" distL="114300" distR="114300" simplePos="0" relativeHeight="253719552" behindDoc="0" locked="0" layoutInCell="1" allowOverlap="1" wp14:anchorId="7171F0C1" wp14:editId="352C051D">
                <wp:simplePos x="0" y="0"/>
                <wp:positionH relativeFrom="column">
                  <wp:posOffset>3203575</wp:posOffset>
                </wp:positionH>
                <wp:positionV relativeFrom="paragraph">
                  <wp:posOffset>2294255</wp:posOffset>
                </wp:positionV>
                <wp:extent cx="2530475" cy="635"/>
                <wp:effectExtent l="0" t="0" r="0" b="0"/>
                <wp:wrapTopAndBottom/>
                <wp:docPr id="420" name="Text Box 420"/>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7A6E4ED7" w14:textId="1FA12CF9" w:rsidR="00236A7D" w:rsidRPr="0079399C" w:rsidRDefault="00236A7D" w:rsidP="00236A7D">
                            <w:pPr>
                              <w:pStyle w:val="Caption"/>
                              <w:jc w:val="center"/>
                              <w:rPr>
                                <w:noProof/>
                              </w:rPr>
                            </w:pPr>
                            <w:bookmarkStart w:id="247" w:name="_Toc80666982"/>
                            <w:r>
                              <w:t xml:space="preserve">Figure </w:t>
                            </w:r>
                            <w:r w:rsidR="00022F11">
                              <w:fldChar w:fldCharType="begin"/>
                            </w:r>
                            <w:r w:rsidR="00022F11">
                              <w:instrText xml:space="preserve"> SEQ Figure \* ARABIC </w:instrText>
                            </w:r>
                            <w:r w:rsidR="00022F11">
                              <w:fldChar w:fldCharType="separate"/>
                            </w:r>
                            <w:r w:rsidR="002A5205">
                              <w:rPr>
                                <w:noProof/>
                              </w:rPr>
                              <w:t>93</w:t>
                            </w:r>
                            <w:r w:rsidR="00022F11">
                              <w:rPr>
                                <w:noProof/>
                              </w:rPr>
                              <w:fldChar w:fldCharType="end"/>
                            </w:r>
                            <w:r>
                              <w:t>.ResNet101V2-fifth stage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1F0C1" id="Text Box 420" o:spid="_x0000_s1120" type="#_x0000_t202" style="position:absolute;left:0;text-align:left;margin-left:252.25pt;margin-top:180.65pt;width:199.25pt;height:.05pt;z-index:25371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" stroked="f">
                <v:textbox style="mso-fit-shape-to-text:t" inset="0,0,0,0">
                  <w:txbxContent>
                    <w:p w14:paraId="7A6E4ED7" w14:textId="1FA12CF9" w:rsidR="00236A7D" w:rsidRPr="0079399C" w:rsidRDefault="00236A7D" w:rsidP="00236A7D">
                      <w:pPr>
                        <w:pStyle w:val="Caption"/>
                        <w:jc w:val="center"/>
                        <w:rPr>
                          <w:noProof/>
                        </w:rPr>
                      </w:pPr>
                      <w:bookmarkStart w:id="248" w:name="_Toc80666982"/>
                      <w:r>
                        <w:t xml:space="preserve">Figure </w:t>
                      </w:r>
                      <w:r w:rsidR="00022F11">
                        <w:fldChar w:fldCharType="begin"/>
                      </w:r>
                      <w:r w:rsidR="00022F11">
                        <w:instrText xml:space="preserve"> SEQ Figure \* ARABIC </w:instrText>
                      </w:r>
                      <w:r w:rsidR="00022F11">
                        <w:fldChar w:fldCharType="separate"/>
                      </w:r>
                      <w:r w:rsidR="002A5205">
                        <w:rPr>
                          <w:noProof/>
                        </w:rPr>
                        <w:t>93</w:t>
                      </w:r>
                      <w:r w:rsidR="00022F11">
                        <w:rPr>
                          <w:noProof/>
                        </w:rPr>
                        <w:fldChar w:fldCharType="end"/>
                      </w:r>
                      <w:r>
                        <w:t>.ResNet101V2-fifth stage</w:t>
                      </w:r>
                      <w:bookmarkEnd w:id="248"/>
                    </w:p>
                  </w:txbxContent>
                </v:textbox>
                <w10:wrap type="topAndBottom"/>
              </v:shape>
            </w:pict>
          </mc:Fallback>
        </mc:AlternateContent>
      </w:r>
      <w:r w:rsidR="00B65842" w:rsidRPr="000E2685">
        <w:rPr>
          <w:noProof/>
        </w:rPr>
        <w:drawing>
          <wp:anchor distT="0" distB="0" distL="114300" distR="114300" simplePos="0" relativeHeight="251632640" behindDoc="0" locked="0" layoutInCell="1" allowOverlap="1" wp14:anchorId="4F49263B" wp14:editId="74CD0578">
            <wp:simplePos x="0" y="0"/>
            <wp:positionH relativeFrom="column">
              <wp:posOffset>3203575</wp:posOffset>
            </wp:positionH>
            <wp:positionV relativeFrom="paragraph">
              <wp:posOffset>878738</wp:posOffset>
            </wp:positionV>
            <wp:extent cx="2530475" cy="1358900"/>
            <wp:effectExtent l="0" t="0" r="0" b="0"/>
            <wp:wrapTopAndBottom/>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530475" cy="1358900"/>
                    </a:xfrm>
                    <a:prstGeom prst="rect">
                      <a:avLst/>
                    </a:prstGeom>
                  </pic:spPr>
                </pic:pic>
              </a:graphicData>
            </a:graphic>
            <wp14:sizeRelH relativeFrom="margin">
              <wp14:pctWidth>0</wp14:pctWidth>
            </wp14:sizeRelH>
            <wp14:sizeRelV relativeFrom="margin">
              <wp14:pctHeight>0</wp14:pctHeight>
            </wp14:sizeRelV>
          </wp:anchor>
        </w:drawing>
      </w:r>
      <w:r w:rsidR="00236A7D">
        <w:rPr>
          <w:noProof/>
        </w:rPr>
        <mc:AlternateContent>
          <mc:Choice Requires="wps">
            <w:drawing>
              <wp:anchor distT="0" distB="0" distL="114300" distR="114300" simplePos="0" relativeHeight="253716480" behindDoc="0" locked="0" layoutInCell="1" allowOverlap="1" wp14:anchorId="61FE6631" wp14:editId="7857C7EC">
                <wp:simplePos x="0" y="0"/>
                <wp:positionH relativeFrom="column">
                  <wp:posOffset>0</wp:posOffset>
                </wp:positionH>
                <wp:positionV relativeFrom="paragraph">
                  <wp:posOffset>2270125</wp:posOffset>
                </wp:positionV>
                <wp:extent cx="2413635" cy="635"/>
                <wp:effectExtent l="0" t="0" r="0" b="0"/>
                <wp:wrapTopAndBottom/>
                <wp:docPr id="419" name="Text Box 419"/>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8ACE6C2" w14:textId="6D2E5FE9" w:rsidR="00236A7D" w:rsidRPr="009352AD" w:rsidRDefault="00236A7D" w:rsidP="00236A7D">
                            <w:pPr>
                              <w:pStyle w:val="Caption"/>
                              <w:jc w:val="center"/>
                              <w:rPr>
                                <w:noProof/>
                              </w:rPr>
                            </w:pPr>
                            <w:bookmarkStart w:id="249" w:name="_Toc80666983"/>
                            <w:r>
                              <w:t xml:space="preserve">Figure </w:t>
                            </w:r>
                            <w:r w:rsidR="00022F11">
                              <w:fldChar w:fldCharType="begin"/>
                            </w:r>
                            <w:r w:rsidR="00022F11">
                              <w:instrText xml:space="preserve"> SEQ Figure \* ARABIC </w:instrText>
                            </w:r>
                            <w:r w:rsidR="00022F11">
                              <w:fldChar w:fldCharType="separate"/>
                            </w:r>
                            <w:r w:rsidR="002A5205">
                              <w:rPr>
                                <w:noProof/>
                              </w:rPr>
                              <w:t>94</w:t>
                            </w:r>
                            <w:r w:rsidR="00022F11">
                              <w:rPr>
                                <w:noProof/>
                              </w:rPr>
                              <w:fldChar w:fldCharType="end"/>
                            </w:r>
                            <w:r>
                              <w:t>.VGG19-fifth stage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E6631" id="Text Box 419" o:spid="_x0000_s1121" type="#_x0000_t202" style="position:absolute;left:0;text-align:left;margin-left:0;margin-top:178.75pt;width:190.05pt;height:.05pt;z-index:25371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" stroked="f">
                <v:textbox style="mso-fit-shape-to-text:t" inset="0,0,0,0">
                  <w:txbxContent>
                    <w:p w14:paraId="28ACE6C2" w14:textId="6D2E5FE9" w:rsidR="00236A7D" w:rsidRPr="009352AD" w:rsidRDefault="00236A7D" w:rsidP="00236A7D">
                      <w:pPr>
                        <w:pStyle w:val="Caption"/>
                        <w:jc w:val="center"/>
                        <w:rPr>
                          <w:noProof/>
                        </w:rPr>
                      </w:pPr>
                      <w:bookmarkStart w:id="250" w:name="_Toc80666983"/>
                      <w:r>
                        <w:t xml:space="preserve">Figure </w:t>
                      </w:r>
                      <w:r w:rsidR="00022F11">
                        <w:fldChar w:fldCharType="begin"/>
                      </w:r>
                      <w:r w:rsidR="00022F11">
                        <w:instrText xml:space="preserve"> SEQ Figure \* ARABIC </w:instrText>
                      </w:r>
                      <w:r w:rsidR="00022F11">
                        <w:fldChar w:fldCharType="separate"/>
                      </w:r>
                      <w:r w:rsidR="002A5205">
                        <w:rPr>
                          <w:noProof/>
                        </w:rPr>
                        <w:t>94</w:t>
                      </w:r>
                      <w:r w:rsidR="00022F11">
                        <w:rPr>
                          <w:noProof/>
                        </w:rPr>
                        <w:fldChar w:fldCharType="end"/>
                      </w:r>
                      <w:r>
                        <w:t>.VGG19-fifth stage</w:t>
                      </w:r>
                      <w:bookmarkEnd w:id="250"/>
                    </w:p>
                  </w:txbxContent>
                </v:textbox>
                <w10:wrap type="topAndBottom"/>
              </v:shape>
            </w:pict>
          </mc:Fallback>
        </mc:AlternateContent>
      </w:r>
      <w:r w:rsidR="00B65842" w:rsidRPr="00B750E2">
        <w:rPr>
          <w:noProof/>
        </w:rPr>
        <w:drawing>
          <wp:anchor distT="0" distB="0" distL="114300" distR="114300" simplePos="0" relativeHeight="251628544" behindDoc="0" locked="0" layoutInCell="1" allowOverlap="1" wp14:anchorId="413C651F" wp14:editId="5A9DA856">
            <wp:simplePos x="0" y="0"/>
            <wp:positionH relativeFrom="column">
              <wp:posOffset>0</wp:posOffset>
            </wp:positionH>
            <wp:positionV relativeFrom="paragraph">
              <wp:posOffset>863549</wp:posOffset>
            </wp:positionV>
            <wp:extent cx="2413635" cy="1350010"/>
            <wp:effectExtent l="0" t="0" r="0" b="0"/>
            <wp:wrapTopAndBottom/>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413635" cy="1350010"/>
                    </a:xfrm>
                    <a:prstGeom prst="rect">
                      <a:avLst/>
                    </a:prstGeom>
                  </pic:spPr>
                </pic:pic>
              </a:graphicData>
            </a:graphic>
            <wp14:sizeRelH relativeFrom="margin">
              <wp14:pctWidth>0</wp14:pctWidth>
            </wp14:sizeRelH>
            <wp14:sizeRelV relativeFrom="margin">
              <wp14:pctHeight>0</wp14:pctHeight>
            </wp14:sizeRelV>
          </wp:anchor>
        </w:drawing>
      </w:r>
      <w:r w:rsidR="00BF7D35" w:rsidRPr="00BF7D35">
        <w:t>The experiment of adding a new convolutional layer was a success. It slightly increased the accuracy of each model. The MobileNetV2 and ResNet101V2 benefitted the most by gaining 2% accuracy. Still, the ResNet101V2 produced the best results compared to all the other models</w:t>
      </w:r>
      <w:r w:rsidR="001B7B55">
        <w:t>.</w:t>
      </w:r>
    </w:p>
    <w:p w14:paraId="6E1422A5" w14:textId="77777777" w:rsidR="00BF7D35" w:rsidRDefault="00BF7D35" w:rsidP="00B65842">
      <w:pPr>
        <w:ind w:firstLine="720"/>
      </w:pPr>
    </w:p>
    <w:p w14:paraId="23918CED" w14:textId="775E9400" w:rsidR="00966E14" w:rsidRDefault="002B3128" w:rsidP="002B3128">
      <w:r>
        <w:tab/>
      </w:r>
      <w:r w:rsidR="00AE0EF8">
        <w:t>The new layers added</w:t>
      </w:r>
      <w:r w:rsidR="00FC0C7D">
        <w:t xml:space="preserve"> changed the learning path of each model</w:t>
      </w:r>
      <w:r w:rsidR="00626CC6">
        <w:t>.</w:t>
      </w:r>
      <w:r w:rsidR="00CF46FD">
        <w:t xml:space="preserve"> </w:t>
      </w:r>
      <w:r w:rsidR="00F71DEE">
        <w:t xml:space="preserve">It can be seen that after adding the </w:t>
      </w:r>
      <w:r w:rsidR="00173A5A">
        <w:t>convolutional layers</w:t>
      </w:r>
      <w:r w:rsidR="004B7BCD">
        <w:t>,</w:t>
      </w:r>
      <w:r w:rsidR="00173A5A">
        <w:t xml:space="preserve"> the models started to overfit</w:t>
      </w:r>
      <w:r w:rsidR="00993A91">
        <w:t xml:space="preserve"> </w:t>
      </w:r>
      <w:r w:rsidR="004049A0">
        <w:t>at</w:t>
      </w:r>
      <w:r w:rsidR="00993A91">
        <w:t xml:space="preserve"> some point.</w:t>
      </w:r>
      <w:r w:rsidR="004049A0">
        <w:t xml:space="preserve"> </w:t>
      </w:r>
      <w:r w:rsidR="002F54D0">
        <w:t>Also,</w:t>
      </w:r>
      <w:r w:rsidR="00F05A32">
        <w:t xml:space="preserve"> the l</w:t>
      </w:r>
      <w:r w:rsidR="00966E14">
        <w:t>earning</w:t>
      </w:r>
      <w:r w:rsidR="00F05A32">
        <w:t xml:space="preserve"> </w:t>
      </w:r>
      <w:r w:rsidR="00966E14">
        <w:t>process become</w:t>
      </w:r>
      <w:r w:rsidR="00F133BA">
        <w:t>s</w:t>
      </w:r>
      <w:r w:rsidR="00966E14">
        <w:t xml:space="preserve"> much </w:t>
      </w:r>
      <w:r w:rsidR="00376A4A">
        <w:t xml:space="preserve">more </w:t>
      </w:r>
      <w:r w:rsidR="00376A4A" w:rsidRPr="00376A4A">
        <w:t>irregular</w:t>
      </w:r>
      <w:r w:rsidR="00B45E41">
        <w:t xml:space="preserve"> because the validation accuracy tends to </w:t>
      </w:r>
      <w:r w:rsidR="00995CD5">
        <w:t xml:space="preserve">grow up to some point </w:t>
      </w:r>
      <w:r w:rsidR="002D4CC8">
        <w:t xml:space="preserve">where it </w:t>
      </w:r>
      <w:r w:rsidR="004E3B5B">
        <w:t>reaches a peak</w:t>
      </w:r>
      <w:r w:rsidR="001F7512">
        <w:t xml:space="preserve"> </w:t>
      </w:r>
      <w:r w:rsidR="00131183">
        <w:t xml:space="preserve">and then decreases. During </w:t>
      </w:r>
      <w:r w:rsidR="00CC51BF">
        <w:t>training</w:t>
      </w:r>
      <w:r w:rsidR="00F133BA">
        <w:t>, there might be more spikes like that, showing</w:t>
      </w:r>
      <w:r w:rsidR="002F54D0">
        <w:t xml:space="preserve"> the point where the model reached the maximum potential.</w:t>
      </w:r>
    </w:p>
    <w:p w14:paraId="5ECA57C6" w14:textId="77777777" w:rsidR="006C1594" w:rsidRDefault="00572E03" w:rsidP="00AC1472">
      <w:pPr>
        <w:ind w:firstLine="720"/>
      </w:pPr>
      <w:r>
        <w:rPr>
          <w:noProof/>
        </w:rPr>
        <w:lastRenderedPageBreak/>
        <mc:AlternateContent>
          <mc:Choice Requires="wps">
            <w:drawing>
              <wp:anchor distT="0" distB="0" distL="114300" distR="114300" simplePos="0" relativeHeight="253918208" behindDoc="0" locked="0" layoutInCell="1" allowOverlap="1" wp14:anchorId="4E505DEF" wp14:editId="6D4FD1F7">
                <wp:simplePos x="0" y="0"/>
                <wp:positionH relativeFrom="column">
                  <wp:posOffset>3192145</wp:posOffset>
                </wp:positionH>
                <wp:positionV relativeFrom="paragraph">
                  <wp:posOffset>8129823</wp:posOffset>
                </wp:positionV>
                <wp:extent cx="2539365" cy="635"/>
                <wp:effectExtent l="0" t="0" r="0" b="0"/>
                <wp:wrapTopAndBottom/>
                <wp:docPr id="435" name="Text Box 435"/>
                <wp:cNvGraphicFramePr/>
                <a:graphic xmlns:a="http://schemas.openxmlformats.org/drawingml/2006/main">
                  <a:graphicData uri="http://schemas.microsoft.com/office/word/2010/wordprocessingShape">
                    <wps:wsp>
                      <wps:cNvSpPr txBox="1"/>
                      <wps:spPr>
                        <a:xfrm>
                          <a:off x="0" y="0"/>
                          <a:ext cx="2539365" cy="635"/>
                        </a:xfrm>
                        <a:prstGeom prst="rect">
                          <a:avLst/>
                        </a:prstGeom>
                        <a:solidFill>
                          <a:prstClr val="white"/>
                        </a:solidFill>
                        <a:ln>
                          <a:noFill/>
                        </a:ln>
                      </wps:spPr>
                      <wps:txbx>
                        <w:txbxContent>
                          <w:p w14:paraId="3AEA6934" w14:textId="33A9ABD6" w:rsidR="007566B8" w:rsidRPr="00272360" w:rsidRDefault="007566B8" w:rsidP="007566B8">
                            <w:pPr>
                              <w:pStyle w:val="Caption"/>
                              <w:jc w:val="center"/>
                            </w:pPr>
                            <w:bookmarkStart w:id="251" w:name="_Toc80666984"/>
                            <w:r>
                              <w:t xml:space="preserve">Figure </w:t>
                            </w:r>
                            <w:r w:rsidR="00022F11">
                              <w:fldChar w:fldCharType="begin"/>
                            </w:r>
                            <w:r w:rsidR="00022F11">
                              <w:instrText xml:space="preserve"> SEQ Figure \* ARABIC </w:instrText>
                            </w:r>
                            <w:r w:rsidR="00022F11">
                              <w:fldChar w:fldCharType="separate"/>
                            </w:r>
                            <w:r w:rsidR="002A5205">
                              <w:rPr>
                                <w:noProof/>
                              </w:rPr>
                              <w:t>95</w:t>
                            </w:r>
                            <w:r w:rsidR="00022F11">
                              <w:rPr>
                                <w:noProof/>
                              </w:rPr>
                              <w:fldChar w:fldCharType="end"/>
                            </w:r>
                            <w:r>
                              <w:t>.InceptionV3-Clsification report-fifth stage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05DEF" id="Text Box 435" o:spid="_x0000_s1122" type="#_x0000_t202" style="position:absolute;left:0;text-align:left;margin-left:251.35pt;margin-top:640.15pt;width:199.95pt;height:.05pt;z-index:25391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" stroked="f">
                <v:textbox style="mso-fit-shape-to-text:t" inset="0,0,0,0">
                  <w:txbxContent>
                    <w:p w14:paraId="3AEA6934" w14:textId="33A9ABD6" w:rsidR="007566B8" w:rsidRPr="00272360" w:rsidRDefault="007566B8" w:rsidP="007566B8">
                      <w:pPr>
                        <w:pStyle w:val="Caption"/>
                        <w:jc w:val="center"/>
                      </w:pPr>
                      <w:bookmarkStart w:id="252" w:name="_Toc80666984"/>
                      <w:r>
                        <w:t xml:space="preserve">Figure </w:t>
                      </w:r>
                      <w:r w:rsidR="00022F11">
                        <w:fldChar w:fldCharType="begin"/>
                      </w:r>
                      <w:r w:rsidR="00022F11">
                        <w:instrText xml:space="preserve"> SEQ Figure \* ARABIC </w:instrText>
                      </w:r>
                      <w:r w:rsidR="00022F11">
                        <w:fldChar w:fldCharType="separate"/>
                      </w:r>
                      <w:r w:rsidR="002A5205">
                        <w:rPr>
                          <w:noProof/>
                        </w:rPr>
                        <w:t>95</w:t>
                      </w:r>
                      <w:r w:rsidR="00022F11">
                        <w:rPr>
                          <w:noProof/>
                        </w:rPr>
                        <w:fldChar w:fldCharType="end"/>
                      </w:r>
                      <w:r>
                        <w:t>.InceptionV3-Clsification report-fifth stage</w:t>
                      </w:r>
                      <w:bookmarkEnd w:id="252"/>
                    </w:p>
                  </w:txbxContent>
                </v:textbox>
                <w10:wrap type="topAndBottom"/>
              </v:shape>
            </w:pict>
          </mc:Fallback>
        </mc:AlternateContent>
      </w:r>
      <w:r w:rsidR="007566B8" w:rsidRPr="00573D98">
        <w:rPr>
          <w:noProof/>
        </w:rPr>
        <w:drawing>
          <wp:anchor distT="0" distB="0" distL="114300" distR="114300" simplePos="0" relativeHeight="253911040" behindDoc="0" locked="0" layoutInCell="1" allowOverlap="1" wp14:anchorId="65B1DA92" wp14:editId="2A36F20F">
            <wp:simplePos x="0" y="0"/>
            <wp:positionH relativeFrom="margin">
              <wp:align>right</wp:align>
            </wp:positionH>
            <wp:positionV relativeFrom="paragraph">
              <wp:posOffset>6511704</wp:posOffset>
            </wp:positionV>
            <wp:extent cx="2539365" cy="1553210"/>
            <wp:effectExtent l="0" t="0" r="0" b="8890"/>
            <wp:wrapTopAndBottom/>
            <wp:docPr id="434" name="Picture 4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Table&#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539365" cy="1553210"/>
                    </a:xfrm>
                    <a:prstGeom prst="rect">
                      <a:avLst/>
                    </a:prstGeom>
                  </pic:spPr>
                </pic:pic>
              </a:graphicData>
            </a:graphic>
            <wp14:sizeRelH relativeFrom="margin">
              <wp14:pctWidth>0</wp14:pctWidth>
            </wp14:sizeRelH>
            <wp14:sizeRelV relativeFrom="margin">
              <wp14:pctHeight>0</wp14:pctHeight>
            </wp14:sizeRelV>
          </wp:anchor>
        </w:drawing>
      </w:r>
      <w:r w:rsidR="00971D7A">
        <w:rPr>
          <w:noProof/>
        </w:rPr>
        <mc:AlternateContent>
          <mc:Choice Requires="wps">
            <w:drawing>
              <wp:anchor distT="0" distB="0" distL="114300" distR="114300" simplePos="0" relativeHeight="253901824" behindDoc="0" locked="0" layoutInCell="1" allowOverlap="1" wp14:anchorId="34FDC197" wp14:editId="18F0F0B5">
                <wp:simplePos x="0" y="0"/>
                <wp:positionH relativeFrom="column">
                  <wp:posOffset>0</wp:posOffset>
                </wp:positionH>
                <wp:positionV relativeFrom="paragraph">
                  <wp:posOffset>8067040</wp:posOffset>
                </wp:positionV>
                <wp:extent cx="2443480" cy="635"/>
                <wp:effectExtent l="0" t="0" r="0" b="0"/>
                <wp:wrapTopAndBottom/>
                <wp:docPr id="433" name="Text Box 433"/>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7FB9E5EC" w14:textId="6028EFF9" w:rsidR="00971D7A" w:rsidRPr="001E6AF0" w:rsidRDefault="00971D7A" w:rsidP="000462B2">
                            <w:pPr>
                              <w:pStyle w:val="Caption"/>
                              <w:jc w:val="center"/>
                            </w:pPr>
                            <w:bookmarkStart w:id="253" w:name="_Toc80666985"/>
                            <w:r>
                              <w:t xml:space="preserve">Figure </w:t>
                            </w:r>
                            <w:r w:rsidR="00022F11">
                              <w:fldChar w:fldCharType="begin"/>
                            </w:r>
                            <w:r w:rsidR="00022F11">
                              <w:instrText xml:space="preserve"> SEQ Figure \* ARABIC </w:instrText>
                            </w:r>
                            <w:r w:rsidR="00022F11">
                              <w:fldChar w:fldCharType="separate"/>
                            </w:r>
                            <w:r w:rsidR="002A5205">
                              <w:rPr>
                                <w:noProof/>
                              </w:rPr>
                              <w:t>96</w:t>
                            </w:r>
                            <w:r w:rsidR="00022F11">
                              <w:rPr>
                                <w:noProof/>
                              </w:rPr>
                              <w:fldChar w:fldCharType="end"/>
                            </w:r>
                            <w:r>
                              <w:t>.MobileNetV2</w:t>
                            </w:r>
                            <w:r>
                              <w:rPr>
                                <w:noProof/>
                              </w:rPr>
                              <w:t>-Clasification report-fifth stage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C197" id="Text Box 433" o:spid="_x0000_s1123" type="#_x0000_t202" style="position:absolute;left:0;text-align:left;margin-left:0;margin-top:635.2pt;width:192.4pt;height:.05pt;z-index:25390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" stroked="f">
                <v:textbox style="mso-fit-shape-to-text:t" inset="0,0,0,0">
                  <w:txbxContent>
                    <w:p w14:paraId="7FB9E5EC" w14:textId="6028EFF9" w:rsidR="00971D7A" w:rsidRPr="001E6AF0" w:rsidRDefault="00971D7A" w:rsidP="000462B2">
                      <w:pPr>
                        <w:pStyle w:val="Caption"/>
                        <w:jc w:val="center"/>
                      </w:pPr>
                      <w:bookmarkStart w:id="254" w:name="_Toc80666985"/>
                      <w:r>
                        <w:t xml:space="preserve">Figure </w:t>
                      </w:r>
                      <w:r w:rsidR="00022F11">
                        <w:fldChar w:fldCharType="begin"/>
                      </w:r>
                      <w:r w:rsidR="00022F11">
                        <w:instrText xml:space="preserve"> SEQ Figure \* ARABIC </w:instrText>
                      </w:r>
                      <w:r w:rsidR="00022F11">
                        <w:fldChar w:fldCharType="separate"/>
                      </w:r>
                      <w:r w:rsidR="002A5205">
                        <w:rPr>
                          <w:noProof/>
                        </w:rPr>
                        <w:t>96</w:t>
                      </w:r>
                      <w:r w:rsidR="00022F11">
                        <w:rPr>
                          <w:noProof/>
                        </w:rPr>
                        <w:fldChar w:fldCharType="end"/>
                      </w:r>
                      <w:r>
                        <w:t>.MobileNetV2</w:t>
                      </w:r>
                      <w:r>
                        <w:rPr>
                          <w:noProof/>
                        </w:rPr>
                        <w:t>-Clasification report-fifth stage</w:t>
                      </w:r>
                      <w:bookmarkEnd w:id="254"/>
                    </w:p>
                  </w:txbxContent>
                </v:textbox>
                <w10:wrap type="topAndBottom"/>
              </v:shape>
            </w:pict>
          </mc:Fallback>
        </mc:AlternateContent>
      </w:r>
      <w:r w:rsidR="00E25ED9" w:rsidRPr="00E25ED9">
        <w:rPr>
          <w:noProof/>
        </w:rPr>
        <w:drawing>
          <wp:anchor distT="0" distB="0" distL="114300" distR="114300" simplePos="0" relativeHeight="253896704" behindDoc="0" locked="0" layoutInCell="1" allowOverlap="1" wp14:anchorId="2C2DC824" wp14:editId="6E4F1FA0">
            <wp:simplePos x="0" y="0"/>
            <wp:positionH relativeFrom="margin">
              <wp:align>left</wp:align>
            </wp:positionH>
            <wp:positionV relativeFrom="paragraph">
              <wp:posOffset>6507894</wp:posOffset>
            </wp:positionV>
            <wp:extent cx="2443480" cy="1502410"/>
            <wp:effectExtent l="0" t="0" r="0" b="2540"/>
            <wp:wrapTopAndBottom/>
            <wp:docPr id="432" name="Picture 4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Table&#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2443480" cy="1502410"/>
                    </a:xfrm>
                    <a:prstGeom prst="rect">
                      <a:avLst/>
                    </a:prstGeom>
                  </pic:spPr>
                </pic:pic>
              </a:graphicData>
            </a:graphic>
            <wp14:sizeRelH relativeFrom="margin">
              <wp14:pctWidth>0</wp14:pctWidth>
            </wp14:sizeRelH>
            <wp14:sizeRelV relativeFrom="margin">
              <wp14:pctHeight>0</wp14:pctHeight>
            </wp14:sizeRelV>
          </wp:anchor>
        </w:drawing>
      </w:r>
      <w:r w:rsidR="003D10AB">
        <w:rPr>
          <w:noProof/>
        </w:rPr>
        <mc:AlternateContent>
          <mc:Choice Requires="wps">
            <w:drawing>
              <wp:anchor distT="0" distB="0" distL="114300" distR="114300" simplePos="0" relativeHeight="253889536" behindDoc="0" locked="0" layoutInCell="1" allowOverlap="1" wp14:anchorId="1675C3C8" wp14:editId="6C7D2F17">
                <wp:simplePos x="0" y="0"/>
                <wp:positionH relativeFrom="margin">
                  <wp:align>right</wp:align>
                </wp:positionH>
                <wp:positionV relativeFrom="paragraph">
                  <wp:posOffset>6289316</wp:posOffset>
                </wp:positionV>
                <wp:extent cx="2552065" cy="635"/>
                <wp:effectExtent l="0" t="0" r="635" b="0"/>
                <wp:wrapTopAndBottom/>
                <wp:docPr id="431" name="Text Box 431"/>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14E6C248" w14:textId="37664AEF" w:rsidR="003D10AB" w:rsidRPr="007501B8" w:rsidRDefault="003D10AB" w:rsidP="003F23C2">
                            <w:pPr>
                              <w:pStyle w:val="Caption"/>
                              <w:jc w:val="center"/>
                            </w:pPr>
                            <w:bookmarkStart w:id="255" w:name="_Toc80666986"/>
                            <w:r>
                              <w:t xml:space="preserve">Figure </w:t>
                            </w:r>
                            <w:r w:rsidR="00022F11">
                              <w:fldChar w:fldCharType="begin"/>
                            </w:r>
                            <w:r w:rsidR="00022F11">
                              <w:instrText xml:space="preserve"> SEQ Figure \* ARABIC </w:instrText>
                            </w:r>
                            <w:r w:rsidR="00022F11">
                              <w:fldChar w:fldCharType="separate"/>
                            </w:r>
                            <w:r w:rsidR="002A5205">
                              <w:rPr>
                                <w:noProof/>
                              </w:rPr>
                              <w:t>97</w:t>
                            </w:r>
                            <w:r w:rsidR="00022F11">
                              <w:rPr>
                                <w:noProof/>
                              </w:rPr>
                              <w:fldChar w:fldCharType="end"/>
                            </w:r>
                            <w:r>
                              <w:t>.ResNet101V2-Clasification report-fifth stage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5C3C8" id="Text Box 431" o:spid="_x0000_s1124" type="#_x0000_t202" style="position:absolute;left:0;text-align:left;margin-left:149.75pt;margin-top:495.2pt;width:200.95pt;height:.05pt;z-index:253889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s93MQIAAGk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" stroked="f">
                <v:textbox style="mso-fit-shape-to-text:t" inset="0,0,0,0">
                  <w:txbxContent>
                    <w:p w14:paraId="14E6C248" w14:textId="37664AEF" w:rsidR="003D10AB" w:rsidRPr="007501B8" w:rsidRDefault="003D10AB" w:rsidP="003F23C2">
                      <w:pPr>
                        <w:pStyle w:val="Caption"/>
                        <w:jc w:val="center"/>
                      </w:pPr>
                      <w:bookmarkStart w:id="256" w:name="_Toc80666986"/>
                      <w:r>
                        <w:t xml:space="preserve">Figure </w:t>
                      </w:r>
                      <w:r w:rsidR="00022F11">
                        <w:fldChar w:fldCharType="begin"/>
                      </w:r>
                      <w:r w:rsidR="00022F11">
                        <w:instrText xml:space="preserve"> SEQ Figure \* ARABIC </w:instrText>
                      </w:r>
                      <w:r w:rsidR="00022F11">
                        <w:fldChar w:fldCharType="separate"/>
                      </w:r>
                      <w:r w:rsidR="002A5205">
                        <w:rPr>
                          <w:noProof/>
                        </w:rPr>
                        <w:t>97</w:t>
                      </w:r>
                      <w:r w:rsidR="00022F11">
                        <w:rPr>
                          <w:noProof/>
                        </w:rPr>
                        <w:fldChar w:fldCharType="end"/>
                      </w:r>
                      <w:r>
                        <w:t>.ResNet101V2-Clasification report-fifth stage</w:t>
                      </w:r>
                      <w:bookmarkEnd w:id="256"/>
                    </w:p>
                  </w:txbxContent>
                </v:textbox>
                <w10:wrap type="topAndBottom" anchorx="margin"/>
              </v:shape>
            </w:pict>
          </mc:Fallback>
        </mc:AlternateContent>
      </w:r>
      <w:r w:rsidR="00045F37" w:rsidRPr="00045F37">
        <w:rPr>
          <w:noProof/>
        </w:rPr>
        <w:drawing>
          <wp:anchor distT="0" distB="0" distL="114300" distR="114300" simplePos="0" relativeHeight="253873152" behindDoc="0" locked="0" layoutInCell="1" allowOverlap="1" wp14:anchorId="37DEE643" wp14:editId="198469D6">
            <wp:simplePos x="0" y="0"/>
            <wp:positionH relativeFrom="margin">
              <wp:align>right</wp:align>
            </wp:positionH>
            <wp:positionV relativeFrom="paragraph">
              <wp:posOffset>4730033</wp:posOffset>
            </wp:positionV>
            <wp:extent cx="2552065" cy="1526540"/>
            <wp:effectExtent l="0" t="0" r="635" b="0"/>
            <wp:wrapTopAndBottom/>
            <wp:docPr id="429" name="Picture 4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552065" cy="1526540"/>
                    </a:xfrm>
                    <a:prstGeom prst="rect">
                      <a:avLst/>
                    </a:prstGeom>
                  </pic:spPr>
                </pic:pic>
              </a:graphicData>
            </a:graphic>
            <wp14:sizeRelH relativeFrom="margin">
              <wp14:pctWidth>0</wp14:pctWidth>
            </wp14:sizeRelH>
            <wp14:sizeRelV relativeFrom="margin">
              <wp14:pctHeight>0</wp14:pctHeight>
            </wp14:sizeRelV>
          </wp:anchor>
        </w:drawing>
      </w:r>
      <w:r w:rsidR="00045F37">
        <w:rPr>
          <w:noProof/>
        </w:rPr>
        <mc:AlternateContent>
          <mc:Choice Requires="wps">
            <w:drawing>
              <wp:anchor distT="0" distB="0" distL="114300" distR="114300" simplePos="0" relativeHeight="253881344" behindDoc="0" locked="0" layoutInCell="1" allowOverlap="1" wp14:anchorId="23215614" wp14:editId="07DD008D">
                <wp:simplePos x="0" y="0"/>
                <wp:positionH relativeFrom="column">
                  <wp:posOffset>0</wp:posOffset>
                </wp:positionH>
                <wp:positionV relativeFrom="paragraph">
                  <wp:posOffset>6242685</wp:posOffset>
                </wp:positionV>
                <wp:extent cx="2441575" cy="635"/>
                <wp:effectExtent l="0" t="0" r="0" b="0"/>
                <wp:wrapTopAndBottom/>
                <wp:docPr id="430" name="Text Box 430"/>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2177DF8F" w14:textId="1CB66A80" w:rsidR="00045F37" w:rsidRPr="00CC5033" w:rsidRDefault="00045F37" w:rsidP="00045F37">
                            <w:pPr>
                              <w:pStyle w:val="Caption"/>
                              <w:jc w:val="center"/>
                            </w:pPr>
                            <w:bookmarkStart w:id="257" w:name="_Toc80666987"/>
                            <w:r>
                              <w:t xml:space="preserve">Figure </w:t>
                            </w:r>
                            <w:r w:rsidR="00022F11">
                              <w:fldChar w:fldCharType="begin"/>
                            </w:r>
                            <w:r w:rsidR="00022F11">
                              <w:instrText xml:space="preserve"> SEQ Figure \* ARABIC </w:instrText>
                            </w:r>
                            <w:r w:rsidR="00022F11">
                              <w:fldChar w:fldCharType="separate"/>
                            </w:r>
                            <w:r w:rsidR="002A5205">
                              <w:rPr>
                                <w:noProof/>
                              </w:rPr>
                              <w:t>98</w:t>
                            </w:r>
                            <w:r w:rsidR="00022F11">
                              <w:rPr>
                                <w:noProof/>
                              </w:rPr>
                              <w:fldChar w:fldCharType="end"/>
                            </w:r>
                            <w:r>
                              <w:t>.VGG19-Clasification report-fifth stage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15614" id="Text Box 430" o:spid="_x0000_s1125" type="#_x0000_t202" style="position:absolute;left:0;text-align:left;margin-left:0;margin-top:491.55pt;width:192.25pt;height:.05pt;z-index:25388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" stroked="f">
                <v:textbox style="mso-fit-shape-to-text:t" inset="0,0,0,0">
                  <w:txbxContent>
                    <w:p w14:paraId="2177DF8F" w14:textId="1CB66A80" w:rsidR="00045F37" w:rsidRPr="00CC5033" w:rsidRDefault="00045F37" w:rsidP="00045F37">
                      <w:pPr>
                        <w:pStyle w:val="Caption"/>
                        <w:jc w:val="center"/>
                      </w:pPr>
                      <w:bookmarkStart w:id="258" w:name="_Toc80666987"/>
                      <w:r>
                        <w:t xml:space="preserve">Figure </w:t>
                      </w:r>
                      <w:r w:rsidR="00022F11">
                        <w:fldChar w:fldCharType="begin"/>
                      </w:r>
                      <w:r w:rsidR="00022F11">
                        <w:instrText xml:space="preserve"> SEQ Figure \* ARABIC </w:instrText>
                      </w:r>
                      <w:r w:rsidR="00022F11">
                        <w:fldChar w:fldCharType="separate"/>
                      </w:r>
                      <w:r w:rsidR="002A5205">
                        <w:rPr>
                          <w:noProof/>
                        </w:rPr>
                        <w:t>98</w:t>
                      </w:r>
                      <w:r w:rsidR="00022F11">
                        <w:rPr>
                          <w:noProof/>
                        </w:rPr>
                        <w:fldChar w:fldCharType="end"/>
                      </w:r>
                      <w:r>
                        <w:t>.VGG19-Clasification report-fifth stage</w:t>
                      </w:r>
                      <w:bookmarkEnd w:id="258"/>
                    </w:p>
                  </w:txbxContent>
                </v:textbox>
                <w10:wrap type="topAndBottom"/>
              </v:shape>
            </w:pict>
          </mc:Fallback>
        </mc:AlternateContent>
      </w:r>
      <w:r w:rsidR="00045F37" w:rsidRPr="005514C0">
        <w:rPr>
          <w:noProof/>
        </w:rPr>
        <w:drawing>
          <wp:anchor distT="0" distB="0" distL="114300" distR="114300" simplePos="0" relativeHeight="253855744" behindDoc="0" locked="0" layoutInCell="1" allowOverlap="1" wp14:anchorId="73628C6B" wp14:editId="446AD17A">
            <wp:simplePos x="0" y="0"/>
            <wp:positionH relativeFrom="margin">
              <wp:align>left</wp:align>
            </wp:positionH>
            <wp:positionV relativeFrom="paragraph">
              <wp:posOffset>4699027</wp:posOffset>
            </wp:positionV>
            <wp:extent cx="2441575" cy="1486535"/>
            <wp:effectExtent l="0" t="0" r="0" b="0"/>
            <wp:wrapTopAndBottom/>
            <wp:docPr id="428" name="Picture 4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Table&#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441575" cy="1486535"/>
                    </a:xfrm>
                    <a:prstGeom prst="rect">
                      <a:avLst/>
                    </a:prstGeom>
                  </pic:spPr>
                </pic:pic>
              </a:graphicData>
            </a:graphic>
            <wp14:sizeRelH relativeFrom="margin">
              <wp14:pctWidth>0</wp14:pctWidth>
            </wp14:sizeRelH>
            <wp14:sizeRelV relativeFrom="margin">
              <wp14:pctHeight>0</wp14:pctHeight>
            </wp14:sizeRelV>
          </wp:anchor>
        </w:drawing>
      </w:r>
      <w:r w:rsidR="002E1272">
        <w:rPr>
          <w:noProof/>
        </w:rPr>
        <mc:AlternateContent>
          <mc:Choice Requires="wps">
            <w:drawing>
              <wp:anchor distT="0" distB="0" distL="114300" distR="114300" simplePos="0" relativeHeight="253815808" behindDoc="0" locked="0" layoutInCell="1" allowOverlap="1" wp14:anchorId="1B1BEDAE" wp14:editId="50F30E42">
                <wp:simplePos x="0" y="0"/>
                <wp:positionH relativeFrom="margin">
                  <wp:align>right</wp:align>
                </wp:positionH>
                <wp:positionV relativeFrom="paragraph">
                  <wp:posOffset>3305866</wp:posOffset>
                </wp:positionV>
                <wp:extent cx="2633345" cy="635"/>
                <wp:effectExtent l="0" t="0" r="0" b="0"/>
                <wp:wrapTopAndBottom/>
                <wp:docPr id="426" name="Text Box 426"/>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6746605D" w14:textId="48677694" w:rsidR="007C01DA" w:rsidRPr="007D0E1B" w:rsidRDefault="007C01DA" w:rsidP="0043446F">
                            <w:pPr>
                              <w:pStyle w:val="Caption"/>
                              <w:jc w:val="center"/>
                            </w:pPr>
                            <w:bookmarkStart w:id="259" w:name="_Toc80666988"/>
                            <w:r>
                              <w:t xml:space="preserve">Figure </w:t>
                            </w:r>
                            <w:r w:rsidR="00022F11">
                              <w:fldChar w:fldCharType="begin"/>
                            </w:r>
                            <w:r w:rsidR="00022F11">
                              <w:instrText xml:space="preserve"> SEQ Figure \* ARABIC </w:instrText>
                            </w:r>
                            <w:r w:rsidR="00022F11">
                              <w:fldChar w:fldCharType="separate"/>
                            </w:r>
                            <w:r w:rsidR="002A5205">
                              <w:rPr>
                                <w:noProof/>
                              </w:rPr>
                              <w:t>99</w:t>
                            </w:r>
                            <w:r w:rsidR="00022F11">
                              <w:rPr>
                                <w:noProof/>
                              </w:rPr>
                              <w:fldChar w:fldCharType="end"/>
                            </w:r>
                            <w:r>
                              <w:t>.InceptionV3-Confusion matrix-fifth stage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BEDAE" id="Text Box 426" o:spid="_x0000_s1126" type="#_x0000_t202" style="position:absolute;left:0;text-align:left;margin-left:156.15pt;margin-top:260.3pt;width:207.35pt;height:.05pt;z-index:253815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sdMgIAAGoEAAAOAAAAZHJzL2Uyb0RvYy54bWysVE2P2yAQvVfqf0DcG+djN6qs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" stroked="f">
                <v:textbox style="mso-fit-shape-to-text:t" inset="0,0,0,0">
                  <w:txbxContent>
                    <w:p w14:paraId="6746605D" w14:textId="48677694" w:rsidR="007C01DA" w:rsidRPr="007D0E1B" w:rsidRDefault="007C01DA" w:rsidP="0043446F">
                      <w:pPr>
                        <w:pStyle w:val="Caption"/>
                        <w:jc w:val="center"/>
                      </w:pPr>
                      <w:bookmarkStart w:id="260" w:name="_Toc80666988"/>
                      <w:r>
                        <w:t xml:space="preserve">Figure </w:t>
                      </w:r>
                      <w:r w:rsidR="00022F11">
                        <w:fldChar w:fldCharType="begin"/>
                      </w:r>
                      <w:r w:rsidR="00022F11">
                        <w:instrText xml:space="preserve"> SEQ Figure \* ARABIC </w:instrText>
                      </w:r>
                      <w:r w:rsidR="00022F11">
                        <w:fldChar w:fldCharType="separate"/>
                      </w:r>
                      <w:r w:rsidR="002A5205">
                        <w:rPr>
                          <w:noProof/>
                        </w:rPr>
                        <w:t>99</w:t>
                      </w:r>
                      <w:r w:rsidR="00022F11">
                        <w:rPr>
                          <w:noProof/>
                        </w:rPr>
                        <w:fldChar w:fldCharType="end"/>
                      </w:r>
                      <w:r>
                        <w:t>.InceptionV3-Confusion matrix-fifth stage</w:t>
                      </w:r>
                      <w:bookmarkEnd w:id="260"/>
                    </w:p>
                  </w:txbxContent>
                </v:textbox>
                <w10:wrap type="topAndBottom" anchorx="margin"/>
              </v:shape>
            </w:pict>
          </mc:Fallback>
        </mc:AlternateContent>
      </w:r>
      <w:r w:rsidR="002E1272" w:rsidRPr="00DA5C2D">
        <w:rPr>
          <w:noProof/>
        </w:rPr>
        <w:drawing>
          <wp:anchor distT="0" distB="0" distL="114300" distR="114300" simplePos="0" relativeHeight="251743232" behindDoc="0" locked="0" layoutInCell="1" allowOverlap="1" wp14:anchorId="16DF98C0" wp14:editId="1776EB1F">
            <wp:simplePos x="0" y="0"/>
            <wp:positionH relativeFrom="margin">
              <wp:align>right</wp:align>
            </wp:positionH>
            <wp:positionV relativeFrom="paragraph">
              <wp:posOffset>1743075</wp:posOffset>
            </wp:positionV>
            <wp:extent cx="2633345" cy="1500505"/>
            <wp:effectExtent l="0" t="0" r="0" b="4445"/>
            <wp:wrapTopAndBottom/>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33345" cy="1500505"/>
                    </a:xfrm>
                    <a:prstGeom prst="rect">
                      <a:avLst/>
                    </a:prstGeom>
                  </pic:spPr>
                </pic:pic>
              </a:graphicData>
            </a:graphic>
            <wp14:sizeRelH relativeFrom="margin">
              <wp14:pctWidth>0</wp14:pctWidth>
            </wp14:sizeRelH>
            <wp14:sizeRelV relativeFrom="margin">
              <wp14:pctHeight>0</wp14:pctHeight>
            </wp14:sizeRelV>
          </wp:anchor>
        </w:drawing>
      </w:r>
      <w:r w:rsidR="007C01DA">
        <w:rPr>
          <w:noProof/>
        </w:rPr>
        <mc:AlternateContent>
          <mc:Choice Requires="wps">
            <w:drawing>
              <wp:anchor distT="0" distB="0" distL="114300" distR="114300" simplePos="0" relativeHeight="253790208" behindDoc="0" locked="0" layoutInCell="1" allowOverlap="1" wp14:anchorId="0B9D5E3D" wp14:editId="4826C261">
                <wp:simplePos x="0" y="0"/>
                <wp:positionH relativeFrom="column">
                  <wp:posOffset>0</wp:posOffset>
                </wp:positionH>
                <wp:positionV relativeFrom="paragraph">
                  <wp:posOffset>3304540</wp:posOffset>
                </wp:positionV>
                <wp:extent cx="2604135" cy="635"/>
                <wp:effectExtent l="0" t="0" r="0" b="0"/>
                <wp:wrapTopAndBottom/>
                <wp:docPr id="425" name="Text Box 425"/>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1A347611" w14:textId="06972B3A" w:rsidR="007C01DA" w:rsidRPr="009508AC" w:rsidRDefault="007C01DA" w:rsidP="0043446F">
                            <w:pPr>
                              <w:pStyle w:val="Caption"/>
                              <w:jc w:val="center"/>
                            </w:pPr>
                            <w:bookmarkStart w:id="261" w:name="_Toc80666989"/>
                            <w:r>
                              <w:t xml:space="preserve">Figure </w:t>
                            </w:r>
                            <w:r w:rsidR="00022F11">
                              <w:fldChar w:fldCharType="begin"/>
                            </w:r>
                            <w:r w:rsidR="00022F11">
                              <w:instrText xml:space="preserve"> SEQ Figure \* ARABIC </w:instrText>
                            </w:r>
                            <w:r w:rsidR="00022F11">
                              <w:fldChar w:fldCharType="separate"/>
                            </w:r>
                            <w:r w:rsidR="002A5205">
                              <w:rPr>
                                <w:noProof/>
                              </w:rPr>
                              <w:t>100</w:t>
                            </w:r>
                            <w:r w:rsidR="00022F11">
                              <w:rPr>
                                <w:noProof/>
                              </w:rPr>
                              <w:fldChar w:fldCharType="end"/>
                            </w:r>
                            <w:r>
                              <w:t>.MobileNetV2-Confusion matrix-fifth stage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5E3D" id="Text Box 425" o:spid="_x0000_s1127" type="#_x0000_t202" style="position:absolute;left:0;text-align:left;margin-left:0;margin-top:260.2pt;width:205.05pt;height:.05pt;z-index:25379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" stroked="f">
                <v:textbox style="mso-fit-shape-to-text:t" inset="0,0,0,0">
                  <w:txbxContent>
                    <w:p w14:paraId="1A347611" w14:textId="06972B3A" w:rsidR="007C01DA" w:rsidRPr="009508AC" w:rsidRDefault="007C01DA" w:rsidP="0043446F">
                      <w:pPr>
                        <w:pStyle w:val="Caption"/>
                        <w:jc w:val="center"/>
                      </w:pPr>
                      <w:bookmarkStart w:id="262" w:name="_Toc80666989"/>
                      <w:r>
                        <w:t xml:space="preserve">Figure </w:t>
                      </w:r>
                      <w:r w:rsidR="00022F11">
                        <w:fldChar w:fldCharType="begin"/>
                      </w:r>
                      <w:r w:rsidR="00022F11">
                        <w:instrText xml:space="preserve"> SEQ Figure \* ARABIC </w:instrText>
                      </w:r>
                      <w:r w:rsidR="00022F11">
                        <w:fldChar w:fldCharType="separate"/>
                      </w:r>
                      <w:r w:rsidR="002A5205">
                        <w:rPr>
                          <w:noProof/>
                        </w:rPr>
                        <w:t>100</w:t>
                      </w:r>
                      <w:r w:rsidR="00022F11">
                        <w:rPr>
                          <w:noProof/>
                        </w:rPr>
                        <w:fldChar w:fldCharType="end"/>
                      </w:r>
                      <w:r>
                        <w:t>.MobileNetV2-Confusion matrix-fifth stage</w:t>
                      </w:r>
                      <w:bookmarkEnd w:id="262"/>
                    </w:p>
                  </w:txbxContent>
                </v:textbox>
                <w10:wrap type="topAndBottom"/>
              </v:shape>
            </w:pict>
          </mc:Fallback>
        </mc:AlternateContent>
      </w:r>
      <w:r w:rsidR="00CE53C4" w:rsidRPr="000A7FE7">
        <w:rPr>
          <w:noProof/>
        </w:rPr>
        <w:drawing>
          <wp:anchor distT="0" distB="0" distL="114300" distR="114300" simplePos="0" relativeHeight="251712512" behindDoc="0" locked="0" layoutInCell="1" allowOverlap="1" wp14:anchorId="12B80998" wp14:editId="11FBCCF9">
            <wp:simplePos x="0" y="0"/>
            <wp:positionH relativeFrom="margin">
              <wp:align>left</wp:align>
            </wp:positionH>
            <wp:positionV relativeFrom="paragraph">
              <wp:posOffset>1792052</wp:posOffset>
            </wp:positionV>
            <wp:extent cx="2604135" cy="1455420"/>
            <wp:effectExtent l="0" t="0" r="5715" b="0"/>
            <wp:wrapTopAndBottom/>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604135" cy="1455420"/>
                    </a:xfrm>
                    <a:prstGeom prst="rect">
                      <a:avLst/>
                    </a:prstGeom>
                  </pic:spPr>
                </pic:pic>
              </a:graphicData>
            </a:graphic>
            <wp14:sizeRelH relativeFrom="margin">
              <wp14:pctWidth>0</wp14:pctWidth>
            </wp14:sizeRelH>
            <wp14:sizeRelV relativeFrom="margin">
              <wp14:pctHeight>0</wp14:pctHeight>
            </wp14:sizeRelV>
          </wp:anchor>
        </w:drawing>
      </w:r>
      <w:r w:rsidR="00CE53C4">
        <w:rPr>
          <w:noProof/>
        </w:rPr>
        <mc:AlternateContent>
          <mc:Choice Requires="wps">
            <w:drawing>
              <wp:anchor distT="0" distB="0" distL="114300" distR="114300" simplePos="0" relativeHeight="253768704" behindDoc="0" locked="0" layoutInCell="1" allowOverlap="1" wp14:anchorId="1816435B" wp14:editId="03F315BF">
                <wp:simplePos x="0" y="0"/>
                <wp:positionH relativeFrom="column">
                  <wp:posOffset>3145155</wp:posOffset>
                </wp:positionH>
                <wp:positionV relativeFrom="paragraph">
                  <wp:posOffset>1527175</wp:posOffset>
                </wp:positionV>
                <wp:extent cx="2588260" cy="635"/>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5700A8A1" w14:textId="6876F288" w:rsidR="00CE53C4" w:rsidRPr="000F69EF" w:rsidRDefault="00CE53C4" w:rsidP="0043446F">
                            <w:pPr>
                              <w:pStyle w:val="Caption"/>
                              <w:jc w:val="center"/>
                              <w:rPr>
                                <w:noProof/>
                              </w:rPr>
                            </w:pPr>
                            <w:bookmarkStart w:id="263" w:name="_Toc80666990"/>
                            <w:r>
                              <w:t xml:space="preserve">Figure </w:t>
                            </w:r>
                            <w:r w:rsidR="00022F11">
                              <w:fldChar w:fldCharType="begin"/>
                            </w:r>
                            <w:r w:rsidR="00022F11">
                              <w:instrText xml:space="preserve"> SEQ Figure \* ARABIC </w:instrText>
                            </w:r>
                            <w:r w:rsidR="00022F11">
                              <w:fldChar w:fldCharType="separate"/>
                            </w:r>
                            <w:r w:rsidR="002A5205">
                              <w:rPr>
                                <w:noProof/>
                              </w:rPr>
                              <w:t>101</w:t>
                            </w:r>
                            <w:r w:rsidR="00022F11">
                              <w:rPr>
                                <w:noProof/>
                              </w:rPr>
                              <w:fldChar w:fldCharType="end"/>
                            </w:r>
                            <w:r>
                              <w:t>.ResNet101V2-Confusion matrix</w:t>
                            </w:r>
                            <w:r w:rsidR="007C01DA">
                              <w:t>-</w:t>
                            </w:r>
                            <w:r>
                              <w:t>fifth</w:t>
                            </w:r>
                            <w:r w:rsidR="007C01DA">
                              <w:t xml:space="preserve"> </w:t>
                            </w:r>
                            <w:r>
                              <w:t>stage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6435B" id="Text Box 424" o:spid="_x0000_s1128" type="#_x0000_t202" style="position:absolute;left:0;text-align:left;margin-left:247.65pt;margin-top:120.25pt;width:203.8pt;height:.05pt;z-index:25376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XyMQIAAGoEAAAOAAAAZHJzL2Uyb0RvYy54bWysVFFv2yAQfp+0/4B4X5x4bVR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" stroked="f">
                <v:textbox style="mso-fit-shape-to-text:t" inset="0,0,0,0">
                  <w:txbxContent>
                    <w:p w14:paraId="5700A8A1" w14:textId="6876F288" w:rsidR="00CE53C4" w:rsidRPr="000F69EF" w:rsidRDefault="00CE53C4" w:rsidP="0043446F">
                      <w:pPr>
                        <w:pStyle w:val="Caption"/>
                        <w:jc w:val="center"/>
                        <w:rPr>
                          <w:noProof/>
                        </w:rPr>
                      </w:pPr>
                      <w:bookmarkStart w:id="264" w:name="_Toc80666990"/>
                      <w:r>
                        <w:t xml:space="preserve">Figure </w:t>
                      </w:r>
                      <w:r w:rsidR="00022F11">
                        <w:fldChar w:fldCharType="begin"/>
                      </w:r>
                      <w:r w:rsidR="00022F11">
                        <w:instrText xml:space="preserve"> SEQ Figure \* ARABIC </w:instrText>
                      </w:r>
                      <w:r w:rsidR="00022F11">
                        <w:fldChar w:fldCharType="separate"/>
                      </w:r>
                      <w:r w:rsidR="002A5205">
                        <w:rPr>
                          <w:noProof/>
                        </w:rPr>
                        <w:t>101</w:t>
                      </w:r>
                      <w:r w:rsidR="00022F11">
                        <w:rPr>
                          <w:noProof/>
                        </w:rPr>
                        <w:fldChar w:fldCharType="end"/>
                      </w:r>
                      <w:r>
                        <w:t>.ResNet101V2-Confusion matrix</w:t>
                      </w:r>
                      <w:r w:rsidR="007C01DA">
                        <w:t>-</w:t>
                      </w:r>
                      <w:r>
                        <w:t>fifth</w:t>
                      </w:r>
                      <w:r w:rsidR="007C01DA">
                        <w:t xml:space="preserve"> </w:t>
                      </w:r>
                      <w:r>
                        <w:t>stage</w:t>
                      </w:r>
                      <w:bookmarkEnd w:id="264"/>
                    </w:p>
                  </w:txbxContent>
                </v:textbox>
                <w10:wrap type="topAndBottom"/>
              </v:shape>
            </w:pict>
          </mc:Fallback>
        </mc:AlternateContent>
      </w:r>
      <w:r w:rsidR="00D20B7B" w:rsidRPr="00D20B7B">
        <w:rPr>
          <w:noProof/>
        </w:rPr>
        <w:drawing>
          <wp:anchor distT="0" distB="0" distL="114300" distR="114300" simplePos="0" relativeHeight="251685888" behindDoc="0" locked="0" layoutInCell="1" allowOverlap="1" wp14:anchorId="4BBD6955" wp14:editId="1F95F716">
            <wp:simplePos x="0" y="0"/>
            <wp:positionH relativeFrom="column">
              <wp:posOffset>3145536</wp:posOffset>
            </wp:positionH>
            <wp:positionV relativeFrom="paragraph">
              <wp:posOffset>-25</wp:posOffset>
            </wp:positionV>
            <wp:extent cx="2588260" cy="1470025"/>
            <wp:effectExtent l="0" t="0" r="0" b="0"/>
            <wp:wrapTopAndBottom/>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588260" cy="1470025"/>
                    </a:xfrm>
                    <a:prstGeom prst="rect">
                      <a:avLst/>
                    </a:prstGeom>
                  </pic:spPr>
                </pic:pic>
              </a:graphicData>
            </a:graphic>
            <wp14:sizeRelH relativeFrom="margin">
              <wp14:pctWidth>0</wp14:pctWidth>
            </wp14:sizeRelH>
            <wp14:sizeRelV relativeFrom="margin">
              <wp14:pctHeight>0</wp14:pctHeight>
            </wp14:sizeRelV>
          </wp:anchor>
        </w:drawing>
      </w:r>
      <w:r w:rsidR="00E548D2">
        <w:rPr>
          <w:noProof/>
        </w:rPr>
        <mc:AlternateContent>
          <mc:Choice Requires="wps">
            <w:drawing>
              <wp:anchor distT="0" distB="0" distL="114300" distR="114300" simplePos="0" relativeHeight="253747200" behindDoc="0" locked="0" layoutInCell="1" allowOverlap="1" wp14:anchorId="3EB2A978" wp14:editId="5734D165">
                <wp:simplePos x="0" y="0"/>
                <wp:positionH relativeFrom="column">
                  <wp:posOffset>0</wp:posOffset>
                </wp:positionH>
                <wp:positionV relativeFrom="paragraph">
                  <wp:posOffset>1534795</wp:posOffset>
                </wp:positionV>
                <wp:extent cx="2580005" cy="635"/>
                <wp:effectExtent l="0" t="0" r="0" b="0"/>
                <wp:wrapTopAndBottom/>
                <wp:docPr id="423" name="Text Box 423"/>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1C803A6" w14:textId="4B274972" w:rsidR="00E548D2" w:rsidRPr="002C7158" w:rsidRDefault="00E548D2" w:rsidP="00276450">
                            <w:pPr>
                              <w:pStyle w:val="Caption"/>
                              <w:jc w:val="center"/>
                              <w:rPr>
                                <w:noProof/>
                              </w:rPr>
                            </w:pPr>
                            <w:bookmarkStart w:id="265" w:name="_Toc80666991"/>
                            <w:r>
                              <w:t xml:space="preserve">Figure </w:t>
                            </w:r>
                            <w:r w:rsidR="00022F11">
                              <w:fldChar w:fldCharType="begin"/>
                            </w:r>
                            <w:r w:rsidR="00022F11">
                              <w:instrText xml:space="preserve"> SEQ Figure \* ARABIC </w:instrText>
                            </w:r>
                            <w:r w:rsidR="00022F11">
                              <w:fldChar w:fldCharType="separate"/>
                            </w:r>
                            <w:r w:rsidR="002A5205">
                              <w:rPr>
                                <w:noProof/>
                              </w:rPr>
                              <w:t>102</w:t>
                            </w:r>
                            <w:r w:rsidR="00022F11">
                              <w:rPr>
                                <w:noProof/>
                              </w:rPr>
                              <w:fldChar w:fldCharType="end"/>
                            </w:r>
                            <w:r>
                              <w:t>.VGG19-Confusion matrix-fifth stage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2A978" id="Text Box 423" o:spid="_x0000_s1129" type="#_x0000_t202" style="position:absolute;left:0;text-align:left;margin-left:0;margin-top:120.85pt;width:203.15pt;height:.05pt;z-index:25374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zSMQIAAGoEAAAOAAAAZHJzL2Uyb0RvYy54bWysVFFv2yAQfp+0/4B4X+ykS1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" stroked="f">
                <v:textbox style="mso-fit-shape-to-text:t" inset="0,0,0,0">
                  <w:txbxContent>
                    <w:p w14:paraId="61C803A6" w14:textId="4B274972" w:rsidR="00E548D2" w:rsidRPr="002C7158" w:rsidRDefault="00E548D2" w:rsidP="00276450">
                      <w:pPr>
                        <w:pStyle w:val="Caption"/>
                        <w:jc w:val="center"/>
                        <w:rPr>
                          <w:noProof/>
                        </w:rPr>
                      </w:pPr>
                      <w:bookmarkStart w:id="266" w:name="_Toc80666991"/>
                      <w:r>
                        <w:t xml:space="preserve">Figure </w:t>
                      </w:r>
                      <w:r w:rsidR="00022F11">
                        <w:fldChar w:fldCharType="begin"/>
                      </w:r>
                      <w:r w:rsidR="00022F11">
                        <w:instrText xml:space="preserve"> SEQ Figure \* ARABIC </w:instrText>
                      </w:r>
                      <w:r w:rsidR="00022F11">
                        <w:fldChar w:fldCharType="separate"/>
                      </w:r>
                      <w:r w:rsidR="002A5205">
                        <w:rPr>
                          <w:noProof/>
                        </w:rPr>
                        <w:t>102</w:t>
                      </w:r>
                      <w:r w:rsidR="00022F11">
                        <w:rPr>
                          <w:noProof/>
                        </w:rPr>
                        <w:fldChar w:fldCharType="end"/>
                      </w:r>
                      <w:r>
                        <w:t>.VGG19-Confusion matrix-fifth stage</w:t>
                      </w:r>
                      <w:bookmarkEnd w:id="266"/>
                    </w:p>
                  </w:txbxContent>
                </v:textbox>
                <w10:wrap type="topAndBottom"/>
              </v:shape>
            </w:pict>
          </mc:Fallback>
        </mc:AlternateContent>
      </w:r>
      <w:r w:rsidR="00E00863" w:rsidRPr="00E00863">
        <w:rPr>
          <w:noProof/>
        </w:rPr>
        <w:drawing>
          <wp:anchor distT="0" distB="0" distL="114300" distR="114300" simplePos="0" relativeHeight="251663360" behindDoc="0" locked="0" layoutInCell="1" allowOverlap="1" wp14:anchorId="3EDDD2CC" wp14:editId="2051F7B2">
            <wp:simplePos x="0" y="0"/>
            <wp:positionH relativeFrom="column">
              <wp:posOffset>0</wp:posOffset>
            </wp:positionH>
            <wp:positionV relativeFrom="paragraph">
              <wp:posOffset>0</wp:posOffset>
            </wp:positionV>
            <wp:extent cx="2580005" cy="1477645"/>
            <wp:effectExtent l="0" t="0" r="0" b="0"/>
            <wp:wrapTopAndBottom/>
            <wp:docPr id="123" name="Picture 1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abl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80005" cy="1477645"/>
                    </a:xfrm>
                    <a:prstGeom prst="rect">
                      <a:avLst/>
                    </a:prstGeom>
                  </pic:spPr>
                </pic:pic>
              </a:graphicData>
            </a:graphic>
            <wp14:sizeRelH relativeFrom="margin">
              <wp14:pctWidth>0</wp14:pctWidth>
            </wp14:sizeRelH>
            <wp14:sizeRelV relativeFrom="margin">
              <wp14:pctHeight>0</wp14:pctHeight>
            </wp14:sizeRelV>
          </wp:anchor>
        </w:drawing>
      </w:r>
      <w:r w:rsidR="00C93A53">
        <w:t xml:space="preserve">At </w:t>
      </w:r>
      <w:r w:rsidR="00132F36" w:rsidRPr="00132F36">
        <w:t xml:space="preserve">this stage, each of the models started to develop more highlighted diagonal. </w:t>
      </w:r>
      <w:r w:rsidR="00E27E9B">
        <w:t>An</w:t>
      </w:r>
      <w:r w:rsidR="00132F36" w:rsidRPr="00132F36">
        <w:t xml:space="preserve"> error that each model tends to make is to classify the disgust class as happy or neutral. Therefore, it never achieves an accuracy of more than 6%. Furthermore, approximately 12 to 18% of pictures belonging to the fear class are classified. This behaviour can be seen in all architectures. The VGG19 and MobileNetV2 shear the problem of classifying the fear class as sadness in a proportion of 10 to 12%.</w:t>
      </w:r>
    </w:p>
    <w:p w14:paraId="27864707" w14:textId="3035DAAB" w:rsidR="00E25ED9" w:rsidRDefault="00132F36" w:rsidP="006C1594">
      <w:pPr>
        <w:ind w:firstLine="720"/>
      </w:pPr>
      <w:r w:rsidRPr="00132F36">
        <w:t xml:space="preserve"> </w:t>
      </w:r>
      <w:r w:rsidR="00411565" w:rsidRPr="00411565">
        <w:t xml:space="preserve">The classification report reveals that none of the models acquired an F1-score of 0% for the first time. In terms of precision, each of the models scored decent values of over 40%. VGG19 was </w:t>
      </w:r>
      <w:r w:rsidR="00411565" w:rsidRPr="00411565">
        <w:lastRenderedPageBreak/>
        <w:t>the only one that had an accuracy under 40% for the sadness class. The recall values seem to be very close in all the models. VGG19 is still struggling with anger and fear showing a smaller recall. This means that the number of pictures belonging to those classes was correctly predicted in a tiny amount compared to the total number of pictures. Even if ResNet101V2 had a slightly smaller F1 score for disgust, it could achieve the best generalisation.</w:t>
      </w:r>
    </w:p>
    <w:p w14:paraId="756F6C0C" w14:textId="20B0F658" w:rsidR="006B7F75" w:rsidRDefault="006B7F75" w:rsidP="006B7F75">
      <w:pPr>
        <w:pStyle w:val="Heading2"/>
      </w:pPr>
      <w:bookmarkStart w:id="267" w:name="_Toc80891493"/>
      <w:r w:rsidRPr="00A62E4F">
        <w:rPr>
          <w:color w:val="0070C0"/>
        </w:rPr>
        <w:t xml:space="preserve">5.6. Sixth </w:t>
      </w:r>
      <w:r w:rsidR="00FC398B" w:rsidRPr="00A62E4F">
        <w:rPr>
          <w:color w:val="0070C0"/>
        </w:rPr>
        <w:t>configuration models</w:t>
      </w:r>
      <w:bookmarkEnd w:id="267"/>
    </w:p>
    <w:p w14:paraId="23333E54" w14:textId="4F69189D" w:rsidR="00DC00F0" w:rsidRDefault="00DC00F0" w:rsidP="00DC00F0">
      <w:r>
        <w:rPr>
          <w:noProof/>
        </w:rPr>
        <mc:AlternateContent>
          <mc:Choice Requires="wps">
            <w:drawing>
              <wp:anchor distT="0" distB="0" distL="114300" distR="114300" simplePos="0" relativeHeight="253935616" behindDoc="0" locked="0" layoutInCell="1" allowOverlap="1" wp14:anchorId="3773EF45" wp14:editId="03981FA4">
                <wp:simplePos x="0" y="0"/>
                <wp:positionH relativeFrom="margin">
                  <wp:align>center</wp:align>
                </wp:positionH>
                <wp:positionV relativeFrom="paragraph">
                  <wp:posOffset>4313611</wp:posOffset>
                </wp:positionV>
                <wp:extent cx="5486400" cy="635"/>
                <wp:effectExtent l="0" t="0" r="0" b="0"/>
                <wp:wrapTopAndBottom/>
                <wp:docPr id="436" name="Text Box 43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C442EAA" w14:textId="707143F7" w:rsidR="002443CE" w:rsidRPr="00AA38CF" w:rsidRDefault="002443CE" w:rsidP="002443CE">
                            <w:pPr>
                              <w:pStyle w:val="Caption"/>
                              <w:jc w:val="center"/>
                              <w:rPr>
                                <w:noProof/>
                              </w:rPr>
                            </w:pPr>
                            <w:bookmarkStart w:id="268" w:name="_Toc80666992"/>
                            <w:r>
                              <w:t xml:space="preserve">Figure </w:t>
                            </w:r>
                            <w:r w:rsidR="00022F11">
                              <w:fldChar w:fldCharType="begin"/>
                            </w:r>
                            <w:r w:rsidR="00022F11">
                              <w:instrText xml:space="preserve"> SEQ Figure \* ARABIC </w:instrText>
                            </w:r>
                            <w:r w:rsidR="00022F11">
                              <w:fldChar w:fldCharType="separate"/>
                            </w:r>
                            <w:r w:rsidR="002A5205">
                              <w:rPr>
                                <w:noProof/>
                              </w:rPr>
                              <w:t>103</w:t>
                            </w:r>
                            <w:r w:rsidR="00022F11">
                              <w:rPr>
                                <w:noProof/>
                              </w:rPr>
                              <w:fldChar w:fldCharType="end"/>
                            </w:r>
                            <w:r>
                              <w:t>.Training results for each model in the sixth stage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EF45" id="Text Box 436" o:spid="_x0000_s1130" type="#_x0000_t202" style="position:absolute;margin-left:0;margin-top:339.65pt;width:6in;height:.05pt;z-index:25393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" stroked="f">
                <v:textbox style="mso-fit-shape-to-text:t" inset="0,0,0,0">
                  <w:txbxContent>
                    <w:p w14:paraId="4C442EAA" w14:textId="707143F7" w:rsidR="002443CE" w:rsidRPr="00AA38CF" w:rsidRDefault="002443CE" w:rsidP="002443CE">
                      <w:pPr>
                        <w:pStyle w:val="Caption"/>
                        <w:jc w:val="center"/>
                        <w:rPr>
                          <w:noProof/>
                        </w:rPr>
                      </w:pPr>
                      <w:bookmarkStart w:id="269" w:name="_Toc80666992"/>
                      <w:r>
                        <w:t xml:space="preserve">Figure </w:t>
                      </w:r>
                      <w:r w:rsidR="00022F11">
                        <w:fldChar w:fldCharType="begin"/>
                      </w:r>
                      <w:r w:rsidR="00022F11">
                        <w:instrText xml:space="preserve"> SEQ Figure \* ARABIC </w:instrText>
                      </w:r>
                      <w:r w:rsidR="00022F11">
                        <w:fldChar w:fldCharType="separate"/>
                      </w:r>
                      <w:r w:rsidR="002A5205">
                        <w:rPr>
                          <w:noProof/>
                        </w:rPr>
                        <w:t>103</w:t>
                      </w:r>
                      <w:r w:rsidR="00022F11">
                        <w:rPr>
                          <w:noProof/>
                        </w:rPr>
                        <w:fldChar w:fldCharType="end"/>
                      </w:r>
                      <w:r>
                        <w:t>.Training results for each model in the sixth stage</w:t>
                      </w:r>
                      <w:bookmarkEnd w:id="269"/>
                    </w:p>
                  </w:txbxContent>
                </v:textbox>
                <w10:wrap type="topAndBottom" anchorx="margin"/>
              </v:shape>
            </w:pict>
          </mc:Fallback>
        </mc:AlternateContent>
      </w:r>
      <w:r>
        <w:rPr>
          <w:noProof/>
        </w:rPr>
        <w:drawing>
          <wp:anchor distT="0" distB="0" distL="114300" distR="114300" simplePos="0" relativeHeight="253835264" behindDoc="0" locked="0" layoutInCell="1" allowOverlap="1" wp14:anchorId="64B37F83" wp14:editId="7E027DFD">
            <wp:simplePos x="0" y="0"/>
            <wp:positionH relativeFrom="margin">
              <wp:align>center</wp:align>
            </wp:positionH>
            <wp:positionV relativeFrom="page">
              <wp:posOffset>3206798</wp:posOffset>
            </wp:positionV>
            <wp:extent cx="5486400" cy="3200400"/>
            <wp:effectExtent l="0" t="0" r="0" b="0"/>
            <wp:wrapTopAndBottom/>
            <wp:docPr id="127" name="Chart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anchor>
        </w:drawing>
      </w:r>
      <w:r w:rsidR="00AB773E">
        <w:tab/>
        <w:t xml:space="preserve">From the previous </w:t>
      </w:r>
      <w:r w:rsidR="00CE0B57">
        <w:t>experiments</w:t>
      </w:r>
      <w:r w:rsidR="00567DD2">
        <w:t>,</w:t>
      </w:r>
      <w:r w:rsidR="00CE0B57">
        <w:t xml:space="preserve"> </w:t>
      </w:r>
      <w:r w:rsidR="00ED501F">
        <w:t xml:space="preserve">the models started to overfit after the convolutional layers were added. </w:t>
      </w:r>
      <w:r w:rsidR="000A7734">
        <w:t>To</w:t>
      </w:r>
      <w:r w:rsidR="00ED501F">
        <w:t xml:space="preserve"> </w:t>
      </w:r>
      <w:r w:rsidR="00A65F82">
        <w:t>minimise the accuracy and loss difference between training and validation</w:t>
      </w:r>
      <w:r w:rsidR="00567DD2">
        <w:t>, two types of regularisations will be added</w:t>
      </w:r>
      <w:r w:rsidR="003243C7">
        <w:t xml:space="preserve">: a </w:t>
      </w:r>
      <w:r w:rsidR="00667E7D">
        <w:t>dropout</w:t>
      </w:r>
      <w:r w:rsidR="003243C7">
        <w:t xml:space="preserve"> of 20% </w:t>
      </w:r>
      <w:r w:rsidR="00854CA1">
        <w:t xml:space="preserve">after the pooling layer and L2 regularization for each </w:t>
      </w:r>
      <w:r w:rsidR="000B7278">
        <w:t>convolutional</w:t>
      </w:r>
      <w:r w:rsidR="00854CA1">
        <w:t xml:space="preserve"> and fully connected </w:t>
      </w:r>
      <w:r w:rsidR="000B7278">
        <w:t>layer</w:t>
      </w:r>
      <w:r w:rsidR="00104C78">
        <w:t xml:space="preserve">. For </w:t>
      </w:r>
      <w:r w:rsidR="000A7734">
        <w:t>now,</w:t>
      </w:r>
      <w:r w:rsidR="00104C78">
        <w:t xml:space="preserve"> the regularization rate for L2 </w:t>
      </w:r>
      <w:r w:rsidR="000A7734">
        <w:t>used the default value of 0.001.</w:t>
      </w:r>
      <w:r w:rsidR="00F83CFD">
        <w:t xml:space="preserve"> </w:t>
      </w:r>
    </w:p>
    <w:p w14:paraId="46B1A043" w14:textId="08CDA4E7" w:rsidR="00FA2795" w:rsidRDefault="00D16067" w:rsidP="00152AE6">
      <w:pPr>
        <w:ind w:firstLine="720"/>
        <w:rPr>
          <w:noProof/>
        </w:rPr>
      </w:pPr>
      <w:r w:rsidRPr="00632DD6">
        <w:rPr>
          <w:noProof/>
        </w:rPr>
        <w:drawing>
          <wp:anchor distT="0" distB="0" distL="114300" distR="114300" simplePos="0" relativeHeight="253967360" behindDoc="0" locked="0" layoutInCell="1" allowOverlap="1" wp14:anchorId="7238D61E" wp14:editId="40A84194">
            <wp:simplePos x="0" y="0"/>
            <wp:positionH relativeFrom="margin">
              <wp:align>right</wp:align>
            </wp:positionH>
            <wp:positionV relativeFrom="paragraph">
              <wp:posOffset>4747734</wp:posOffset>
            </wp:positionV>
            <wp:extent cx="2578735" cy="1420495"/>
            <wp:effectExtent l="0" t="0" r="0" b="8255"/>
            <wp:wrapTopAndBottom/>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578735" cy="1420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975552" behindDoc="0" locked="0" layoutInCell="1" allowOverlap="1" wp14:anchorId="48AAE4D9" wp14:editId="11E8AF8C">
                <wp:simplePos x="0" y="0"/>
                <wp:positionH relativeFrom="column">
                  <wp:posOffset>3121660</wp:posOffset>
                </wp:positionH>
                <wp:positionV relativeFrom="paragraph">
                  <wp:posOffset>6217920</wp:posOffset>
                </wp:positionV>
                <wp:extent cx="2606040" cy="635"/>
                <wp:effectExtent l="0" t="0" r="0" b="0"/>
                <wp:wrapTopAndBottom/>
                <wp:docPr id="440" name="Text Box 440"/>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6795A343" w14:textId="3BC0E008" w:rsidR="00D16067" w:rsidRPr="00BA7456" w:rsidRDefault="00D16067" w:rsidP="00F83D15">
                            <w:pPr>
                              <w:pStyle w:val="Caption"/>
                              <w:jc w:val="center"/>
                            </w:pPr>
                            <w:bookmarkStart w:id="270" w:name="_Toc80666993"/>
                            <w:r>
                              <w:t xml:space="preserve">Figure </w:t>
                            </w:r>
                            <w:r w:rsidR="00022F11">
                              <w:fldChar w:fldCharType="begin"/>
                            </w:r>
                            <w:r w:rsidR="00022F11">
                              <w:instrText xml:space="preserve"> SEQ Figure \* ARABIC </w:instrText>
                            </w:r>
                            <w:r w:rsidR="00022F11">
                              <w:fldChar w:fldCharType="separate"/>
                            </w:r>
                            <w:r w:rsidR="002A5205">
                              <w:rPr>
                                <w:noProof/>
                              </w:rPr>
                              <w:t>104</w:t>
                            </w:r>
                            <w:r w:rsidR="00022F11">
                              <w:rPr>
                                <w:noProof/>
                              </w:rPr>
                              <w:fldChar w:fldCharType="end"/>
                            </w:r>
                            <w:r>
                              <w:t>.ResNet101V2-sixth stage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E4D9" id="Text Box 440" o:spid="_x0000_s1131" type="#_x0000_t202" style="position:absolute;left:0;text-align:left;margin-left:245.8pt;margin-top:489.6pt;width:205.2pt;height:.05pt;z-index:25397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" stroked="f">
                <v:textbox style="mso-fit-shape-to-text:t" inset="0,0,0,0">
                  <w:txbxContent>
                    <w:p w14:paraId="6795A343" w14:textId="3BC0E008" w:rsidR="00D16067" w:rsidRPr="00BA7456" w:rsidRDefault="00D16067" w:rsidP="00F83D15">
                      <w:pPr>
                        <w:pStyle w:val="Caption"/>
                        <w:jc w:val="center"/>
                      </w:pPr>
                      <w:bookmarkStart w:id="271" w:name="_Toc80666993"/>
                      <w:r>
                        <w:t xml:space="preserve">Figure </w:t>
                      </w:r>
                      <w:r w:rsidR="00022F11">
                        <w:fldChar w:fldCharType="begin"/>
                      </w:r>
                      <w:r w:rsidR="00022F11">
                        <w:instrText xml:space="preserve"> SEQ Figure \* ARABIC </w:instrText>
                      </w:r>
                      <w:r w:rsidR="00022F11">
                        <w:fldChar w:fldCharType="separate"/>
                      </w:r>
                      <w:r w:rsidR="002A5205">
                        <w:rPr>
                          <w:noProof/>
                        </w:rPr>
                        <w:t>104</w:t>
                      </w:r>
                      <w:r w:rsidR="00022F11">
                        <w:rPr>
                          <w:noProof/>
                        </w:rPr>
                        <w:fldChar w:fldCharType="end"/>
                      </w:r>
                      <w:r>
                        <w:t>.ResNet101V2-sixth stage</w:t>
                      </w:r>
                      <w:bookmarkEnd w:id="271"/>
                    </w:p>
                  </w:txbxContent>
                </v:textbox>
                <w10:wrap type="topAndBottom"/>
              </v:shape>
            </w:pict>
          </mc:Fallback>
        </mc:AlternateContent>
      </w:r>
      <w:r>
        <w:rPr>
          <w:noProof/>
        </w:rPr>
        <mc:AlternateContent>
          <mc:Choice Requires="wps">
            <w:drawing>
              <wp:anchor distT="0" distB="0" distL="114300" distR="114300" simplePos="0" relativeHeight="253970432" behindDoc="0" locked="0" layoutInCell="1" allowOverlap="1" wp14:anchorId="2B543EB3" wp14:editId="26A34D1A">
                <wp:simplePos x="0" y="0"/>
                <wp:positionH relativeFrom="column">
                  <wp:posOffset>0</wp:posOffset>
                </wp:positionH>
                <wp:positionV relativeFrom="paragraph">
                  <wp:posOffset>6201410</wp:posOffset>
                </wp:positionV>
                <wp:extent cx="2481580" cy="635"/>
                <wp:effectExtent l="0" t="0" r="0" b="0"/>
                <wp:wrapTopAndBottom/>
                <wp:docPr id="439" name="Text Box 439"/>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64FF3B5C" w14:textId="4C090DF3" w:rsidR="00D16067" w:rsidRPr="008732BD" w:rsidRDefault="00D16067" w:rsidP="00F83D15">
                            <w:pPr>
                              <w:pStyle w:val="Caption"/>
                              <w:jc w:val="center"/>
                            </w:pPr>
                            <w:bookmarkStart w:id="272" w:name="_Toc80666994"/>
                            <w:r>
                              <w:t xml:space="preserve">Figure </w:t>
                            </w:r>
                            <w:r w:rsidR="00022F11">
                              <w:fldChar w:fldCharType="begin"/>
                            </w:r>
                            <w:r w:rsidR="00022F11">
                              <w:instrText xml:space="preserve"> SEQ Figur</w:instrText>
                            </w:r>
                            <w:r w:rsidR="00022F11">
                              <w:instrText xml:space="preserve">e \* ARABIC </w:instrText>
                            </w:r>
                            <w:r w:rsidR="00022F11">
                              <w:fldChar w:fldCharType="separate"/>
                            </w:r>
                            <w:r w:rsidR="002A5205">
                              <w:rPr>
                                <w:noProof/>
                              </w:rPr>
                              <w:t>105</w:t>
                            </w:r>
                            <w:r w:rsidR="00022F11">
                              <w:rPr>
                                <w:noProof/>
                              </w:rPr>
                              <w:fldChar w:fldCharType="end"/>
                            </w:r>
                            <w:r>
                              <w:t>.VGG19-sixth stage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3EB3" id="Text Box 439" o:spid="_x0000_s1132" type="#_x0000_t202" style="position:absolute;left:0;text-align:left;margin-left:0;margin-top:488.3pt;width:195.4pt;height:.05pt;z-index:25397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o7MgIAAGo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" stroked="f">
                <v:textbox style="mso-fit-shape-to-text:t" inset="0,0,0,0">
                  <w:txbxContent>
                    <w:p w14:paraId="64FF3B5C" w14:textId="4C090DF3" w:rsidR="00D16067" w:rsidRPr="008732BD" w:rsidRDefault="00D16067" w:rsidP="00F83D15">
                      <w:pPr>
                        <w:pStyle w:val="Caption"/>
                        <w:jc w:val="center"/>
                      </w:pPr>
                      <w:bookmarkStart w:id="273" w:name="_Toc80666994"/>
                      <w:r>
                        <w:t xml:space="preserve">Figure </w:t>
                      </w:r>
                      <w:r w:rsidR="00022F11">
                        <w:fldChar w:fldCharType="begin"/>
                      </w:r>
                      <w:r w:rsidR="00022F11">
                        <w:instrText xml:space="preserve"> SEQ Figur</w:instrText>
                      </w:r>
                      <w:r w:rsidR="00022F11">
                        <w:instrText xml:space="preserve">e \* ARABIC </w:instrText>
                      </w:r>
                      <w:r w:rsidR="00022F11">
                        <w:fldChar w:fldCharType="separate"/>
                      </w:r>
                      <w:r w:rsidR="002A5205">
                        <w:rPr>
                          <w:noProof/>
                        </w:rPr>
                        <w:t>105</w:t>
                      </w:r>
                      <w:r w:rsidR="00022F11">
                        <w:rPr>
                          <w:noProof/>
                        </w:rPr>
                        <w:fldChar w:fldCharType="end"/>
                      </w:r>
                      <w:r>
                        <w:t>.VGG19-sixth stage</w:t>
                      </w:r>
                      <w:bookmarkEnd w:id="273"/>
                    </w:p>
                  </w:txbxContent>
                </v:textbox>
                <w10:wrap type="topAndBottom"/>
              </v:shape>
            </w:pict>
          </mc:Fallback>
        </mc:AlternateContent>
      </w:r>
      <w:r w:rsidR="00632DD6" w:rsidRPr="00810C39">
        <w:rPr>
          <w:noProof/>
        </w:rPr>
        <w:drawing>
          <wp:anchor distT="0" distB="0" distL="114300" distR="114300" simplePos="0" relativeHeight="253952000" behindDoc="0" locked="0" layoutInCell="1" allowOverlap="1" wp14:anchorId="1E66EAFA" wp14:editId="61D19D9C">
            <wp:simplePos x="0" y="0"/>
            <wp:positionH relativeFrom="margin">
              <wp:align>left</wp:align>
            </wp:positionH>
            <wp:positionV relativeFrom="paragraph">
              <wp:posOffset>4787161</wp:posOffset>
            </wp:positionV>
            <wp:extent cx="2481580" cy="1357630"/>
            <wp:effectExtent l="0" t="0" r="0" b="0"/>
            <wp:wrapTopAndBottom/>
            <wp:docPr id="437" name="Picture 4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Chart, line chart&#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485661" cy="1359990"/>
                    </a:xfrm>
                    <a:prstGeom prst="rect">
                      <a:avLst/>
                    </a:prstGeom>
                  </pic:spPr>
                </pic:pic>
              </a:graphicData>
            </a:graphic>
            <wp14:sizeRelH relativeFrom="margin">
              <wp14:pctWidth>0</wp14:pctWidth>
            </wp14:sizeRelH>
            <wp14:sizeRelV relativeFrom="margin">
              <wp14:pctHeight>0</wp14:pctHeight>
            </wp14:sizeRelV>
          </wp:anchor>
        </w:drawing>
      </w:r>
      <w:r w:rsidR="00865AA9">
        <w:rPr>
          <w:noProof/>
        </w:rPr>
        <mc:AlternateContent>
          <mc:Choice Requires="wps">
            <w:drawing>
              <wp:anchor distT="0" distB="0" distL="114300" distR="114300" simplePos="0" relativeHeight="250862592" behindDoc="0" locked="0" layoutInCell="1" allowOverlap="1" wp14:anchorId="123898BC" wp14:editId="4198483B">
                <wp:simplePos x="0" y="0"/>
                <wp:positionH relativeFrom="column">
                  <wp:posOffset>3122295</wp:posOffset>
                </wp:positionH>
                <wp:positionV relativeFrom="paragraph">
                  <wp:posOffset>2832735</wp:posOffset>
                </wp:positionV>
                <wp:extent cx="2602230" cy="198120"/>
                <wp:effectExtent l="0" t="4445" r="0" b="0"/>
                <wp:wrapTopAndBottom/>
                <wp:docPr id="17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80E7C" w14:textId="1B6D81AC" w:rsidR="0041446C" w:rsidRPr="002A2A1C" w:rsidRDefault="0041446C" w:rsidP="00520D30">
                            <w:pPr>
                              <w:pStyle w:val="Caption"/>
                              <w:jc w:val="center"/>
                            </w:pPr>
                            <w:r>
                              <w:t>ResNet101V2-sixth stage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898BC" id="Text Box 74" o:spid="_x0000_s1133" type="#_x0000_t202" style="position:absolute;left:0;text-align:left;margin-left:245.85pt;margin-top:223.05pt;width:204.9pt;height:15.6pt;z-index:2508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" stroked="f">
                <v:textbox inset="0,0,0,0">
                  <w:txbxContent>
                    <w:p w14:paraId="20480E7C" w14:textId="1B6D81AC" w:rsidR="0041446C" w:rsidRPr="002A2A1C" w:rsidRDefault="0041446C" w:rsidP="00520D30">
                      <w:pPr>
                        <w:pStyle w:val="Caption"/>
                        <w:jc w:val="center"/>
                      </w:pPr>
                      <w:r>
                        <w:t>ResNet101V2-sixth stage</w:t>
                      </w:r>
                    </w:p>
                  </w:txbxContent>
                </v:textbox>
                <w10:wrap type="topAndBottom"/>
              </v:shape>
            </w:pict>
          </mc:Fallback>
        </mc:AlternateContent>
      </w:r>
      <w:r w:rsidR="00865AA9">
        <w:rPr>
          <w:noProof/>
        </w:rPr>
        <mc:AlternateContent>
          <mc:Choice Requires="wps">
            <w:drawing>
              <wp:anchor distT="0" distB="0" distL="114300" distR="114300" simplePos="0" relativeHeight="250845184" behindDoc="0" locked="0" layoutInCell="1" allowOverlap="1" wp14:anchorId="65AE9E2F" wp14:editId="0A17E21E">
                <wp:simplePos x="0" y="0"/>
                <wp:positionH relativeFrom="column">
                  <wp:posOffset>0</wp:posOffset>
                </wp:positionH>
                <wp:positionV relativeFrom="paragraph">
                  <wp:posOffset>2823210</wp:posOffset>
                </wp:positionV>
                <wp:extent cx="2440940" cy="189230"/>
                <wp:effectExtent l="0" t="4445" r="0" b="0"/>
                <wp:wrapTopAndBottom/>
                <wp:docPr id="17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940" cy="189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F76150" w14:textId="100B4547" w:rsidR="00983780" w:rsidRPr="00C32445" w:rsidRDefault="00983780" w:rsidP="00520D30">
                            <w:pPr>
                              <w:pStyle w:val="Caption"/>
                              <w:jc w:val="center"/>
                            </w:pPr>
                            <w:r>
                              <w:t>VGG19-sixth stage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E9E2F" id="Text Box 73" o:spid="_x0000_s1134" type="#_x0000_t202" style="position:absolute;left:0;text-align:left;margin-left:0;margin-top:222.3pt;width:192.2pt;height:14.9pt;z-index:2508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" stroked="f">
                <v:textbox inset="0,0,0,0">
                  <w:txbxContent>
                    <w:p w14:paraId="76F76150" w14:textId="100B4547" w:rsidR="00983780" w:rsidRPr="00C32445" w:rsidRDefault="00983780" w:rsidP="00520D30">
                      <w:pPr>
                        <w:pStyle w:val="Caption"/>
                        <w:jc w:val="center"/>
                      </w:pPr>
                      <w:r>
                        <w:t>VGG19-sixth stage</w:t>
                      </w:r>
                    </w:p>
                  </w:txbxContent>
                </v:textbox>
                <w10:wrap type="topAndBottom"/>
              </v:shape>
            </w:pict>
          </mc:Fallback>
        </mc:AlternateContent>
      </w:r>
      <w:r w:rsidR="007974C1">
        <w:t>In the diagram</w:t>
      </w:r>
      <w:r w:rsidR="00567DD2">
        <w:t>,</w:t>
      </w:r>
      <w:r w:rsidR="007974C1">
        <w:t xml:space="preserve"> the performance </w:t>
      </w:r>
      <w:r w:rsidR="00C16F4D">
        <w:t xml:space="preserve">of </w:t>
      </w:r>
      <w:r w:rsidR="0012019F">
        <w:t>Inception</w:t>
      </w:r>
      <w:r w:rsidR="00694354">
        <w:t>V3</w:t>
      </w:r>
      <w:r w:rsidR="007F4352">
        <w:t xml:space="preserve">, ResNet101V2 and </w:t>
      </w:r>
      <w:r w:rsidR="00B668A4">
        <w:t>MobileNet</w:t>
      </w:r>
      <w:r w:rsidR="005A158B">
        <w:t xml:space="preserve">V2 decreased </w:t>
      </w:r>
      <w:r w:rsidR="00747551">
        <w:t>after applying the regularization</w:t>
      </w:r>
      <w:r w:rsidR="0036638E">
        <w:t xml:space="preserve"> whit approximative 2%-3%</w:t>
      </w:r>
      <w:r w:rsidR="0018435A">
        <w:t>. It see</w:t>
      </w:r>
      <w:r w:rsidR="002F1439">
        <w:t xml:space="preserve">ms that the VGG19 </w:t>
      </w:r>
      <w:r w:rsidR="00E80F82">
        <w:t>had</w:t>
      </w:r>
      <w:r w:rsidR="002F1439">
        <w:t xml:space="preserve"> to benefit </w:t>
      </w:r>
      <w:r w:rsidR="00E80F82">
        <w:t>because of</w:t>
      </w:r>
      <w:r w:rsidR="002F1439">
        <w:t xml:space="preserve"> this approach in terms of accuracy</w:t>
      </w:r>
      <w:r w:rsidR="00E80F82">
        <w:t xml:space="preserve"> by achieving 4%</w:t>
      </w:r>
      <w:r w:rsidR="00234B6F">
        <w:t xml:space="preserve"> in plus. The usage of the regularization along with the </w:t>
      </w:r>
      <w:r w:rsidR="008F3B46">
        <w:t xml:space="preserve">ModelCheckpoint helped to obtain the best variant </w:t>
      </w:r>
      <w:r w:rsidR="006207C2">
        <w:t>w</w:t>
      </w:r>
      <w:r w:rsidR="00567DD2">
        <w:t>ith</w:t>
      </w:r>
      <w:r w:rsidR="00895019">
        <w:t xml:space="preserve"> the smallest overfitting</w:t>
      </w:r>
      <w:r w:rsidR="006207C2">
        <w:t xml:space="preserve">. This can be seen </w:t>
      </w:r>
      <w:r w:rsidR="00863259">
        <w:t xml:space="preserve">by </w:t>
      </w:r>
      <w:r w:rsidR="00567DD2">
        <w:t xml:space="preserve">the </w:t>
      </w:r>
      <w:r w:rsidR="00863259">
        <w:t xml:space="preserve">small difference between the </w:t>
      </w:r>
      <w:r w:rsidR="00152AE6">
        <w:t>training and validation values.</w:t>
      </w:r>
      <w:r w:rsidR="00FA6943" w:rsidRPr="00FA6943">
        <w:rPr>
          <w:noProof/>
        </w:rPr>
        <w:t xml:space="preserve"> </w:t>
      </w:r>
    </w:p>
    <w:p w14:paraId="1D97DFA8" w14:textId="4E0FB629" w:rsidR="00810C39" w:rsidRDefault="005B1747" w:rsidP="00152AE6">
      <w:pPr>
        <w:ind w:firstLine="720"/>
      </w:pPr>
      <w:r>
        <w:rPr>
          <w:noProof/>
        </w:rPr>
        <w:lastRenderedPageBreak/>
        <mc:AlternateContent>
          <mc:Choice Requires="wps">
            <w:drawing>
              <wp:anchor distT="0" distB="0" distL="114300" distR="114300" simplePos="0" relativeHeight="254012416" behindDoc="0" locked="0" layoutInCell="1" allowOverlap="1" wp14:anchorId="1EEECB19" wp14:editId="514A54D7">
                <wp:simplePos x="0" y="0"/>
                <wp:positionH relativeFrom="column">
                  <wp:posOffset>3269615</wp:posOffset>
                </wp:positionH>
                <wp:positionV relativeFrom="paragraph">
                  <wp:posOffset>1325880</wp:posOffset>
                </wp:positionV>
                <wp:extent cx="2461895" cy="635"/>
                <wp:effectExtent l="0" t="0" r="0" b="0"/>
                <wp:wrapTopAndBottom/>
                <wp:docPr id="444" name="Text Box 444"/>
                <wp:cNvGraphicFramePr/>
                <a:graphic xmlns:a="http://schemas.openxmlformats.org/drawingml/2006/main">
                  <a:graphicData uri="http://schemas.microsoft.com/office/word/2010/wordprocessingShape">
                    <wps:wsp>
                      <wps:cNvSpPr txBox="1"/>
                      <wps:spPr>
                        <a:xfrm>
                          <a:off x="0" y="0"/>
                          <a:ext cx="2461895" cy="635"/>
                        </a:xfrm>
                        <a:prstGeom prst="rect">
                          <a:avLst/>
                        </a:prstGeom>
                        <a:solidFill>
                          <a:prstClr val="white"/>
                        </a:solidFill>
                        <a:ln>
                          <a:noFill/>
                        </a:ln>
                      </wps:spPr>
                      <wps:txbx>
                        <w:txbxContent>
                          <w:p w14:paraId="4FCBEB4E" w14:textId="41BF7D93" w:rsidR="005B1747" w:rsidRPr="00CE7DE2" w:rsidRDefault="005B1747" w:rsidP="005B1747">
                            <w:pPr>
                              <w:pStyle w:val="Caption"/>
                              <w:jc w:val="center"/>
                            </w:pPr>
                            <w:bookmarkStart w:id="274" w:name="_Toc80666995"/>
                            <w:r>
                              <w:t xml:space="preserve">Figure </w:t>
                            </w:r>
                            <w:r w:rsidR="00022F11">
                              <w:fldChar w:fldCharType="begin"/>
                            </w:r>
                            <w:r w:rsidR="00022F11">
                              <w:instrText xml:space="preserve"> SEQ Figure \* ARABIC </w:instrText>
                            </w:r>
                            <w:r w:rsidR="00022F11">
                              <w:fldChar w:fldCharType="separate"/>
                            </w:r>
                            <w:r w:rsidR="002A5205">
                              <w:rPr>
                                <w:noProof/>
                              </w:rPr>
                              <w:t>106</w:t>
                            </w:r>
                            <w:r w:rsidR="00022F11">
                              <w:rPr>
                                <w:noProof/>
                              </w:rPr>
                              <w:fldChar w:fldCharType="end"/>
                            </w:r>
                            <w:r>
                              <w:t>.InceptionV3-sixth stage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ECB19" id="Text Box 444" o:spid="_x0000_s1135" type="#_x0000_t202" style="position:absolute;left:0;text-align:left;margin-left:257.45pt;margin-top:104.4pt;width:193.85pt;height:.05pt;z-index:25401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a9MwIAAGoEAAAOAAAAZHJzL2Uyb0RvYy54bWysVFFv2yAQfp+0/4B4X5xkad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" stroked="f">
                <v:textbox style="mso-fit-shape-to-text:t" inset="0,0,0,0">
                  <w:txbxContent>
                    <w:p w14:paraId="4FCBEB4E" w14:textId="41BF7D93" w:rsidR="005B1747" w:rsidRPr="00CE7DE2" w:rsidRDefault="005B1747" w:rsidP="005B1747">
                      <w:pPr>
                        <w:pStyle w:val="Caption"/>
                        <w:jc w:val="center"/>
                      </w:pPr>
                      <w:bookmarkStart w:id="275" w:name="_Toc80666995"/>
                      <w:r>
                        <w:t xml:space="preserve">Figure </w:t>
                      </w:r>
                      <w:r w:rsidR="00022F11">
                        <w:fldChar w:fldCharType="begin"/>
                      </w:r>
                      <w:r w:rsidR="00022F11">
                        <w:instrText xml:space="preserve"> SEQ Figure \* ARABIC </w:instrText>
                      </w:r>
                      <w:r w:rsidR="00022F11">
                        <w:fldChar w:fldCharType="separate"/>
                      </w:r>
                      <w:r w:rsidR="002A5205">
                        <w:rPr>
                          <w:noProof/>
                        </w:rPr>
                        <w:t>106</w:t>
                      </w:r>
                      <w:r w:rsidR="00022F11">
                        <w:rPr>
                          <w:noProof/>
                        </w:rPr>
                        <w:fldChar w:fldCharType="end"/>
                      </w:r>
                      <w:r>
                        <w:t>.InceptionV3-sixth stage</w:t>
                      </w:r>
                      <w:bookmarkEnd w:id="275"/>
                    </w:p>
                  </w:txbxContent>
                </v:textbox>
                <w10:wrap type="topAndBottom"/>
              </v:shape>
            </w:pict>
          </mc:Fallback>
        </mc:AlternateContent>
      </w:r>
      <w:r w:rsidRPr="005B1747">
        <w:rPr>
          <w:noProof/>
        </w:rPr>
        <w:drawing>
          <wp:anchor distT="0" distB="0" distL="114300" distR="114300" simplePos="0" relativeHeight="253993984" behindDoc="0" locked="0" layoutInCell="1" allowOverlap="1" wp14:anchorId="7F628CDA" wp14:editId="2BA5A1EF">
            <wp:simplePos x="0" y="0"/>
            <wp:positionH relativeFrom="margin">
              <wp:align>right</wp:align>
            </wp:positionH>
            <wp:positionV relativeFrom="paragraph">
              <wp:posOffset>0</wp:posOffset>
            </wp:positionV>
            <wp:extent cx="2461895" cy="1268730"/>
            <wp:effectExtent l="0" t="0" r="0" b="7620"/>
            <wp:wrapTopAndBottom/>
            <wp:docPr id="442" name="Picture 4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Chart, line chart&#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461895" cy="12687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4003200" behindDoc="0" locked="0" layoutInCell="1" allowOverlap="1" wp14:anchorId="6631C76F" wp14:editId="0C4221E6">
                <wp:simplePos x="0" y="0"/>
                <wp:positionH relativeFrom="column">
                  <wp:posOffset>0</wp:posOffset>
                </wp:positionH>
                <wp:positionV relativeFrom="paragraph">
                  <wp:posOffset>1290320</wp:posOffset>
                </wp:positionV>
                <wp:extent cx="2415540" cy="635"/>
                <wp:effectExtent l="0" t="0" r="0" b="0"/>
                <wp:wrapTopAndBottom/>
                <wp:docPr id="443" name="Text Box 443"/>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15D61CE9" w14:textId="0BF22FCB" w:rsidR="005B1747" w:rsidRPr="00A735E2" w:rsidRDefault="005B1747" w:rsidP="005B1747">
                            <w:pPr>
                              <w:pStyle w:val="Caption"/>
                              <w:jc w:val="center"/>
                            </w:pPr>
                            <w:bookmarkStart w:id="276" w:name="_Toc80666996"/>
                            <w:r>
                              <w:t xml:space="preserve">Figure </w:t>
                            </w:r>
                            <w:r w:rsidR="00022F11">
                              <w:fldChar w:fldCharType="begin"/>
                            </w:r>
                            <w:r w:rsidR="00022F11">
                              <w:instrText xml:space="preserve"> SEQ Figure \* ARABIC </w:instrText>
                            </w:r>
                            <w:r w:rsidR="00022F11">
                              <w:fldChar w:fldCharType="separate"/>
                            </w:r>
                            <w:r w:rsidR="002A5205">
                              <w:rPr>
                                <w:noProof/>
                              </w:rPr>
                              <w:t>107</w:t>
                            </w:r>
                            <w:r w:rsidR="00022F11">
                              <w:rPr>
                                <w:noProof/>
                              </w:rPr>
                              <w:fldChar w:fldCharType="end"/>
                            </w:r>
                            <w:r>
                              <w:t>.MobileNetV2-sixth stage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1C76F" id="Text Box 443" o:spid="_x0000_s1136" type="#_x0000_t202" style="position:absolute;left:0;text-align:left;margin-left:0;margin-top:101.6pt;width:190.2pt;height:.05pt;z-index:25400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" stroked="f">
                <v:textbox style="mso-fit-shape-to-text:t" inset="0,0,0,0">
                  <w:txbxContent>
                    <w:p w14:paraId="15D61CE9" w14:textId="0BF22FCB" w:rsidR="005B1747" w:rsidRPr="00A735E2" w:rsidRDefault="005B1747" w:rsidP="005B1747">
                      <w:pPr>
                        <w:pStyle w:val="Caption"/>
                        <w:jc w:val="center"/>
                      </w:pPr>
                      <w:bookmarkStart w:id="277" w:name="_Toc80666996"/>
                      <w:r>
                        <w:t xml:space="preserve">Figure </w:t>
                      </w:r>
                      <w:r w:rsidR="00022F11">
                        <w:fldChar w:fldCharType="begin"/>
                      </w:r>
                      <w:r w:rsidR="00022F11">
                        <w:instrText xml:space="preserve"> SEQ Figure \* ARABIC </w:instrText>
                      </w:r>
                      <w:r w:rsidR="00022F11">
                        <w:fldChar w:fldCharType="separate"/>
                      </w:r>
                      <w:r w:rsidR="002A5205">
                        <w:rPr>
                          <w:noProof/>
                        </w:rPr>
                        <w:t>107</w:t>
                      </w:r>
                      <w:r w:rsidR="00022F11">
                        <w:rPr>
                          <w:noProof/>
                        </w:rPr>
                        <w:fldChar w:fldCharType="end"/>
                      </w:r>
                      <w:r>
                        <w:t>.MobileNetV2-sixth stage</w:t>
                      </w:r>
                      <w:bookmarkEnd w:id="277"/>
                    </w:p>
                  </w:txbxContent>
                </v:textbox>
                <w10:wrap type="topAndBottom"/>
              </v:shape>
            </w:pict>
          </mc:Fallback>
        </mc:AlternateContent>
      </w:r>
      <w:r w:rsidR="008324BA" w:rsidRPr="008324BA">
        <w:rPr>
          <w:noProof/>
        </w:rPr>
        <w:drawing>
          <wp:anchor distT="0" distB="0" distL="114300" distR="114300" simplePos="0" relativeHeight="253984768" behindDoc="0" locked="0" layoutInCell="1" allowOverlap="1" wp14:anchorId="19453AC4" wp14:editId="601B2063">
            <wp:simplePos x="0" y="0"/>
            <wp:positionH relativeFrom="margin">
              <wp:align>left</wp:align>
            </wp:positionH>
            <wp:positionV relativeFrom="paragraph">
              <wp:posOffset>455</wp:posOffset>
            </wp:positionV>
            <wp:extent cx="2415540" cy="1233170"/>
            <wp:effectExtent l="0" t="0" r="3810" b="5080"/>
            <wp:wrapTopAndBottom/>
            <wp:docPr id="441" name="Picture 4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Chart, line char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426218" cy="1239046"/>
                    </a:xfrm>
                    <a:prstGeom prst="rect">
                      <a:avLst/>
                    </a:prstGeom>
                  </pic:spPr>
                </pic:pic>
              </a:graphicData>
            </a:graphic>
            <wp14:sizeRelH relativeFrom="margin">
              <wp14:pctWidth>0</wp14:pctWidth>
            </wp14:sizeRelH>
            <wp14:sizeRelV relativeFrom="margin">
              <wp14:pctHeight>0</wp14:pctHeight>
            </wp14:sizeRelV>
          </wp:anchor>
        </w:drawing>
      </w:r>
    </w:p>
    <w:p w14:paraId="31AECECF" w14:textId="2488D66D" w:rsidR="0046247F" w:rsidRDefault="00020C21" w:rsidP="00152AE6">
      <w:pPr>
        <w:ind w:firstLine="720"/>
      </w:pPr>
      <w:r>
        <w:rPr>
          <w:noProof/>
        </w:rPr>
        <mc:AlternateContent>
          <mc:Choice Requires="wps">
            <w:drawing>
              <wp:anchor distT="0" distB="0" distL="114300" distR="114300" simplePos="0" relativeHeight="254036992" behindDoc="0" locked="0" layoutInCell="1" allowOverlap="1" wp14:anchorId="4B98924D" wp14:editId="0BB659C6">
                <wp:simplePos x="0" y="0"/>
                <wp:positionH relativeFrom="column">
                  <wp:posOffset>3096260</wp:posOffset>
                </wp:positionH>
                <wp:positionV relativeFrom="paragraph">
                  <wp:posOffset>2641600</wp:posOffset>
                </wp:positionV>
                <wp:extent cx="2634615" cy="635"/>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40C6A4F9" w14:textId="67D60D41" w:rsidR="00020C21" w:rsidRPr="00B15DFB" w:rsidRDefault="00020C21" w:rsidP="00020C21">
                            <w:pPr>
                              <w:pStyle w:val="Caption"/>
                              <w:jc w:val="center"/>
                            </w:pPr>
                            <w:bookmarkStart w:id="278" w:name="_Toc80666997"/>
                            <w:r>
                              <w:t xml:space="preserve">Figure </w:t>
                            </w:r>
                            <w:r w:rsidR="00022F11">
                              <w:fldChar w:fldCharType="begin"/>
                            </w:r>
                            <w:r w:rsidR="00022F11">
                              <w:instrText xml:space="preserve"> SEQ Figure \* ARABIC </w:instrText>
                            </w:r>
                            <w:r w:rsidR="00022F11">
                              <w:fldChar w:fldCharType="separate"/>
                            </w:r>
                            <w:r w:rsidR="002A5205">
                              <w:rPr>
                                <w:noProof/>
                              </w:rPr>
                              <w:t>108</w:t>
                            </w:r>
                            <w:r w:rsidR="00022F11">
                              <w:rPr>
                                <w:noProof/>
                              </w:rPr>
                              <w:fldChar w:fldCharType="end"/>
                            </w:r>
                            <w:r>
                              <w:t>.ResNetV2-Confusion matrix-sixth stage</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8924D" id="Text Box 446" o:spid="_x0000_s1137" type="#_x0000_t202" style="position:absolute;left:0;text-align:left;margin-left:243.8pt;margin-top:208pt;width:207.45pt;height:.05pt;z-index:25403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w3MQIAAGoEAAAOAAAAZHJzL2Uyb0RvYy54bWysVFFv2yAQfp+0/4B4XxynaTR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" stroked="f">
                <v:textbox style="mso-fit-shape-to-text:t" inset="0,0,0,0">
                  <w:txbxContent>
                    <w:p w14:paraId="40C6A4F9" w14:textId="67D60D41" w:rsidR="00020C21" w:rsidRPr="00B15DFB" w:rsidRDefault="00020C21" w:rsidP="00020C21">
                      <w:pPr>
                        <w:pStyle w:val="Caption"/>
                        <w:jc w:val="center"/>
                      </w:pPr>
                      <w:bookmarkStart w:id="279" w:name="_Toc80666997"/>
                      <w:r>
                        <w:t xml:space="preserve">Figure </w:t>
                      </w:r>
                      <w:r w:rsidR="00022F11">
                        <w:fldChar w:fldCharType="begin"/>
                      </w:r>
                      <w:r w:rsidR="00022F11">
                        <w:instrText xml:space="preserve"> SEQ Figure \* ARABIC </w:instrText>
                      </w:r>
                      <w:r w:rsidR="00022F11">
                        <w:fldChar w:fldCharType="separate"/>
                      </w:r>
                      <w:r w:rsidR="002A5205">
                        <w:rPr>
                          <w:noProof/>
                        </w:rPr>
                        <w:t>108</w:t>
                      </w:r>
                      <w:r w:rsidR="00022F11">
                        <w:rPr>
                          <w:noProof/>
                        </w:rPr>
                        <w:fldChar w:fldCharType="end"/>
                      </w:r>
                      <w:r>
                        <w:t>.ResNetV2-Confusion matrix-sixth stage</w:t>
                      </w:r>
                      <w:bookmarkEnd w:id="279"/>
                    </w:p>
                  </w:txbxContent>
                </v:textbox>
                <w10:wrap type="topAndBottom"/>
              </v:shape>
            </w:pict>
          </mc:Fallback>
        </mc:AlternateContent>
      </w:r>
      <w:r w:rsidR="001116A9" w:rsidRPr="001116A9">
        <w:rPr>
          <w:noProof/>
        </w:rPr>
        <w:drawing>
          <wp:anchor distT="0" distB="0" distL="114300" distR="114300" simplePos="0" relativeHeight="251806720" behindDoc="0" locked="0" layoutInCell="1" allowOverlap="1" wp14:anchorId="62305DFE" wp14:editId="6D9EB24E">
            <wp:simplePos x="0" y="0"/>
            <wp:positionH relativeFrom="column">
              <wp:posOffset>3096260</wp:posOffset>
            </wp:positionH>
            <wp:positionV relativeFrom="paragraph">
              <wp:posOffset>1095243</wp:posOffset>
            </wp:positionV>
            <wp:extent cx="2634615" cy="1489710"/>
            <wp:effectExtent l="0" t="0" r="0" b="0"/>
            <wp:wrapTopAndBottom/>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634615" cy="1489710"/>
                    </a:xfrm>
                    <a:prstGeom prst="rect">
                      <a:avLst/>
                    </a:prstGeom>
                  </pic:spPr>
                </pic:pic>
              </a:graphicData>
            </a:graphic>
            <wp14:sizeRelH relativeFrom="margin">
              <wp14:pctWidth>0</wp14:pctWidth>
            </wp14:sizeRelH>
            <wp14:sizeRelV relativeFrom="margin">
              <wp14:pctHeight>0</wp14:pctHeight>
            </wp14:sizeRelV>
          </wp:anchor>
        </w:drawing>
      </w:r>
      <w:r w:rsidR="00984E06">
        <w:rPr>
          <w:noProof/>
        </w:rPr>
        <mc:AlternateContent>
          <mc:Choice Requires="wps">
            <w:drawing>
              <wp:anchor distT="0" distB="0" distL="114300" distR="114300" simplePos="0" relativeHeight="254024704" behindDoc="0" locked="0" layoutInCell="1" allowOverlap="1" wp14:anchorId="368BD913" wp14:editId="7C2B4F12">
                <wp:simplePos x="0" y="0"/>
                <wp:positionH relativeFrom="column">
                  <wp:posOffset>0</wp:posOffset>
                </wp:positionH>
                <wp:positionV relativeFrom="paragraph">
                  <wp:posOffset>2609850</wp:posOffset>
                </wp:positionV>
                <wp:extent cx="2612390" cy="635"/>
                <wp:effectExtent l="0" t="0" r="0" b="0"/>
                <wp:wrapTopAndBottom/>
                <wp:docPr id="445" name="Text Box 445"/>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B78BE85" w14:textId="2FEA6B34" w:rsidR="00984E06" w:rsidRPr="00095398" w:rsidRDefault="00984E06" w:rsidP="00020C21">
                            <w:pPr>
                              <w:pStyle w:val="Caption"/>
                              <w:jc w:val="center"/>
                            </w:pPr>
                            <w:bookmarkStart w:id="280" w:name="_Toc80666998"/>
                            <w:r>
                              <w:t xml:space="preserve">Figure </w:t>
                            </w:r>
                            <w:r w:rsidR="00022F11">
                              <w:fldChar w:fldCharType="begin"/>
                            </w:r>
                            <w:r w:rsidR="00022F11">
                              <w:instrText xml:space="preserve"> SEQ Figure \* ARABIC </w:instrText>
                            </w:r>
                            <w:r w:rsidR="00022F11">
                              <w:fldChar w:fldCharType="separate"/>
                            </w:r>
                            <w:r w:rsidR="002A5205">
                              <w:rPr>
                                <w:noProof/>
                              </w:rPr>
                              <w:t>109</w:t>
                            </w:r>
                            <w:r w:rsidR="00022F11">
                              <w:rPr>
                                <w:noProof/>
                              </w:rPr>
                              <w:fldChar w:fldCharType="end"/>
                            </w:r>
                            <w:r>
                              <w:t>.VGG19-Confusion matrix-sixth stage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BD913" id="Text Box 445" o:spid="_x0000_s1138" type="#_x0000_t202" style="position:absolute;left:0;text-align:left;margin-left:0;margin-top:205.5pt;width:205.7pt;height:.05pt;z-index:25402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IcNAIAAGo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" stroked="f">
                <v:textbox style="mso-fit-shape-to-text:t" inset="0,0,0,0">
                  <w:txbxContent>
                    <w:p w14:paraId="0B78BE85" w14:textId="2FEA6B34" w:rsidR="00984E06" w:rsidRPr="00095398" w:rsidRDefault="00984E06" w:rsidP="00020C21">
                      <w:pPr>
                        <w:pStyle w:val="Caption"/>
                        <w:jc w:val="center"/>
                      </w:pPr>
                      <w:bookmarkStart w:id="281" w:name="_Toc80666998"/>
                      <w:r>
                        <w:t xml:space="preserve">Figure </w:t>
                      </w:r>
                      <w:r w:rsidR="00022F11">
                        <w:fldChar w:fldCharType="begin"/>
                      </w:r>
                      <w:r w:rsidR="00022F11">
                        <w:instrText xml:space="preserve"> SEQ Figure \* ARABIC </w:instrText>
                      </w:r>
                      <w:r w:rsidR="00022F11">
                        <w:fldChar w:fldCharType="separate"/>
                      </w:r>
                      <w:r w:rsidR="002A5205">
                        <w:rPr>
                          <w:noProof/>
                        </w:rPr>
                        <w:t>109</w:t>
                      </w:r>
                      <w:r w:rsidR="00022F11">
                        <w:rPr>
                          <w:noProof/>
                        </w:rPr>
                        <w:fldChar w:fldCharType="end"/>
                      </w:r>
                      <w:r>
                        <w:t>.VGG19-Confusion matrix-sixth stage</w:t>
                      </w:r>
                      <w:bookmarkEnd w:id="281"/>
                    </w:p>
                  </w:txbxContent>
                </v:textbox>
                <w10:wrap type="topAndBottom"/>
              </v:shape>
            </w:pict>
          </mc:Fallback>
        </mc:AlternateContent>
      </w:r>
      <w:r w:rsidR="00A30B64" w:rsidRPr="00A30B64">
        <w:rPr>
          <w:noProof/>
        </w:rPr>
        <w:drawing>
          <wp:anchor distT="0" distB="0" distL="114300" distR="114300" simplePos="0" relativeHeight="251793408" behindDoc="0" locked="0" layoutInCell="1" allowOverlap="1" wp14:anchorId="186E8C4C" wp14:editId="248565BE">
            <wp:simplePos x="0" y="0"/>
            <wp:positionH relativeFrom="column">
              <wp:posOffset>0</wp:posOffset>
            </wp:positionH>
            <wp:positionV relativeFrom="paragraph">
              <wp:posOffset>1086917</wp:posOffset>
            </wp:positionV>
            <wp:extent cx="2612390" cy="1466215"/>
            <wp:effectExtent l="0" t="0" r="0" b="0"/>
            <wp:wrapTopAndBottom/>
            <wp:docPr id="134" name="Picture 1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able&#10;&#10;Description automatically generated with medium confidenc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12390" cy="1466215"/>
                    </a:xfrm>
                    <a:prstGeom prst="rect">
                      <a:avLst/>
                    </a:prstGeom>
                  </pic:spPr>
                </pic:pic>
              </a:graphicData>
            </a:graphic>
            <wp14:sizeRelH relativeFrom="margin">
              <wp14:pctWidth>0</wp14:pctWidth>
            </wp14:sizeRelH>
            <wp14:sizeRelV relativeFrom="margin">
              <wp14:pctHeight>0</wp14:pctHeight>
            </wp14:sizeRelV>
          </wp:anchor>
        </w:drawing>
      </w:r>
      <w:r w:rsidR="00DE7224" w:rsidRPr="00DE7224">
        <w:t>The diagrams above show the benefits of using regularisation when the model is overfitting. ResNet101V2, MobileNetV2, and InceptionV3 had a better training process in the sixth stage than in the fifth stage. The orange and blue lines are united most of the time. The VGG19 showed signs of underfitting because the validation accuracy went across the training accuracy. This problem was solved in the next stage of development</w:t>
      </w:r>
      <w:r w:rsidR="00067712">
        <w:t>.</w:t>
      </w:r>
      <w:r w:rsidR="001116A9" w:rsidRPr="001116A9">
        <w:rPr>
          <w:noProof/>
        </w:rPr>
        <w:t xml:space="preserve"> </w:t>
      </w:r>
    </w:p>
    <w:p w14:paraId="772A1453" w14:textId="229FEEAA" w:rsidR="00AA2276" w:rsidRDefault="00020C21" w:rsidP="005B1747">
      <w:r>
        <w:rPr>
          <w:noProof/>
        </w:rPr>
        <mc:AlternateContent>
          <mc:Choice Requires="wps">
            <w:drawing>
              <wp:anchor distT="0" distB="0" distL="114300" distR="114300" simplePos="0" relativeHeight="254061568" behindDoc="0" locked="0" layoutInCell="1" allowOverlap="1" wp14:anchorId="7D95CBC0" wp14:editId="2C9CFBC6">
                <wp:simplePos x="0" y="0"/>
                <wp:positionH relativeFrom="column">
                  <wp:posOffset>3018790</wp:posOffset>
                </wp:positionH>
                <wp:positionV relativeFrom="paragraph">
                  <wp:posOffset>3580130</wp:posOffset>
                </wp:positionV>
                <wp:extent cx="2712085"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2712085" cy="635"/>
                        </a:xfrm>
                        <a:prstGeom prst="rect">
                          <a:avLst/>
                        </a:prstGeom>
                        <a:solidFill>
                          <a:prstClr val="white"/>
                        </a:solidFill>
                        <a:ln>
                          <a:noFill/>
                        </a:ln>
                      </wps:spPr>
                      <wps:txbx>
                        <w:txbxContent>
                          <w:p w14:paraId="55355CFE" w14:textId="5E6E86A8" w:rsidR="00020C21" w:rsidRPr="00454E14" w:rsidRDefault="00020C21" w:rsidP="00020C21">
                            <w:pPr>
                              <w:pStyle w:val="Caption"/>
                              <w:jc w:val="center"/>
                            </w:pPr>
                            <w:bookmarkStart w:id="282" w:name="_Toc80666999"/>
                            <w:r>
                              <w:t xml:space="preserve">Figure </w:t>
                            </w:r>
                            <w:r w:rsidR="00022F11">
                              <w:fldChar w:fldCharType="begin"/>
                            </w:r>
                            <w:r w:rsidR="00022F11">
                              <w:instrText xml:space="preserve"> SEQ Figure \* ARABIC </w:instrText>
                            </w:r>
                            <w:r w:rsidR="00022F11">
                              <w:fldChar w:fldCharType="separate"/>
                            </w:r>
                            <w:r w:rsidR="002A5205">
                              <w:rPr>
                                <w:noProof/>
                              </w:rPr>
                              <w:t>110</w:t>
                            </w:r>
                            <w:r w:rsidR="00022F11">
                              <w:rPr>
                                <w:noProof/>
                              </w:rPr>
                              <w:fldChar w:fldCharType="end"/>
                            </w:r>
                            <w:r>
                              <w:t>.IncptionV3-Confusion matrix-sixth stage</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5CBC0" id="Text Box 448" o:spid="_x0000_s1139" type="#_x0000_t202" style="position:absolute;margin-left:237.7pt;margin-top:281.9pt;width:213.55pt;height:.05pt;z-index:25406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" stroked="f">
                <v:textbox style="mso-fit-shape-to-text:t" inset="0,0,0,0">
                  <w:txbxContent>
                    <w:p w14:paraId="55355CFE" w14:textId="5E6E86A8" w:rsidR="00020C21" w:rsidRPr="00454E14" w:rsidRDefault="00020C21" w:rsidP="00020C21">
                      <w:pPr>
                        <w:pStyle w:val="Caption"/>
                        <w:jc w:val="center"/>
                      </w:pPr>
                      <w:bookmarkStart w:id="283" w:name="_Toc80666999"/>
                      <w:r>
                        <w:t xml:space="preserve">Figure </w:t>
                      </w:r>
                      <w:r w:rsidR="00022F11">
                        <w:fldChar w:fldCharType="begin"/>
                      </w:r>
                      <w:r w:rsidR="00022F11">
                        <w:instrText xml:space="preserve"> SEQ Figure \* ARABIC </w:instrText>
                      </w:r>
                      <w:r w:rsidR="00022F11">
                        <w:fldChar w:fldCharType="separate"/>
                      </w:r>
                      <w:r w:rsidR="002A5205">
                        <w:rPr>
                          <w:noProof/>
                        </w:rPr>
                        <w:t>110</w:t>
                      </w:r>
                      <w:r w:rsidR="00022F11">
                        <w:rPr>
                          <w:noProof/>
                        </w:rPr>
                        <w:fldChar w:fldCharType="end"/>
                      </w:r>
                      <w:r>
                        <w:t>.IncptionV3-Confusion matrix-sixth stage</w:t>
                      </w:r>
                      <w:bookmarkEnd w:id="283"/>
                    </w:p>
                  </w:txbxContent>
                </v:textbox>
                <w10:wrap type="topAndBottom"/>
              </v:shape>
            </w:pict>
          </mc:Fallback>
        </mc:AlternateContent>
      </w:r>
      <w:r w:rsidR="002306E5" w:rsidRPr="002306E5">
        <w:rPr>
          <w:noProof/>
        </w:rPr>
        <w:drawing>
          <wp:anchor distT="0" distB="0" distL="114300" distR="114300" simplePos="0" relativeHeight="250108928" behindDoc="0" locked="0" layoutInCell="1" allowOverlap="1" wp14:anchorId="20E0281B" wp14:editId="1D7394ED">
            <wp:simplePos x="0" y="0"/>
            <wp:positionH relativeFrom="column">
              <wp:posOffset>3018790</wp:posOffset>
            </wp:positionH>
            <wp:positionV relativeFrom="paragraph">
              <wp:posOffset>1998297</wp:posOffset>
            </wp:positionV>
            <wp:extent cx="2712085" cy="1525270"/>
            <wp:effectExtent l="0" t="0" r="0" b="0"/>
            <wp:wrapTopAndBottom/>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712085" cy="15252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4049280" behindDoc="0" locked="0" layoutInCell="1" allowOverlap="1" wp14:anchorId="37975735" wp14:editId="76251233">
                <wp:simplePos x="0" y="0"/>
                <wp:positionH relativeFrom="column">
                  <wp:posOffset>0</wp:posOffset>
                </wp:positionH>
                <wp:positionV relativeFrom="paragraph">
                  <wp:posOffset>3554095</wp:posOffset>
                </wp:positionV>
                <wp:extent cx="2647950" cy="635"/>
                <wp:effectExtent l="0" t="0" r="0" b="0"/>
                <wp:wrapTopAndBottom/>
                <wp:docPr id="447" name="Text Box 44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56E3EDCB" w14:textId="77CC0A97" w:rsidR="00020C21" w:rsidRPr="001213F4" w:rsidRDefault="00020C21" w:rsidP="00020C21">
                            <w:pPr>
                              <w:pStyle w:val="Caption"/>
                              <w:jc w:val="center"/>
                            </w:pPr>
                            <w:bookmarkStart w:id="284" w:name="_Toc80667000"/>
                            <w:r>
                              <w:t xml:space="preserve">Figure </w:t>
                            </w:r>
                            <w:r w:rsidR="00022F11">
                              <w:fldChar w:fldCharType="begin"/>
                            </w:r>
                            <w:r w:rsidR="00022F11">
                              <w:instrText xml:space="preserve"> SEQ Figure \* ARABIC </w:instrText>
                            </w:r>
                            <w:r w:rsidR="00022F11">
                              <w:fldChar w:fldCharType="separate"/>
                            </w:r>
                            <w:r w:rsidR="002A5205">
                              <w:rPr>
                                <w:noProof/>
                              </w:rPr>
                              <w:t>111</w:t>
                            </w:r>
                            <w:r w:rsidR="00022F11">
                              <w:rPr>
                                <w:noProof/>
                              </w:rPr>
                              <w:fldChar w:fldCharType="end"/>
                            </w:r>
                            <w:r>
                              <w:t>.MobileNetV2-Confusion matrix-sixth stage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5735" id="Text Box 447" o:spid="_x0000_s1140" type="#_x0000_t202" style="position:absolute;margin-left:0;margin-top:279.85pt;width:208.5pt;height:.05pt;z-index:2540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wkMgIAAGoEAAAOAAAAZHJzL2Uyb0RvYy54bWysVFFv2yAQfp+0/4B4X5xka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" stroked="f">
                <v:textbox style="mso-fit-shape-to-text:t" inset="0,0,0,0">
                  <w:txbxContent>
                    <w:p w14:paraId="56E3EDCB" w14:textId="77CC0A97" w:rsidR="00020C21" w:rsidRPr="001213F4" w:rsidRDefault="00020C21" w:rsidP="00020C21">
                      <w:pPr>
                        <w:pStyle w:val="Caption"/>
                        <w:jc w:val="center"/>
                      </w:pPr>
                      <w:bookmarkStart w:id="285" w:name="_Toc80667000"/>
                      <w:r>
                        <w:t xml:space="preserve">Figure </w:t>
                      </w:r>
                      <w:r w:rsidR="00022F11">
                        <w:fldChar w:fldCharType="begin"/>
                      </w:r>
                      <w:r w:rsidR="00022F11">
                        <w:instrText xml:space="preserve"> SEQ Figure \* ARABIC </w:instrText>
                      </w:r>
                      <w:r w:rsidR="00022F11">
                        <w:fldChar w:fldCharType="separate"/>
                      </w:r>
                      <w:r w:rsidR="002A5205">
                        <w:rPr>
                          <w:noProof/>
                        </w:rPr>
                        <w:t>111</w:t>
                      </w:r>
                      <w:r w:rsidR="00022F11">
                        <w:rPr>
                          <w:noProof/>
                        </w:rPr>
                        <w:fldChar w:fldCharType="end"/>
                      </w:r>
                      <w:r>
                        <w:t>.MobileNetV2-Confusion matrix-sixth stage</w:t>
                      </w:r>
                      <w:bookmarkEnd w:id="285"/>
                    </w:p>
                  </w:txbxContent>
                </v:textbox>
                <w10:wrap type="topAndBottom"/>
              </v:shape>
            </w:pict>
          </mc:Fallback>
        </mc:AlternateContent>
      </w:r>
      <w:r w:rsidR="007E625C" w:rsidRPr="007E625C">
        <w:rPr>
          <w:noProof/>
        </w:rPr>
        <w:drawing>
          <wp:anchor distT="0" distB="0" distL="114300" distR="114300" simplePos="0" relativeHeight="251821056" behindDoc="0" locked="0" layoutInCell="1" allowOverlap="1" wp14:anchorId="4399702D" wp14:editId="07382106">
            <wp:simplePos x="0" y="0"/>
            <wp:positionH relativeFrom="column">
              <wp:posOffset>0</wp:posOffset>
            </wp:positionH>
            <wp:positionV relativeFrom="paragraph">
              <wp:posOffset>2014220</wp:posOffset>
            </wp:positionV>
            <wp:extent cx="2647950" cy="1482725"/>
            <wp:effectExtent l="0" t="0" r="0" b="0"/>
            <wp:wrapTopAndBottom/>
            <wp:docPr id="136" name="Picture 13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able&#10;&#10;Description automatically generated with medium confidenc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647950" cy="1482725"/>
                    </a:xfrm>
                    <a:prstGeom prst="rect">
                      <a:avLst/>
                    </a:prstGeom>
                  </pic:spPr>
                </pic:pic>
              </a:graphicData>
            </a:graphic>
            <wp14:sizeRelH relativeFrom="margin">
              <wp14:pctWidth>0</wp14:pctWidth>
            </wp14:sizeRelH>
            <wp14:sizeRelV relativeFrom="margin">
              <wp14:pctHeight>0</wp14:pctHeight>
            </wp14:sizeRelV>
          </wp:anchor>
        </w:drawing>
      </w:r>
    </w:p>
    <w:p w14:paraId="2BFBF437" w14:textId="08D3C3B7" w:rsidR="00060C9D" w:rsidRDefault="000D046A" w:rsidP="00733571">
      <w:pPr>
        <w:ind w:firstLine="720"/>
      </w:pPr>
      <w:r w:rsidRPr="000D046A">
        <w:t>The regularisation helped with the overfitting problem but affected the method of generalising the other classes. The VGG19 increased the capacity to recognise the pictures belonging to the anger and happiness classes. Additionally, it distinguishes the happiness class from the others better than it did before. In ResNet101V2, the classes that had better accuracy in the previous stage, such as anger, fear, sadness, and surprise, were recognised as neutral. MobileNetV2 and InceptionV3 could not detect any significant difference between happy, neutral, and the rest of the classes.</w:t>
      </w:r>
    </w:p>
    <w:p w14:paraId="56B4DB96" w14:textId="64F2845A" w:rsidR="00020C21" w:rsidRDefault="00060C9D" w:rsidP="00E31B84">
      <w:r>
        <w:rPr>
          <w:noProof/>
        </w:rPr>
        <w:lastRenderedPageBreak/>
        <mc:AlternateContent>
          <mc:Choice Requires="wps">
            <w:drawing>
              <wp:anchor distT="0" distB="0" distL="114300" distR="114300" simplePos="0" relativeHeight="254196736" behindDoc="0" locked="0" layoutInCell="1" allowOverlap="1" wp14:anchorId="4277308B" wp14:editId="0F578546">
                <wp:simplePos x="0" y="0"/>
                <wp:positionH relativeFrom="margin">
                  <wp:align>right</wp:align>
                </wp:positionH>
                <wp:positionV relativeFrom="paragraph">
                  <wp:posOffset>3021718</wp:posOffset>
                </wp:positionV>
                <wp:extent cx="2172970" cy="635"/>
                <wp:effectExtent l="0" t="0" r="0" b="0"/>
                <wp:wrapTopAndBottom/>
                <wp:docPr id="456" name="Text Box 456"/>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4352C4E4" w14:textId="16343B50" w:rsidR="00F60AB8" w:rsidRDefault="00F60AB8" w:rsidP="008047A9">
                            <w:pPr>
                              <w:pStyle w:val="Caption"/>
                              <w:jc w:val="center"/>
                            </w:pPr>
                            <w:bookmarkStart w:id="286" w:name="_Toc80667001"/>
                            <w:r>
                              <w:t xml:space="preserve">Figure </w:t>
                            </w:r>
                            <w:r w:rsidR="00022F11">
                              <w:fldChar w:fldCharType="begin"/>
                            </w:r>
                            <w:r w:rsidR="00022F11">
                              <w:instrText xml:space="preserve"> SEQ Figure \* ARABIC </w:instrText>
                            </w:r>
                            <w:r w:rsidR="00022F11">
                              <w:fldChar w:fldCharType="separate"/>
                            </w:r>
                            <w:r w:rsidR="002A5205">
                              <w:rPr>
                                <w:noProof/>
                              </w:rPr>
                              <w:t>112</w:t>
                            </w:r>
                            <w:r w:rsidR="00022F11">
                              <w:rPr>
                                <w:noProof/>
                              </w:rPr>
                              <w:fldChar w:fldCharType="end"/>
                            </w:r>
                            <w:r>
                              <w:t>.Inceptionv3-Clasification report-sixth stage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7308B" id="Text Box 456" o:spid="_x0000_s1141" type="#_x0000_t202" style="position:absolute;margin-left:119.9pt;margin-top:237.95pt;width:171.1pt;height:.05pt;z-index:254196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" stroked="f">
                <v:textbox style="mso-fit-shape-to-text:t" inset="0,0,0,0">
                  <w:txbxContent>
                    <w:p w14:paraId="4352C4E4" w14:textId="16343B50" w:rsidR="00F60AB8" w:rsidRDefault="00F60AB8" w:rsidP="008047A9">
                      <w:pPr>
                        <w:pStyle w:val="Caption"/>
                        <w:jc w:val="center"/>
                      </w:pPr>
                      <w:bookmarkStart w:id="287" w:name="_Toc80667001"/>
                      <w:r>
                        <w:t xml:space="preserve">Figure </w:t>
                      </w:r>
                      <w:r w:rsidR="00022F11">
                        <w:fldChar w:fldCharType="begin"/>
                      </w:r>
                      <w:r w:rsidR="00022F11">
                        <w:instrText xml:space="preserve"> SEQ Figure \* ARABIC </w:instrText>
                      </w:r>
                      <w:r w:rsidR="00022F11">
                        <w:fldChar w:fldCharType="separate"/>
                      </w:r>
                      <w:r w:rsidR="002A5205">
                        <w:rPr>
                          <w:noProof/>
                        </w:rPr>
                        <w:t>112</w:t>
                      </w:r>
                      <w:r w:rsidR="00022F11">
                        <w:rPr>
                          <w:noProof/>
                        </w:rPr>
                        <w:fldChar w:fldCharType="end"/>
                      </w:r>
                      <w:r>
                        <w:t>.Inceptionv3-Clasification report-sixth stage</w:t>
                      </w:r>
                      <w:bookmarkEnd w:id="287"/>
                    </w:p>
                  </w:txbxContent>
                </v:textbox>
                <w10:wrap type="topAndBottom" anchorx="margin"/>
              </v:shape>
            </w:pict>
          </mc:Fallback>
        </mc:AlternateContent>
      </w:r>
      <w:r>
        <w:rPr>
          <w:noProof/>
        </w:rPr>
        <mc:AlternateContent>
          <mc:Choice Requires="wps">
            <w:drawing>
              <wp:anchor distT="0" distB="0" distL="114300" distR="114300" simplePos="0" relativeHeight="254182400" behindDoc="0" locked="0" layoutInCell="1" allowOverlap="1" wp14:anchorId="6E7673E2" wp14:editId="2BA09AB5">
                <wp:simplePos x="0" y="0"/>
                <wp:positionH relativeFrom="margin">
                  <wp:align>left</wp:align>
                </wp:positionH>
                <wp:positionV relativeFrom="paragraph">
                  <wp:posOffset>2978292</wp:posOffset>
                </wp:positionV>
                <wp:extent cx="2025015" cy="635"/>
                <wp:effectExtent l="0" t="0" r="0" b="0"/>
                <wp:wrapTopAndBottom/>
                <wp:docPr id="455" name="Text Box 455"/>
                <wp:cNvGraphicFramePr/>
                <a:graphic xmlns:a="http://schemas.openxmlformats.org/drawingml/2006/main">
                  <a:graphicData uri="http://schemas.microsoft.com/office/word/2010/wordprocessingShape">
                    <wps:wsp>
                      <wps:cNvSpPr txBox="1"/>
                      <wps:spPr>
                        <a:xfrm>
                          <a:off x="0" y="0"/>
                          <a:ext cx="2025015" cy="635"/>
                        </a:xfrm>
                        <a:prstGeom prst="rect">
                          <a:avLst/>
                        </a:prstGeom>
                        <a:solidFill>
                          <a:prstClr val="white"/>
                        </a:solidFill>
                        <a:ln>
                          <a:noFill/>
                        </a:ln>
                      </wps:spPr>
                      <wps:txbx>
                        <w:txbxContent>
                          <w:p w14:paraId="1768229B" w14:textId="6AF91D6C" w:rsidR="00F60AB8" w:rsidRDefault="00F60AB8" w:rsidP="008047A9">
                            <w:pPr>
                              <w:pStyle w:val="Caption"/>
                              <w:jc w:val="center"/>
                            </w:pPr>
                            <w:bookmarkStart w:id="288" w:name="_Toc80667002"/>
                            <w:r>
                              <w:t xml:space="preserve">Figure </w:t>
                            </w:r>
                            <w:r w:rsidR="00022F11">
                              <w:fldChar w:fldCharType="begin"/>
                            </w:r>
                            <w:r w:rsidR="00022F11">
                              <w:instrText xml:space="preserve"> SEQ Figure \* ARABIC </w:instrText>
                            </w:r>
                            <w:r w:rsidR="00022F11">
                              <w:fldChar w:fldCharType="separate"/>
                            </w:r>
                            <w:r w:rsidR="002A5205">
                              <w:rPr>
                                <w:noProof/>
                              </w:rPr>
                              <w:t>113</w:t>
                            </w:r>
                            <w:r w:rsidR="00022F11">
                              <w:rPr>
                                <w:noProof/>
                              </w:rPr>
                              <w:fldChar w:fldCharType="end"/>
                            </w:r>
                            <w:r>
                              <w:t>.MobileNetV2-Clasification report-sixth stage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73E2" id="Text Box 455" o:spid="_x0000_s1142" type="#_x0000_t202" style="position:absolute;margin-left:0;margin-top:234.5pt;width:159.45pt;height:.05pt;z-index:25418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" stroked="f">
                <v:textbox style="mso-fit-shape-to-text:t" inset="0,0,0,0">
                  <w:txbxContent>
                    <w:p w14:paraId="1768229B" w14:textId="6AF91D6C" w:rsidR="00F60AB8" w:rsidRDefault="00F60AB8" w:rsidP="008047A9">
                      <w:pPr>
                        <w:pStyle w:val="Caption"/>
                        <w:jc w:val="center"/>
                      </w:pPr>
                      <w:bookmarkStart w:id="289" w:name="_Toc80667002"/>
                      <w:r>
                        <w:t xml:space="preserve">Figure </w:t>
                      </w:r>
                      <w:r w:rsidR="00022F11">
                        <w:fldChar w:fldCharType="begin"/>
                      </w:r>
                      <w:r w:rsidR="00022F11">
                        <w:instrText xml:space="preserve"> SEQ Figure \* ARABIC </w:instrText>
                      </w:r>
                      <w:r w:rsidR="00022F11">
                        <w:fldChar w:fldCharType="separate"/>
                      </w:r>
                      <w:r w:rsidR="002A5205">
                        <w:rPr>
                          <w:noProof/>
                        </w:rPr>
                        <w:t>113</w:t>
                      </w:r>
                      <w:r w:rsidR="00022F11">
                        <w:rPr>
                          <w:noProof/>
                        </w:rPr>
                        <w:fldChar w:fldCharType="end"/>
                      </w:r>
                      <w:r>
                        <w:t>.MobileNetV2-Clasification report-sixth stage</w:t>
                      </w:r>
                      <w:bookmarkEnd w:id="289"/>
                    </w:p>
                  </w:txbxContent>
                </v:textbox>
                <w10:wrap type="topAndBottom" anchorx="margin"/>
              </v:shape>
            </w:pict>
          </mc:Fallback>
        </mc:AlternateContent>
      </w:r>
      <w:r w:rsidRPr="008A6507">
        <w:rPr>
          <w:noProof/>
        </w:rPr>
        <w:drawing>
          <wp:anchor distT="0" distB="0" distL="114300" distR="114300" simplePos="0" relativeHeight="254167040" behindDoc="0" locked="0" layoutInCell="1" allowOverlap="1" wp14:anchorId="78785A05" wp14:editId="4B5BE825">
            <wp:simplePos x="0" y="0"/>
            <wp:positionH relativeFrom="margin">
              <wp:align>right</wp:align>
            </wp:positionH>
            <wp:positionV relativeFrom="paragraph">
              <wp:posOffset>1668809</wp:posOffset>
            </wp:positionV>
            <wp:extent cx="2172970" cy="1316990"/>
            <wp:effectExtent l="0" t="0" r="0" b="0"/>
            <wp:wrapTopAndBottom/>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72970" cy="1316990"/>
                    </a:xfrm>
                    <a:prstGeom prst="rect">
                      <a:avLst/>
                    </a:prstGeom>
                  </pic:spPr>
                </pic:pic>
              </a:graphicData>
            </a:graphic>
            <wp14:sizeRelH relativeFrom="margin">
              <wp14:pctWidth>0</wp14:pctWidth>
            </wp14:sizeRelH>
            <wp14:sizeRelV relativeFrom="margin">
              <wp14:pctHeight>0</wp14:pctHeight>
            </wp14:sizeRelV>
          </wp:anchor>
        </w:drawing>
      </w:r>
      <w:r w:rsidRPr="004A2D78">
        <w:rPr>
          <w:noProof/>
        </w:rPr>
        <w:drawing>
          <wp:anchor distT="0" distB="0" distL="114300" distR="114300" simplePos="0" relativeHeight="254150656" behindDoc="0" locked="0" layoutInCell="1" allowOverlap="1" wp14:anchorId="00F09834" wp14:editId="1FE5BDD8">
            <wp:simplePos x="0" y="0"/>
            <wp:positionH relativeFrom="margin">
              <wp:posOffset>6824</wp:posOffset>
            </wp:positionH>
            <wp:positionV relativeFrom="paragraph">
              <wp:posOffset>1662885</wp:posOffset>
            </wp:positionV>
            <wp:extent cx="2025015" cy="1235075"/>
            <wp:effectExtent l="0" t="0" r="0" b="3175"/>
            <wp:wrapTopAndBottom/>
            <wp:docPr id="453" name="Picture 4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abl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025015" cy="1235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4131200" behindDoc="0" locked="0" layoutInCell="1" allowOverlap="1" wp14:anchorId="575E7D74" wp14:editId="4BB0B83F">
                <wp:simplePos x="0" y="0"/>
                <wp:positionH relativeFrom="margin">
                  <wp:align>right</wp:align>
                </wp:positionH>
                <wp:positionV relativeFrom="paragraph">
                  <wp:posOffset>1348863</wp:posOffset>
                </wp:positionV>
                <wp:extent cx="2162175" cy="635"/>
                <wp:effectExtent l="0" t="0" r="9525" b="0"/>
                <wp:wrapTopAndBottom/>
                <wp:docPr id="452" name="Text Box 452"/>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2321E8A0" w14:textId="7B0B15C7" w:rsidR="008D5EC1" w:rsidRDefault="008D5EC1" w:rsidP="008D5EC1">
                            <w:pPr>
                              <w:pStyle w:val="Caption"/>
                              <w:jc w:val="center"/>
                            </w:pPr>
                            <w:bookmarkStart w:id="290" w:name="_Toc80667003"/>
                            <w:r>
                              <w:t xml:space="preserve">Figure </w:t>
                            </w:r>
                            <w:r w:rsidR="00022F11">
                              <w:fldChar w:fldCharType="begin"/>
                            </w:r>
                            <w:r w:rsidR="00022F11">
                              <w:instrText xml:space="preserve"> SEQ Figure \* ARABIC </w:instrText>
                            </w:r>
                            <w:r w:rsidR="00022F11">
                              <w:fldChar w:fldCharType="separate"/>
                            </w:r>
                            <w:r w:rsidR="002A5205">
                              <w:rPr>
                                <w:noProof/>
                              </w:rPr>
                              <w:t>114</w:t>
                            </w:r>
                            <w:r w:rsidR="00022F11">
                              <w:rPr>
                                <w:noProof/>
                              </w:rPr>
                              <w:fldChar w:fldCharType="end"/>
                            </w:r>
                            <w:r>
                              <w:t>.ResNet101V2-Clasification report-sixth stage</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7D74" id="Text Box 452" o:spid="_x0000_s1143" type="#_x0000_t202" style="position:absolute;margin-left:119.05pt;margin-top:106.2pt;width:170.25pt;height:.05pt;z-index:254131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m1MgIAAGoEAAAOAAAAZHJzL2Uyb0RvYy54bWysVFFv2yAQfp+0/4B4XxxnS1p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" stroked="f">
                <v:textbox style="mso-fit-shape-to-text:t" inset="0,0,0,0">
                  <w:txbxContent>
                    <w:p w14:paraId="2321E8A0" w14:textId="7B0B15C7" w:rsidR="008D5EC1" w:rsidRDefault="008D5EC1" w:rsidP="008D5EC1">
                      <w:pPr>
                        <w:pStyle w:val="Caption"/>
                        <w:jc w:val="center"/>
                      </w:pPr>
                      <w:bookmarkStart w:id="291" w:name="_Toc80667003"/>
                      <w:r>
                        <w:t xml:space="preserve">Figure </w:t>
                      </w:r>
                      <w:r w:rsidR="00022F11">
                        <w:fldChar w:fldCharType="begin"/>
                      </w:r>
                      <w:r w:rsidR="00022F11">
                        <w:instrText xml:space="preserve"> SEQ Figure \* ARABIC </w:instrText>
                      </w:r>
                      <w:r w:rsidR="00022F11">
                        <w:fldChar w:fldCharType="separate"/>
                      </w:r>
                      <w:r w:rsidR="002A5205">
                        <w:rPr>
                          <w:noProof/>
                        </w:rPr>
                        <w:t>114</w:t>
                      </w:r>
                      <w:r w:rsidR="00022F11">
                        <w:rPr>
                          <w:noProof/>
                        </w:rPr>
                        <w:fldChar w:fldCharType="end"/>
                      </w:r>
                      <w:r>
                        <w:t>.ResNet101V2-Clasification report-sixth stage</w:t>
                      </w:r>
                      <w:bookmarkEnd w:id="291"/>
                    </w:p>
                  </w:txbxContent>
                </v:textbox>
                <w10:wrap type="topAndBottom" anchorx="margin"/>
              </v:shape>
            </w:pict>
          </mc:Fallback>
        </mc:AlternateContent>
      </w:r>
      <w:r>
        <w:rPr>
          <w:noProof/>
        </w:rPr>
        <mc:AlternateContent>
          <mc:Choice Requires="wps">
            <w:drawing>
              <wp:anchor distT="0" distB="0" distL="114300" distR="114300" simplePos="0" relativeHeight="254114816" behindDoc="0" locked="0" layoutInCell="1" allowOverlap="1" wp14:anchorId="229F2232" wp14:editId="55992C3E">
                <wp:simplePos x="0" y="0"/>
                <wp:positionH relativeFrom="margin">
                  <wp:align>left</wp:align>
                </wp:positionH>
                <wp:positionV relativeFrom="paragraph">
                  <wp:posOffset>1303304</wp:posOffset>
                </wp:positionV>
                <wp:extent cx="1971675" cy="635"/>
                <wp:effectExtent l="0" t="0" r="9525" b="0"/>
                <wp:wrapTopAndBottom/>
                <wp:docPr id="451" name="Text Box 45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55461DEC" w14:textId="14430542" w:rsidR="008D5EC1" w:rsidRDefault="008D5EC1" w:rsidP="008D5EC1">
                            <w:pPr>
                              <w:pStyle w:val="Caption"/>
                              <w:jc w:val="center"/>
                            </w:pPr>
                            <w:bookmarkStart w:id="292" w:name="_Toc80667004"/>
                            <w:r>
                              <w:t xml:space="preserve">Figure </w:t>
                            </w:r>
                            <w:r w:rsidR="00022F11">
                              <w:fldChar w:fldCharType="begin"/>
                            </w:r>
                            <w:r w:rsidR="00022F11">
                              <w:instrText xml:space="preserve"> SEQ Figure \* ARABIC </w:instrText>
                            </w:r>
                            <w:r w:rsidR="00022F11">
                              <w:fldChar w:fldCharType="separate"/>
                            </w:r>
                            <w:r w:rsidR="002A5205">
                              <w:rPr>
                                <w:noProof/>
                              </w:rPr>
                              <w:t>115</w:t>
                            </w:r>
                            <w:r w:rsidR="00022F11">
                              <w:rPr>
                                <w:noProof/>
                              </w:rPr>
                              <w:fldChar w:fldCharType="end"/>
                            </w:r>
                            <w:r>
                              <w:t>.VGG19-Clasification report-sixth stage</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2232" id="Text Box 451" o:spid="_x0000_s1144" type="#_x0000_t202" style="position:absolute;margin-left:0;margin-top:102.6pt;width:155.25pt;height:.05pt;z-index:254114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" stroked="f">
                <v:textbox style="mso-fit-shape-to-text:t" inset="0,0,0,0">
                  <w:txbxContent>
                    <w:p w14:paraId="55461DEC" w14:textId="14430542" w:rsidR="008D5EC1" w:rsidRDefault="008D5EC1" w:rsidP="008D5EC1">
                      <w:pPr>
                        <w:pStyle w:val="Caption"/>
                        <w:jc w:val="center"/>
                      </w:pPr>
                      <w:bookmarkStart w:id="293" w:name="_Toc80667004"/>
                      <w:r>
                        <w:t xml:space="preserve">Figure </w:t>
                      </w:r>
                      <w:r w:rsidR="00022F11">
                        <w:fldChar w:fldCharType="begin"/>
                      </w:r>
                      <w:r w:rsidR="00022F11">
                        <w:instrText xml:space="preserve"> SEQ Figure \* ARABIC </w:instrText>
                      </w:r>
                      <w:r w:rsidR="00022F11">
                        <w:fldChar w:fldCharType="separate"/>
                      </w:r>
                      <w:r w:rsidR="002A5205">
                        <w:rPr>
                          <w:noProof/>
                        </w:rPr>
                        <w:t>115</w:t>
                      </w:r>
                      <w:r w:rsidR="00022F11">
                        <w:rPr>
                          <w:noProof/>
                        </w:rPr>
                        <w:fldChar w:fldCharType="end"/>
                      </w:r>
                      <w:r>
                        <w:t>.VGG19-Clasification report-sixth stage</w:t>
                      </w:r>
                      <w:bookmarkEnd w:id="293"/>
                    </w:p>
                  </w:txbxContent>
                </v:textbox>
                <w10:wrap type="topAndBottom" anchorx="margin"/>
              </v:shape>
            </w:pict>
          </mc:Fallback>
        </mc:AlternateContent>
      </w:r>
      <w:r w:rsidRPr="00D10329">
        <w:rPr>
          <w:noProof/>
        </w:rPr>
        <w:drawing>
          <wp:anchor distT="0" distB="0" distL="114300" distR="114300" simplePos="0" relativeHeight="254100480" behindDoc="0" locked="0" layoutInCell="1" allowOverlap="1" wp14:anchorId="0536B332" wp14:editId="70431AD1">
            <wp:simplePos x="0" y="0"/>
            <wp:positionH relativeFrom="margin">
              <wp:align>right</wp:align>
            </wp:positionH>
            <wp:positionV relativeFrom="paragraph">
              <wp:posOffset>427</wp:posOffset>
            </wp:positionV>
            <wp:extent cx="2162175" cy="1284605"/>
            <wp:effectExtent l="0" t="0" r="9525" b="0"/>
            <wp:wrapTopAndBottom/>
            <wp:docPr id="450" name="Picture 4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abl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62175" cy="1284605"/>
                    </a:xfrm>
                    <a:prstGeom prst="rect">
                      <a:avLst/>
                    </a:prstGeom>
                  </pic:spPr>
                </pic:pic>
              </a:graphicData>
            </a:graphic>
            <wp14:sizeRelH relativeFrom="margin">
              <wp14:pctWidth>0</wp14:pctWidth>
            </wp14:sizeRelH>
            <wp14:sizeRelV relativeFrom="margin">
              <wp14:pctHeight>0</wp14:pctHeight>
            </wp14:sizeRelV>
          </wp:anchor>
        </w:drawing>
      </w:r>
      <w:r w:rsidRPr="00E23272">
        <w:rPr>
          <w:noProof/>
        </w:rPr>
        <w:drawing>
          <wp:anchor distT="0" distB="0" distL="114300" distR="114300" simplePos="0" relativeHeight="254080000" behindDoc="0" locked="0" layoutInCell="1" allowOverlap="1" wp14:anchorId="0FDE28DA" wp14:editId="5968AB07">
            <wp:simplePos x="0" y="0"/>
            <wp:positionH relativeFrom="margin">
              <wp:align>left</wp:align>
            </wp:positionH>
            <wp:positionV relativeFrom="paragraph">
              <wp:posOffset>587</wp:posOffset>
            </wp:positionV>
            <wp:extent cx="1971675" cy="1212850"/>
            <wp:effectExtent l="0" t="0" r="9525" b="6350"/>
            <wp:wrapTopAndBottom/>
            <wp:docPr id="449" name="Picture 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abl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1971675" cy="1212850"/>
                    </a:xfrm>
                    <a:prstGeom prst="rect">
                      <a:avLst/>
                    </a:prstGeom>
                  </pic:spPr>
                </pic:pic>
              </a:graphicData>
            </a:graphic>
            <wp14:sizeRelH relativeFrom="margin">
              <wp14:pctWidth>0</wp14:pctWidth>
            </wp14:sizeRelH>
            <wp14:sizeRelV relativeFrom="margin">
              <wp14:pctHeight>0</wp14:pctHeight>
            </wp14:sizeRelV>
          </wp:anchor>
        </w:drawing>
      </w:r>
      <w:r w:rsidR="0068338B">
        <w:tab/>
      </w:r>
      <w:r w:rsidR="00A11803" w:rsidRPr="00A11803">
        <w:t>Regularisation significantly affected each model’s accuracy and recall, which took a value of 0%. Additionally, the F1 score decreased for all classes in all models. Thus, the present regularisation’s parameters impacted all classes somehow, but this may be rectified in the next step</w:t>
      </w:r>
    </w:p>
    <w:p w14:paraId="5EDD891C" w14:textId="0069CA8A" w:rsidR="00D474D0" w:rsidRDefault="00D474D0" w:rsidP="00D474D0">
      <w:pPr>
        <w:pStyle w:val="Heading2"/>
      </w:pPr>
      <w:bookmarkStart w:id="294" w:name="_Toc80891494"/>
      <w:r w:rsidRPr="00A62E4F">
        <w:rPr>
          <w:color w:val="0070C0"/>
        </w:rPr>
        <w:t>5.7. S</w:t>
      </w:r>
      <w:r w:rsidR="007822E6" w:rsidRPr="00A62E4F">
        <w:rPr>
          <w:color w:val="0070C0"/>
        </w:rPr>
        <w:t>eventh</w:t>
      </w:r>
      <w:r w:rsidRPr="00A62E4F">
        <w:rPr>
          <w:color w:val="0070C0"/>
        </w:rPr>
        <w:t xml:space="preserve"> </w:t>
      </w:r>
      <w:r w:rsidR="007F219F" w:rsidRPr="00A62E4F">
        <w:rPr>
          <w:color w:val="0070C0"/>
        </w:rPr>
        <w:t>configuration models</w:t>
      </w:r>
      <w:bookmarkEnd w:id="294"/>
    </w:p>
    <w:p w14:paraId="2C1953E9" w14:textId="77777777" w:rsidR="008556CB" w:rsidRDefault="00CE3BD8" w:rsidP="004E13FD">
      <w:pPr>
        <w:ind w:firstLine="720"/>
      </w:pPr>
      <w:r w:rsidRPr="00CE3BD8">
        <w:t xml:space="preserve">The architecture of each model is different, so the setting of the parameters had to be chosen to match each model’s needs. In this stage, a wider hyper-tuning of the parameters using Keras Tuner occurred. The code developed was supposed to find the right number of convolutional layers, the fully connected layer, neurons, the dropout rate, and the regularisation rate. There was a total of 20 trials for each model where different values were used. The number of epochs set was 15, but early stopping was used to reduce the computational time by stopping the current training if the validation loss did not improve. The range of the values was carefully chosen to ensure that there was no way to exceed the resources required to compile the code. The code consisted of choosing between one and three convolutional layers. Each of these has a number of neurons between 32 and 512 with a default value of 128. For each convolutional layer, an L2 regularisation was added, which could take values between 0.01 and 0.0001. The dropout layer, which was the position after the global max pooling, had a dropout rate between 0 and 0.2. After the parameters were transformed into a 1d feature vector, the fully connected layers were added in a range of 2. These dense layers also had L2 regularisation that could take values between 0.01 and 0.0001. At the end, the final dense layer with the softmax activation was added. The optimisation approach was Adam with a learning rate of 0.001 since the experiments conducted previously showed that this is the best one. The best parameters found were then used to train the model. </w:t>
      </w:r>
    </w:p>
    <w:p w14:paraId="7804736B" w14:textId="6CAEA31D" w:rsidR="007822E6" w:rsidRDefault="00516316" w:rsidP="004E13FD">
      <w:pPr>
        <w:ind w:firstLine="720"/>
        <w:rPr>
          <w:noProof/>
        </w:rPr>
      </w:pPr>
      <w:r>
        <w:rPr>
          <w:noProof/>
        </w:rPr>
        <w:lastRenderedPageBreak/>
        <mc:AlternateContent>
          <mc:Choice Requires="wps">
            <w:drawing>
              <wp:anchor distT="0" distB="0" distL="114300" distR="114300" simplePos="0" relativeHeight="254199808" behindDoc="0" locked="0" layoutInCell="1" allowOverlap="1" wp14:anchorId="233C5719" wp14:editId="1F7602FD">
                <wp:simplePos x="0" y="0"/>
                <wp:positionH relativeFrom="column">
                  <wp:posOffset>-138430</wp:posOffset>
                </wp:positionH>
                <wp:positionV relativeFrom="paragraph">
                  <wp:posOffset>4567555</wp:posOffset>
                </wp:positionV>
                <wp:extent cx="5486400" cy="635"/>
                <wp:effectExtent l="0" t="0" r="0" b="0"/>
                <wp:wrapTopAndBottom/>
                <wp:docPr id="457" name="Text Box 4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E1B016C" w14:textId="68B004CC" w:rsidR="00516316" w:rsidRPr="00896568" w:rsidRDefault="00516316" w:rsidP="00516316">
                            <w:pPr>
                              <w:pStyle w:val="Caption"/>
                              <w:jc w:val="center"/>
                              <w:rPr>
                                <w:noProof/>
                              </w:rPr>
                            </w:pPr>
                            <w:bookmarkStart w:id="295" w:name="_Toc80667005"/>
                            <w:r>
                              <w:t xml:space="preserve">Figure </w:t>
                            </w:r>
                            <w:r w:rsidR="00022F11">
                              <w:fldChar w:fldCharType="begin"/>
                            </w:r>
                            <w:r w:rsidR="00022F11">
                              <w:instrText xml:space="preserve"> SEQ Figure \* ARABIC </w:instrText>
                            </w:r>
                            <w:r w:rsidR="00022F11">
                              <w:fldChar w:fldCharType="separate"/>
                            </w:r>
                            <w:r w:rsidR="002A5205">
                              <w:rPr>
                                <w:noProof/>
                              </w:rPr>
                              <w:t>116</w:t>
                            </w:r>
                            <w:r w:rsidR="00022F11">
                              <w:rPr>
                                <w:noProof/>
                              </w:rPr>
                              <w:fldChar w:fldCharType="end"/>
                            </w:r>
                            <w:r>
                              <w:t>.Training results for each model in the seventh stage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C5719" id="Text Box 457" o:spid="_x0000_s1145" type="#_x0000_t202" style="position:absolute;left:0;text-align:left;margin-left:-10.9pt;margin-top:359.65pt;width:6in;height:.05pt;z-index:25419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VGvMgIAAGoEAAAOAAAAZHJzL2Uyb0RvYy54bWysVFFv2yAQfp+0/4B4X5x0Sd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" stroked="f">
                <v:textbox style="mso-fit-shape-to-text:t" inset="0,0,0,0">
                  <w:txbxContent>
                    <w:p w14:paraId="2E1B016C" w14:textId="68B004CC" w:rsidR="00516316" w:rsidRPr="00896568" w:rsidRDefault="00516316" w:rsidP="00516316">
                      <w:pPr>
                        <w:pStyle w:val="Caption"/>
                        <w:jc w:val="center"/>
                        <w:rPr>
                          <w:noProof/>
                        </w:rPr>
                      </w:pPr>
                      <w:bookmarkStart w:id="296" w:name="_Toc80667005"/>
                      <w:r>
                        <w:t xml:space="preserve">Figure </w:t>
                      </w:r>
                      <w:r w:rsidR="00022F11">
                        <w:fldChar w:fldCharType="begin"/>
                      </w:r>
                      <w:r w:rsidR="00022F11">
                        <w:instrText xml:space="preserve"> SEQ Figure \* ARABIC </w:instrText>
                      </w:r>
                      <w:r w:rsidR="00022F11">
                        <w:fldChar w:fldCharType="separate"/>
                      </w:r>
                      <w:r w:rsidR="002A5205">
                        <w:rPr>
                          <w:noProof/>
                        </w:rPr>
                        <w:t>116</w:t>
                      </w:r>
                      <w:r w:rsidR="00022F11">
                        <w:rPr>
                          <w:noProof/>
                        </w:rPr>
                        <w:fldChar w:fldCharType="end"/>
                      </w:r>
                      <w:r>
                        <w:t>.Training results for each model in the seventh stage</w:t>
                      </w:r>
                      <w:bookmarkEnd w:id="296"/>
                    </w:p>
                  </w:txbxContent>
                </v:textbox>
                <w10:wrap type="topAndBottom"/>
              </v:shape>
            </w:pict>
          </mc:Fallback>
        </mc:AlternateContent>
      </w:r>
      <w:r w:rsidR="00C449C6">
        <w:rPr>
          <w:noProof/>
        </w:rPr>
        <w:drawing>
          <wp:anchor distT="0" distB="0" distL="114300" distR="114300" simplePos="0" relativeHeight="251825152" behindDoc="0" locked="0" layoutInCell="1" allowOverlap="1" wp14:anchorId="58E6E223" wp14:editId="0D5D566A">
            <wp:simplePos x="0" y="0"/>
            <wp:positionH relativeFrom="column">
              <wp:posOffset>-138836</wp:posOffset>
            </wp:positionH>
            <wp:positionV relativeFrom="paragraph">
              <wp:posOffset>1310564</wp:posOffset>
            </wp:positionV>
            <wp:extent cx="5486400" cy="3200400"/>
            <wp:effectExtent l="0" t="0" r="0" b="0"/>
            <wp:wrapTopAndBottom/>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anchor>
        </w:drawing>
      </w:r>
      <w:r w:rsidR="00A56035" w:rsidRPr="00A56035">
        <w:t>The number of epochs for ResNet101V2 increased from 10 to 50, but no signs of improvement appeared after epoch 30. Therefore, MobileNetV2, InceptionV3, and VGG19 were trained on 30 epochs. Due to the high complexity of the VGG19, the compiling time for one epoch was over six hours, while for the other models it was approximately one hour</w:t>
      </w:r>
      <w:r w:rsidR="00274932">
        <w:t>.</w:t>
      </w:r>
    </w:p>
    <w:p w14:paraId="38E0C84C" w14:textId="2151BBDF" w:rsidR="00C449C6" w:rsidRDefault="00C449C6" w:rsidP="004E13FD">
      <w:pPr>
        <w:ind w:firstLine="720"/>
      </w:pPr>
    </w:p>
    <w:p w14:paraId="412EB0A5" w14:textId="08C4E341" w:rsidR="00FD06B6" w:rsidRDefault="00FD06B6" w:rsidP="00FD06B6"/>
    <w:p w14:paraId="209CC4CE" w14:textId="6FBE4961" w:rsidR="00D474D0" w:rsidRDefault="008556CB" w:rsidP="00FD06B6">
      <w:pPr>
        <w:ind w:firstLine="720"/>
      </w:pPr>
      <w:r w:rsidRPr="00F56560">
        <w:rPr>
          <w:noProof/>
        </w:rPr>
        <w:drawing>
          <wp:anchor distT="0" distB="0" distL="114300" distR="114300" simplePos="0" relativeHeight="251857920" behindDoc="0" locked="0" layoutInCell="1" allowOverlap="1" wp14:anchorId="1AFD137C" wp14:editId="76F54D8E">
            <wp:simplePos x="0" y="0"/>
            <wp:positionH relativeFrom="margin">
              <wp:align>right</wp:align>
            </wp:positionH>
            <wp:positionV relativeFrom="paragraph">
              <wp:posOffset>4467225</wp:posOffset>
            </wp:positionV>
            <wp:extent cx="2423795" cy="1355090"/>
            <wp:effectExtent l="0" t="0" r="0" b="0"/>
            <wp:wrapTopAndBottom/>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3795" cy="1355090"/>
                    </a:xfrm>
                    <a:prstGeom prst="rect">
                      <a:avLst/>
                    </a:prstGeom>
                  </pic:spPr>
                </pic:pic>
              </a:graphicData>
            </a:graphic>
            <wp14:sizeRelH relativeFrom="margin">
              <wp14:pctWidth>0</wp14:pctWidth>
            </wp14:sizeRelH>
            <wp14:sizeRelV relativeFrom="margin">
              <wp14:pctHeight>0</wp14:pctHeight>
            </wp14:sizeRelV>
          </wp:anchor>
        </w:drawing>
      </w:r>
      <w:r w:rsidRPr="001521BB">
        <w:rPr>
          <w:noProof/>
        </w:rPr>
        <w:drawing>
          <wp:anchor distT="0" distB="0" distL="114300" distR="114300" simplePos="0" relativeHeight="251837440" behindDoc="0" locked="0" layoutInCell="1" allowOverlap="1" wp14:anchorId="4D61BC0D" wp14:editId="05A35F31">
            <wp:simplePos x="0" y="0"/>
            <wp:positionH relativeFrom="margin">
              <wp:align>left</wp:align>
            </wp:positionH>
            <wp:positionV relativeFrom="paragraph">
              <wp:posOffset>4438208</wp:posOffset>
            </wp:positionV>
            <wp:extent cx="2384425" cy="1339850"/>
            <wp:effectExtent l="0" t="0" r="0" b="0"/>
            <wp:wrapTopAndBottom/>
            <wp:docPr id="143" name="Picture 143"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chart, application, line chart&#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384425" cy="1339850"/>
                    </a:xfrm>
                    <a:prstGeom prst="rect">
                      <a:avLst/>
                    </a:prstGeom>
                  </pic:spPr>
                </pic:pic>
              </a:graphicData>
            </a:graphic>
            <wp14:sizeRelH relativeFrom="margin">
              <wp14:pctWidth>0</wp14:pctWidth>
            </wp14:sizeRelH>
            <wp14:sizeRelV relativeFrom="margin">
              <wp14:pctHeight>0</wp14:pctHeight>
            </wp14:sizeRelV>
          </wp:anchor>
        </w:drawing>
      </w:r>
      <w:r w:rsidR="007B6888">
        <w:rPr>
          <w:noProof/>
        </w:rPr>
        <mc:AlternateContent>
          <mc:Choice Requires="wps">
            <w:drawing>
              <wp:anchor distT="0" distB="0" distL="114300" distR="114300" simplePos="0" relativeHeight="254214144" behindDoc="0" locked="0" layoutInCell="1" allowOverlap="1" wp14:anchorId="631A7615" wp14:editId="027E8033">
                <wp:simplePos x="0" y="0"/>
                <wp:positionH relativeFrom="margin">
                  <wp:align>right</wp:align>
                </wp:positionH>
                <wp:positionV relativeFrom="paragraph">
                  <wp:posOffset>5803900</wp:posOffset>
                </wp:positionV>
                <wp:extent cx="2423795" cy="635"/>
                <wp:effectExtent l="0" t="0" r="0" b="0"/>
                <wp:wrapTopAndBottom/>
                <wp:docPr id="459" name="Text Box 459"/>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577B816F" w14:textId="4FCE18A8" w:rsidR="007B6888" w:rsidRPr="005C5C06" w:rsidRDefault="007B6888" w:rsidP="007B6888">
                            <w:pPr>
                              <w:pStyle w:val="Caption"/>
                              <w:jc w:val="center"/>
                            </w:pPr>
                            <w:bookmarkStart w:id="297" w:name="_Toc80667006"/>
                            <w:r>
                              <w:t xml:space="preserve">Figure </w:t>
                            </w:r>
                            <w:r w:rsidR="00022F11">
                              <w:fldChar w:fldCharType="begin"/>
                            </w:r>
                            <w:r w:rsidR="00022F11">
                              <w:instrText xml:space="preserve"> SEQ Figure \* ARABIC </w:instrText>
                            </w:r>
                            <w:r w:rsidR="00022F11">
                              <w:fldChar w:fldCharType="separate"/>
                            </w:r>
                            <w:r w:rsidR="002A5205">
                              <w:rPr>
                                <w:noProof/>
                              </w:rPr>
                              <w:t>117</w:t>
                            </w:r>
                            <w:r w:rsidR="00022F11">
                              <w:rPr>
                                <w:noProof/>
                              </w:rPr>
                              <w:fldChar w:fldCharType="end"/>
                            </w:r>
                            <w:r>
                              <w:t>.ResNet101V2-seventh stage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A7615" id="Text Box 459" o:spid="_x0000_s1146" type="#_x0000_t202" style="position:absolute;left:0;text-align:left;margin-left:139.65pt;margin-top:457pt;width:190.85pt;height:.05pt;z-index:254214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" stroked="f">
                <v:textbox style="mso-fit-shape-to-text:t" inset="0,0,0,0">
                  <w:txbxContent>
                    <w:p w14:paraId="577B816F" w14:textId="4FCE18A8" w:rsidR="007B6888" w:rsidRPr="005C5C06" w:rsidRDefault="007B6888" w:rsidP="007B6888">
                      <w:pPr>
                        <w:pStyle w:val="Caption"/>
                        <w:jc w:val="center"/>
                      </w:pPr>
                      <w:bookmarkStart w:id="298" w:name="_Toc80667006"/>
                      <w:r>
                        <w:t xml:space="preserve">Figure </w:t>
                      </w:r>
                      <w:r w:rsidR="00022F11">
                        <w:fldChar w:fldCharType="begin"/>
                      </w:r>
                      <w:r w:rsidR="00022F11">
                        <w:instrText xml:space="preserve"> SEQ Figure \* ARABIC </w:instrText>
                      </w:r>
                      <w:r w:rsidR="00022F11">
                        <w:fldChar w:fldCharType="separate"/>
                      </w:r>
                      <w:r w:rsidR="002A5205">
                        <w:rPr>
                          <w:noProof/>
                        </w:rPr>
                        <w:t>117</w:t>
                      </w:r>
                      <w:r w:rsidR="00022F11">
                        <w:rPr>
                          <w:noProof/>
                        </w:rPr>
                        <w:fldChar w:fldCharType="end"/>
                      </w:r>
                      <w:r>
                        <w:t>.ResNet101V2-seventh stage</w:t>
                      </w:r>
                      <w:bookmarkEnd w:id="298"/>
                    </w:p>
                  </w:txbxContent>
                </v:textbox>
                <w10:wrap type="topAndBottom" anchorx="margin"/>
              </v:shape>
            </w:pict>
          </mc:Fallback>
        </mc:AlternateContent>
      </w:r>
      <w:r w:rsidR="007B6888">
        <w:rPr>
          <w:noProof/>
        </w:rPr>
        <mc:AlternateContent>
          <mc:Choice Requires="wps">
            <w:drawing>
              <wp:anchor distT="0" distB="0" distL="114300" distR="114300" simplePos="0" relativeHeight="254202880" behindDoc="0" locked="0" layoutInCell="1" allowOverlap="1" wp14:anchorId="61A633C3" wp14:editId="5B8E04E1">
                <wp:simplePos x="0" y="0"/>
                <wp:positionH relativeFrom="column">
                  <wp:posOffset>0</wp:posOffset>
                </wp:positionH>
                <wp:positionV relativeFrom="paragraph">
                  <wp:posOffset>5816600</wp:posOffset>
                </wp:positionV>
                <wp:extent cx="2384425" cy="635"/>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4DA08D21" w14:textId="10A6D332" w:rsidR="007B6888" w:rsidRPr="00BD05E0" w:rsidRDefault="007B6888" w:rsidP="007B6888">
                            <w:pPr>
                              <w:pStyle w:val="Caption"/>
                              <w:jc w:val="center"/>
                            </w:pPr>
                            <w:bookmarkStart w:id="299" w:name="_Toc80667007"/>
                            <w:r>
                              <w:t xml:space="preserve">Figure </w:t>
                            </w:r>
                            <w:r w:rsidR="00022F11">
                              <w:fldChar w:fldCharType="begin"/>
                            </w:r>
                            <w:r w:rsidR="00022F11">
                              <w:instrText xml:space="preserve"> SEQ Figure \* ARABIC </w:instrText>
                            </w:r>
                            <w:r w:rsidR="00022F11">
                              <w:fldChar w:fldCharType="separate"/>
                            </w:r>
                            <w:r w:rsidR="002A5205">
                              <w:rPr>
                                <w:noProof/>
                              </w:rPr>
                              <w:t>118</w:t>
                            </w:r>
                            <w:r w:rsidR="00022F11">
                              <w:rPr>
                                <w:noProof/>
                              </w:rPr>
                              <w:fldChar w:fldCharType="end"/>
                            </w:r>
                            <w:r>
                              <w:t>.VGG19-seventh stage</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633C3" id="Text Box 458" o:spid="_x0000_s1147" type="#_x0000_t202" style="position:absolute;left:0;text-align:left;margin-left:0;margin-top:458pt;width:187.75pt;height:.05pt;z-index:25420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" stroked="f">
                <v:textbox style="mso-fit-shape-to-text:t" inset="0,0,0,0">
                  <w:txbxContent>
                    <w:p w14:paraId="4DA08D21" w14:textId="10A6D332" w:rsidR="007B6888" w:rsidRPr="00BD05E0" w:rsidRDefault="007B6888" w:rsidP="007B6888">
                      <w:pPr>
                        <w:pStyle w:val="Caption"/>
                        <w:jc w:val="center"/>
                      </w:pPr>
                      <w:bookmarkStart w:id="300" w:name="_Toc80667007"/>
                      <w:r>
                        <w:t xml:space="preserve">Figure </w:t>
                      </w:r>
                      <w:r w:rsidR="00022F11">
                        <w:fldChar w:fldCharType="begin"/>
                      </w:r>
                      <w:r w:rsidR="00022F11">
                        <w:instrText xml:space="preserve"> SEQ Figure \* ARABIC </w:instrText>
                      </w:r>
                      <w:r w:rsidR="00022F11">
                        <w:fldChar w:fldCharType="separate"/>
                      </w:r>
                      <w:r w:rsidR="002A5205">
                        <w:rPr>
                          <w:noProof/>
                        </w:rPr>
                        <w:t>118</w:t>
                      </w:r>
                      <w:r w:rsidR="00022F11">
                        <w:rPr>
                          <w:noProof/>
                        </w:rPr>
                        <w:fldChar w:fldCharType="end"/>
                      </w:r>
                      <w:r>
                        <w:t>.VGG19-seventh stage</w:t>
                      </w:r>
                      <w:bookmarkEnd w:id="300"/>
                    </w:p>
                  </w:txbxContent>
                </v:textbox>
                <w10:wrap type="topAndBottom"/>
              </v:shape>
            </w:pict>
          </mc:Fallback>
        </mc:AlternateContent>
      </w:r>
      <w:r w:rsidR="00667682" w:rsidRPr="00667682">
        <w:t>After hyper-tuning, each model increased its accuracy. The greatest difference can be seen in the VGG19, which improved by approximately 10% compared to the previous stage. Even so, the ResNet101V2 scored the highest in this stage as well. The diagram also shows that the saved models did not overfit since the training and validation values are so close</w:t>
      </w:r>
      <w:r w:rsidR="00A07768">
        <w:t>.</w:t>
      </w:r>
      <w:r w:rsidR="00F56560" w:rsidRPr="00F56560">
        <w:rPr>
          <w:noProof/>
        </w:rPr>
        <w:t xml:space="preserve"> </w:t>
      </w:r>
    </w:p>
    <w:p w14:paraId="2657FA55" w14:textId="421A86EF" w:rsidR="00292DDA" w:rsidRDefault="00611C53" w:rsidP="00F91A8F">
      <w:r>
        <w:rPr>
          <w:noProof/>
        </w:rPr>
        <w:lastRenderedPageBreak/>
        <mc:AlternateContent>
          <mc:Choice Requires="wps">
            <w:drawing>
              <wp:anchor distT="0" distB="0" distL="114300" distR="114300" simplePos="0" relativeHeight="254236672" behindDoc="0" locked="0" layoutInCell="1" allowOverlap="1" wp14:anchorId="6824B1FC" wp14:editId="7D441D86">
                <wp:simplePos x="0" y="0"/>
                <wp:positionH relativeFrom="column">
                  <wp:posOffset>3371177</wp:posOffset>
                </wp:positionH>
                <wp:positionV relativeFrom="paragraph">
                  <wp:posOffset>1471627</wp:posOffset>
                </wp:positionV>
                <wp:extent cx="2475230" cy="635"/>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10EB4B8B" w14:textId="2F7B3C98" w:rsidR="00611C53" w:rsidRPr="00FD37CF" w:rsidRDefault="00611C53" w:rsidP="00611C53">
                            <w:pPr>
                              <w:pStyle w:val="Caption"/>
                              <w:jc w:val="center"/>
                              <w:rPr>
                                <w:noProof/>
                              </w:rPr>
                            </w:pPr>
                            <w:bookmarkStart w:id="301" w:name="_Toc80667008"/>
                            <w:r>
                              <w:t xml:space="preserve">Figure </w:t>
                            </w:r>
                            <w:r w:rsidR="00022F11">
                              <w:fldChar w:fldCharType="begin"/>
                            </w:r>
                            <w:r w:rsidR="00022F11">
                              <w:instrText xml:space="preserve"> SEQ Figure \* ARABIC </w:instrText>
                            </w:r>
                            <w:r w:rsidR="00022F11">
                              <w:fldChar w:fldCharType="separate"/>
                            </w:r>
                            <w:r w:rsidR="002A5205">
                              <w:rPr>
                                <w:noProof/>
                              </w:rPr>
                              <w:t>119</w:t>
                            </w:r>
                            <w:r w:rsidR="00022F11">
                              <w:rPr>
                                <w:noProof/>
                              </w:rPr>
                              <w:fldChar w:fldCharType="end"/>
                            </w:r>
                            <w:r>
                              <w:t>.InceptionV3-seventh stage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4B1FC" id="Text Box 461" o:spid="_x0000_s1148" type="#_x0000_t202" style="position:absolute;margin-left:265.45pt;margin-top:115.9pt;width:194.9pt;height:.05pt;z-index:25423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xIMQ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" stroked="f">
                <v:textbox style="mso-fit-shape-to-text:t" inset="0,0,0,0">
                  <w:txbxContent>
                    <w:p w14:paraId="10EB4B8B" w14:textId="2F7B3C98" w:rsidR="00611C53" w:rsidRPr="00FD37CF" w:rsidRDefault="00611C53" w:rsidP="00611C53">
                      <w:pPr>
                        <w:pStyle w:val="Caption"/>
                        <w:jc w:val="center"/>
                        <w:rPr>
                          <w:noProof/>
                        </w:rPr>
                      </w:pPr>
                      <w:bookmarkStart w:id="302" w:name="_Toc80667008"/>
                      <w:r>
                        <w:t xml:space="preserve">Figure </w:t>
                      </w:r>
                      <w:r w:rsidR="00022F11">
                        <w:fldChar w:fldCharType="begin"/>
                      </w:r>
                      <w:r w:rsidR="00022F11">
                        <w:instrText xml:space="preserve"> SEQ Figure \* ARABIC </w:instrText>
                      </w:r>
                      <w:r w:rsidR="00022F11">
                        <w:fldChar w:fldCharType="separate"/>
                      </w:r>
                      <w:r w:rsidR="002A5205">
                        <w:rPr>
                          <w:noProof/>
                        </w:rPr>
                        <w:t>119</w:t>
                      </w:r>
                      <w:r w:rsidR="00022F11">
                        <w:rPr>
                          <w:noProof/>
                        </w:rPr>
                        <w:fldChar w:fldCharType="end"/>
                      </w:r>
                      <w:r>
                        <w:t>.InceptionV3-seventh stage</w:t>
                      </w:r>
                      <w:bookmarkEnd w:id="302"/>
                    </w:p>
                  </w:txbxContent>
                </v:textbox>
                <w10:wrap type="topAndBottom"/>
              </v:shape>
            </w:pict>
          </mc:Fallback>
        </mc:AlternateContent>
      </w:r>
      <w:r w:rsidRPr="005D1714">
        <w:rPr>
          <w:noProof/>
        </w:rPr>
        <w:drawing>
          <wp:anchor distT="0" distB="0" distL="114300" distR="114300" simplePos="0" relativeHeight="251875328" behindDoc="0" locked="0" layoutInCell="1" allowOverlap="1" wp14:anchorId="16405C23" wp14:editId="392D9651">
            <wp:simplePos x="0" y="0"/>
            <wp:positionH relativeFrom="margin">
              <wp:align>left</wp:align>
            </wp:positionH>
            <wp:positionV relativeFrom="paragraph">
              <wp:posOffset>0</wp:posOffset>
            </wp:positionV>
            <wp:extent cx="2362200" cy="1374775"/>
            <wp:effectExtent l="0" t="0" r="0" b="0"/>
            <wp:wrapTopAndBottom/>
            <wp:docPr id="145" name="Picture 1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 table&#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62200" cy="1374775"/>
                    </a:xfrm>
                    <a:prstGeom prst="rect">
                      <a:avLst/>
                    </a:prstGeom>
                  </pic:spPr>
                </pic:pic>
              </a:graphicData>
            </a:graphic>
            <wp14:sizeRelH relativeFrom="margin">
              <wp14:pctWidth>0</wp14:pctWidth>
            </wp14:sizeRelH>
            <wp14:sizeRelV relativeFrom="margin">
              <wp14:pctHeight>0</wp14:pctHeight>
            </wp14:sizeRelV>
          </wp:anchor>
        </w:drawing>
      </w:r>
      <w:r w:rsidRPr="00BF6AF1">
        <w:rPr>
          <w:noProof/>
        </w:rPr>
        <w:drawing>
          <wp:anchor distT="0" distB="0" distL="114300" distR="114300" simplePos="0" relativeHeight="251892736" behindDoc="0" locked="0" layoutInCell="1" allowOverlap="1" wp14:anchorId="3F51757F" wp14:editId="24EC65FD">
            <wp:simplePos x="0" y="0"/>
            <wp:positionH relativeFrom="column">
              <wp:posOffset>3282467</wp:posOffset>
            </wp:positionH>
            <wp:positionV relativeFrom="paragraph">
              <wp:posOffset>360</wp:posOffset>
            </wp:positionV>
            <wp:extent cx="2475230" cy="1455420"/>
            <wp:effectExtent l="0" t="0" r="0" b="0"/>
            <wp:wrapTopAndBottom/>
            <wp:docPr id="146" name="Picture 1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line chart&#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475230" cy="1455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4226432" behindDoc="0" locked="0" layoutInCell="1" allowOverlap="1" wp14:anchorId="0F96EE8A" wp14:editId="1C11561B">
                <wp:simplePos x="0" y="0"/>
                <wp:positionH relativeFrom="column">
                  <wp:posOffset>0</wp:posOffset>
                </wp:positionH>
                <wp:positionV relativeFrom="paragraph">
                  <wp:posOffset>1431925</wp:posOffset>
                </wp:positionV>
                <wp:extent cx="2362200" cy="635"/>
                <wp:effectExtent l="0" t="0" r="0" b="0"/>
                <wp:wrapTopAndBottom/>
                <wp:docPr id="460" name="Text Box 460"/>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6E2E6BA0" w14:textId="02D29E85" w:rsidR="00611C53" w:rsidRPr="00CB7F9B" w:rsidRDefault="00611C53" w:rsidP="00611C53">
                            <w:pPr>
                              <w:pStyle w:val="Caption"/>
                              <w:jc w:val="center"/>
                            </w:pPr>
                            <w:bookmarkStart w:id="303" w:name="_Toc80667009"/>
                            <w:r>
                              <w:t xml:space="preserve">Figure </w:t>
                            </w:r>
                            <w:r w:rsidR="00022F11">
                              <w:fldChar w:fldCharType="begin"/>
                            </w:r>
                            <w:r w:rsidR="00022F11">
                              <w:instrText xml:space="preserve"> SEQ Figure \* ARABIC </w:instrText>
                            </w:r>
                            <w:r w:rsidR="00022F11">
                              <w:fldChar w:fldCharType="separate"/>
                            </w:r>
                            <w:r w:rsidR="002A5205">
                              <w:rPr>
                                <w:noProof/>
                              </w:rPr>
                              <w:t>120</w:t>
                            </w:r>
                            <w:r w:rsidR="00022F11">
                              <w:rPr>
                                <w:noProof/>
                              </w:rPr>
                              <w:fldChar w:fldCharType="end"/>
                            </w:r>
                            <w:r>
                              <w:t>.MobileNetV2-seventh stage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6EE8A" id="Text Box 460" o:spid="_x0000_s1149" type="#_x0000_t202" style="position:absolute;margin-left:0;margin-top:112.75pt;width:186pt;height:.05pt;z-index:25422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" stroked="f">
                <v:textbox style="mso-fit-shape-to-text:t" inset="0,0,0,0">
                  <w:txbxContent>
                    <w:p w14:paraId="6E2E6BA0" w14:textId="02D29E85" w:rsidR="00611C53" w:rsidRPr="00CB7F9B" w:rsidRDefault="00611C53" w:rsidP="00611C53">
                      <w:pPr>
                        <w:pStyle w:val="Caption"/>
                        <w:jc w:val="center"/>
                      </w:pPr>
                      <w:bookmarkStart w:id="304" w:name="_Toc80667009"/>
                      <w:r>
                        <w:t xml:space="preserve">Figure </w:t>
                      </w:r>
                      <w:r w:rsidR="00022F11">
                        <w:fldChar w:fldCharType="begin"/>
                      </w:r>
                      <w:r w:rsidR="00022F11">
                        <w:instrText xml:space="preserve"> SEQ Figure \* ARABIC </w:instrText>
                      </w:r>
                      <w:r w:rsidR="00022F11">
                        <w:fldChar w:fldCharType="separate"/>
                      </w:r>
                      <w:r w:rsidR="002A5205">
                        <w:rPr>
                          <w:noProof/>
                        </w:rPr>
                        <w:t>120</w:t>
                      </w:r>
                      <w:r w:rsidR="00022F11">
                        <w:rPr>
                          <w:noProof/>
                        </w:rPr>
                        <w:fldChar w:fldCharType="end"/>
                      </w:r>
                      <w:r>
                        <w:t>.MobileNetV2-seventh stage</w:t>
                      </w:r>
                      <w:bookmarkEnd w:id="304"/>
                    </w:p>
                  </w:txbxContent>
                </v:textbox>
                <w10:wrap type="topAndBottom"/>
              </v:shape>
            </w:pict>
          </mc:Fallback>
        </mc:AlternateContent>
      </w:r>
      <w:r w:rsidR="00422093">
        <w:rPr>
          <w:noProof/>
        </w:rPr>
        <mc:AlternateContent>
          <mc:Choice Requires="wps">
            <w:drawing>
              <wp:anchor distT="0" distB="0" distL="114300" distR="114300" simplePos="0" relativeHeight="254261248" behindDoc="0" locked="0" layoutInCell="1" allowOverlap="1" wp14:anchorId="429BBE8B" wp14:editId="60211051">
                <wp:simplePos x="0" y="0"/>
                <wp:positionH relativeFrom="column">
                  <wp:posOffset>3035300</wp:posOffset>
                </wp:positionH>
                <wp:positionV relativeFrom="paragraph">
                  <wp:posOffset>5987415</wp:posOffset>
                </wp:positionV>
                <wp:extent cx="2698750" cy="635"/>
                <wp:effectExtent l="0" t="0" r="0" b="0"/>
                <wp:wrapTopAndBottom/>
                <wp:docPr id="465" name="Text Box 465"/>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14:paraId="53B19D99" w14:textId="4F8D77B1" w:rsidR="00422093" w:rsidRPr="00E45D0F" w:rsidRDefault="00422093" w:rsidP="00422093">
                            <w:pPr>
                              <w:pStyle w:val="Caption"/>
                              <w:jc w:val="center"/>
                              <w:rPr>
                                <w:noProof/>
                              </w:rPr>
                            </w:pPr>
                            <w:bookmarkStart w:id="305" w:name="_Toc80667010"/>
                            <w:r>
                              <w:t xml:space="preserve">Figure </w:t>
                            </w:r>
                            <w:r w:rsidR="00022F11">
                              <w:fldChar w:fldCharType="begin"/>
                            </w:r>
                            <w:r w:rsidR="00022F11">
                              <w:instrText xml:space="preserve"> SEQ Figure \* ARABIC </w:instrText>
                            </w:r>
                            <w:r w:rsidR="00022F11">
                              <w:fldChar w:fldCharType="separate"/>
                            </w:r>
                            <w:r w:rsidR="002A5205">
                              <w:rPr>
                                <w:noProof/>
                              </w:rPr>
                              <w:t>121</w:t>
                            </w:r>
                            <w:r w:rsidR="00022F11">
                              <w:rPr>
                                <w:noProof/>
                              </w:rPr>
                              <w:fldChar w:fldCharType="end"/>
                            </w:r>
                            <w:r>
                              <w:t>.InceptionV3-Confusion matrix-seventh stage</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BBE8B" id="Text Box 465" o:spid="_x0000_s1150" type="#_x0000_t202" style="position:absolute;margin-left:239pt;margin-top:471.45pt;width:212.5pt;height:.05pt;z-index:25426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udNAIAAGo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" stroked="f">
                <v:textbox style="mso-fit-shape-to-text:t" inset="0,0,0,0">
                  <w:txbxContent>
                    <w:p w14:paraId="53B19D99" w14:textId="4F8D77B1" w:rsidR="00422093" w:rsidRPr="00E45D0F" w:rsidRDefault="00422093" w:rsidP="00422093">
                      <w:pPr>
                        <w:pStyle w:val="Caption"/>
                        <w:jc w:val="center"/>
                        <w:rPr>
                          <w:noProof/>
                        </w:rPr>
                      </w:pPr>
                      <w:bookmarkStart w:id="306" w:name="_Toc80667010"/>
                      <w:r>
                        <w:t xml:space="preserve">Figure </w:t>
                      </w:r>
                      <w:r w:rsidR="00022F11">
                        <w:fldChar w:fldCharType="begin"/>
                      </w:r>
                      <w:r w:rsidR="00022F11">
                        <w:instrText xml:space="preserve"> SEQ Figure \* ARABIC </w:instrText>
                      </w:r>
                      <w:r w:rsidR="00022F11">
                        <w:fldChar w:fldCharType="separate"/>
                      </w:r>
                      <w:r w:rsidR="002A5205">
                        <w:rPr>
                          <w:noProof/>
                        </w:rPr>
                        <w:t>121</w:t>
                      </w:r>
                      <w:r w:rsidR="00022F11">
                        <w:rPr>
                          <w:noProof/>
                        </w:rPr>
                        <w:fldChar w:fldCharType="end"/>
                      </w:r>
                      <w:r>
                        <w:t>.InceptionV3-Confusion matrix-seventh stage</w:t>
                      </w:r>
                      <w:bookmarkEnd w:id="306"/>
                    </w:p>
                  </w:txbxContent>
                </v:textbox>
                <w10:wrap type="topAndBottom"/>
              </v:shape>
            </w:pict>
          </mc:Fallback>
        </mc:AlternateContent>
      </w:r>
      <w:r w:rsidR="003463C3" w:rsidRPr="003463C3">
        <w:rPr>
          <w:noProof/>
        </w:rPr>
        <w:drawing>
          <wp:anchor distT="0" distB="0" distL="114300" distR="114300" simplePos="0" relativeHeight="251938816" behindDoc="0" locked="0" layoutInCell="1" allowOverlap="1" wp14:anchorId="054E02AB" wp14:editId="6F7BCA57">
            <wp:simplePos x="0" y="0"/>
            <wp:positionH relativeFrom="column">
              <wp:posOffset>3035300</wp:posOffset>
            </wp:positionH>
            <wp:positionV relativeFrom="paragraph">
              <wp:posOffset>4418254</wp:posOffset>
            </wp:positionV>
            <wp:extent cx="2698750" cy="1512570"/>
            <wp:effectExtent l="0" t="0" r="0" b="0"/>
            <wp:wrapTopAndBottom/>
            <wp:docPr id="150" name="Picture 1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with low confidenc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98750" cy="1512570"/>
                    </a:xfrm>
                    <a:prstGeom prst="rect">
                      <a:avLst/>
                    </a:prstGeom>
                  </pic:spPr>
                </pic:pic>
              </a:graphicData>
            </a:graphic>
            <wp14:sizeRelH relativeFrom="margin">
              <wp14:pctWidth>0</wp14:pctWidth>
            </wp14:sizeRelH>
            <wp14:sizeRelV relativeFrom="margin">
              <wp14:pctHeight>0</wp14:pctHeight>
            </wp14:sizeRelV>
          </wp:anchor>
        </w:drawing>
      </w:r>
      <w:r w:rsidR="00ED67FD">
        <w:rPr>
          <w:noProof/>
        </w:rPr>
        <mc:AlternateContent>
          <mc:Choice Requires="wps">
            <w:drawing>
              <wp:anchor distT="0" distB="0" distL="114300" distR="114300" simplePos="0" relativeHeight="254255104" behindDoc="0" locked="0" layoutInCell="1" allowOverlap="1" wp14:anchorId="394FBB60" wp14:editId="7B0E606A">
                <wp:simplePos x="0" y="0"/>
                <wp:positionH relativeFrom="column">
                  <wp:posOffset>0</wp:posOffset>
                </wp:positionH>
                <wp:positionV relativeFrom="paragraph">
                  <wp:posOffset>5974715</wp:posOffset>
                </wp:positionV>
                <wp:extent cx="2705100" cy="635"/>
                <wp:effectExtent l="0" t="0" r="0" b="0"/>
                <wp:wrapTopAndBottom/>
                <wp:docPr id="464" name="Text Box 464"/>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7DE9E49" w14:textId="3EAF3693" w:rsidR="00ED67FD" w:rsidRPr="00D17349" w:rsidRDefault="00ED67FD" w:rsidP="00422093">
                            <w:pPr>
                              <w:pStyle w:val="Caption"/>
                              <w:jc w:val="center"/>
                              <w:rPr>
                                <w:noProof/>
                              </w:rPr>
                            </w:pPr>
                            <w:bookmarkStart w:id="307" w:name="_Toc80667011"/>
                            <w:r>
                              <w:t xml:space="preserve">Figure </w:t>
                            </w:r>
                            <w:r w:rsidR="00022F11">
                              <w:fldChar w:fldCharType="begin"/>
                            </w:r>
                            <w:r w:rsidR="00022F11">
                              <w:instrText xml:space="preserve"> SEQ Figure \* ARABIC </w:instrText>
                            </w:r>
                            <w:r w:rsidR="00022F11">
                              <w:fldChar w:fldCharType="separate"/>
                            </w:r>
                            <w:r w:rsidR="002A5205">
                              <w:rPr>
                                <w:noProof/>
                              </w:rPr>
                              <w:t>122</w:t>
                            </w:r>
                            <w:r w:rsidR="00022F11">
                              <w:rPr>
                                <w:noProof/>
                              </w:rPr>
                              <w:fldChar w:fldCharType="end"/>
                            </w:r>
                            <w:r>
                              <w:t>.MobileNetV2-Confusion matrix-seventh stage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FBB60" id="Text Box 464" o:spid="_x0000_s1151" type="#_x0000_t202" style="position:absolute;margin-left:0;margin-top:470.45pt;width:213pt;height:.05pt;z-index:25425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pNMQIAAGoEAAAOAAAAZHJzL2Uyb0RvYy54bWysVFFv2yAQfp+0/4B4X+xkbVZ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" stroked="f">
                <v:textbox style="mso-fit-shape-to-text:t" inset="0,0,0,0">
                  <w:txbxContent>
                    <w:p w14:paraId="57DE9E49" w14:textId="3EAF3693" w:rsidR="00ED67FD" w:rsidRPr="00D17349" w:rsidRDefault="00ED67FD" w:rsidP="00422093">
                      <w:pPr>
                        <w:pStyle w:val="Caption"/>
                        <w:jc w:val="center"/>
                        <w:rPr>
                          <w:noProof/>
                        </w:rPr>
                      </w:pPr>
                      <w:bookmarkStart w:id="308" w:name="_Toc80667011"/>
                      <w:r>
                        <w:t xml:space="preserve">Figure </w:t>
                      </w:r>
                      <w:r w:rsidR="00022F11">
                        <w:fldChar w:fldCharType="begin"/>
                      </w:r>
                      <w:r w:rsidR="00022F11">
                        <w:instrText xml:space="preserve"> SEQ Figure \* ARABIC </w:instrText>
                      </w:r>
                      <w:r w:rsidR="00022F11">
                        <w:fldChar w:fldCharType="separate"/>
                      </w:r>
                      <w:r w:rsidR="002A5205">
                        <w:rPr>
                          <w:noProof/>
                        </w:rPr>
                        <w:t>122</w:t>
                      </w:r>
                      <w:r w:rsidR="00022F11">
                        <w:rPr>
                          <w:noProof/>
                        </w:rPr>
                        <w:fldChar w:fldCharType="end"/>
                      </w:r>
                      <w:r>
                        <w:t>.MobileNetV2-Confusion matrix-seventh stage</w:t>
                      </w:r>
                      <w:bookmarkEnd w:id="308"/>
                    </w:p>
                  </w:txbxContent>
                </v:textbox>
                <w10:wrap type="topAndBottom"/>
              </v:shape>
            </w:pict>
          </mc:Fallback>
        </mc:AlternateContent>
      </w:r>
      <w:r w:rsidR="003463C3" w:rsidRPr="00821816">
        <w:rPr>
          <w:noProof/>
        </w:rPr>
        <w:drawing>
          <wp:anchor distT="0" distB="0" distL="114300" distR="114300" simplePos="0" relativeHeight="251954176" behindDoc="0" locked="0" layoutInCell="1" allowOverlap="1" wp14:anchorId="124075CC" wp14:editId="7195C99A">
            <wp:simplePos x="0" y="0"/>
            <wp:positionH relativeFrom="column">
              <wp:posOffset>0</wp:posOffset>
            </wp:positionH>
            <wp:positionV relativeFrom="paragraph">
              <wp:posOffset>4410863</wp:posOffset>
            </wp:positionV>
            <wp:extent cx="2705163" cy="1506931"/>
            <wp:effectExtent l="0" t="0" r="0" b="0"/>
            <wp:wrapTopAndBottom/>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705163" cy="1506931"/>
                    </a:xfrm>
                    <a:prstGeom prst="rect">
                      <a:avLst/>
                    </a:prstGeom>
                  </pic:spPr>
                </pic:pic>
              </a:graphicData>
            </a:graphic>
          </wp:anchor>
        </w:drawing>
      </w:r>
      <w:r w:rsidR="00ED67FD">
        <w:rPr>
          <w:noProof/>
        </w:rPr>
        <mc:AlternateContent>
          <mc:Choice Requires="wps">
            <w:drawing>
              <wp:anchor distT="0" distB="0" distL="114300" distR="114300" simplePos="0" relativeHeight="254248960" behindDoc="0" locked="0" layoutInCell="1" allowOverlap="1" wp14:anchorId="757F9E0D" wp14:editId="1A6405F8">
                <wp:simplePos x="0" y="0"/>
                <wp:positionH relativeFrom="column">
                  <wp:posOffset>3045460</wp:posOffset>
                </wp:positionH>
                <wp:positionV relativeFrom="paragraph">
                  <wp:posOffset>4020820</wp:posOffset>
                </wp:positionV>
                <wp:extent cx="2691765" cy="635"/>
                <wp:effectExtent l="0" t="0" r="0" b="0"/>
                <wp:wrapTopAndBottom/>
                <wp:docPr id="463" name="Text Box 463"/>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832B54D" w14:textId="76E33E85" w:rsidR="00ED67FD" w:rsidRPr="00994B28" w:rsidRDefault="00ED67FD" w:rsidP="00422093">
                            <w:pPr>
                              <w:pStyle w:val="Caption"/>
                              <w:jc w:val="center"/>
                              <w:rPr>
                                <w:noProof/>
                              </w:rPr>
                            </w:pPr>
                            <w:bookmarkStart w:id="309" w:name="_Toc80667012"/>
                            <w:r>
                              <w:t xml:space="preserve">Figure </w:t>
                            </w:r>
                            <w:r w:rsidR="00022F11">
                              <w:fldChar w:fldCharType="begin"/>
                            </w:r>
                            <w:r w:rsidR="00022F11">
                              <w:instrText xml:space="preserve"> SEQ Figure \* ARABIC </w:instrText>
                            </w:r>
                            <w:r w:rsidR="00022F11">
                              <w:fldChar w:fldCharType="separate"/>
                            </w:r>
                            <w:r w:rsidR="002A5205">
                              <w:rPr>
                                <w:noProof/>
                              </w:rPr>
                              <w:t>123</w:t>
                            </w:r>
                            <w:r w:rsidR="00022F11">
                              <w:rPr>
                                <w:noProof/>
                              </w:rPr>
                              <w:fldChar w:fldCharType="end"/>
                            </w:r>
                            <w:r>
                              <w:t>.ResNet101V2-Confusion matrix-seventh stage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F9E0D" id="Text Box 463" o:spid="_x0000_s1152" type="#_x0000_t202" style="position:absolute;margin-left:239.8pt;margin-top:316.6pt;width:211.95pt;height:.05pt;z-index:25424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" stroked="f">
                <v:textbox style="mso-fit-shape-to-text:t" inset="0,0,0,0">
                  <w:txbxContent>
                    <w:p w14:paraId="0832B54D" w14:textId="76E33E85" w:rsidR="00ED67FD" w:rsidRPr="00994B28" w:rsidRDefault="00ED67FD" w:rsidP="00422093">
                      <w:pPr>
                        <w:pStyle w:val="Caption"/>
                        <w:jc w:val="center"/>
                        <w:rPr>
                          <w:noProof/>
                        </w:rPr>
                      </w:pPr>
                      <w:bookmarkStart w:id="310" w:name="_Toc80667012"/>
                      <w:r>
                        <w:t xml:space="preserve">Figure </w:t>
                      </w:r>
                      <w:r w:rsidR="00022F11">
                        <w:fldChar w:fldCharType="begin"/>
                      </w:r>
                      <w:r w:rsidR="00022F11">
                        <w:instrText xml:space="preserve"> SEQ Figure \* ARABIC </w:instrText>
                      </w:r>
                      <w:r w:rsidR="00022F11">
                        <w:fldChar w:fldCharType="separate"/>
                      </w:r>
                      <w:r w:rsidR="002A5205">
                        <w:rPr>
                          <w:noProof/>
                        </w:rPr>
                        <w:t>123</w:t>
                      </w:r>
                      <w:r w:rsidR="00022F11">
                        <w:rPr>
                          <w:noProof/>
                        </w:rPr>
                        <w:fldChar w:fldCharType="end"/>
                      </w:r>
                      <w:r>
                        <w:t>.ResNet101V2-Confusion matrix-seventh stage</w:t>
                      </w:r>
                      <w:bookmarkEnd w:id="310"/>
                    </w:p>
                  </w:txbxContent>
                </v:textbox>
                <w10:wrap type="topAndBottom"/>
              </v:shape>
            </w:pict>
          </mc:Fallback>
        </mc:AlternateContent>
      </w:r>
      <w:r w:rsidR="00A21D15" w:rsidRPr="00A21D15">
        <w:rPr>
          <w:noProof/>
        </w:rPr>
        <w:drawing>
          <wp:anchor distT="0" distB="0" distL="114300" distR="114300" simplePos="0" relativeHeight="251923456" behindDoc="0" locked="0" layoutInCell="1" allowOverlap="1" wp14:anchorId="208EB0B5" wp14:editId="0A45B9AA">
            <wp:simplePos x="0" y="0"/>
            <wp:positionH relativeFrom="column">
              <wp:posOffset>3046044</wp:posOffset>
            </wp:positionH>
            <wp:positionV relativeFrom="paragraph">
              <wp:posOffset>2442769</wp:posOffset>
            </wp:positionV>
            <wp:extent cx="2691765" cy="1521460"/>
            <wp:effectExtent l="0" t="0" r="0" b="0"/>
            <wp:wrapTopAndBottom/>
            <wp:docPr id="148" name="Picture 1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with low confidenc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691765" cy="1521460"/>
                    </a:xfrm>
                    <a:prstGeom prst="rect">
                      <a:avLst/>
                    </a:prstGeom>
                  </pic:spPr>
                </pic:pic>
              </a:graphicData>
            </a:graphic>
            <wp14:sizeRelH relativeFrom="margin">
              <wp14:pctWidth>0</wp14:pctWidth>
            </wp14:sizeRelH>
            <wp14:sizeRelV relativeFrom="margin">
              <wp14:pctHeight>0</wp14:pctHeight>
            </wp14:sizeRelV>
          </wp:anchor>
        </w:drawing>
      </w:r>
      <w:r w:rsidR="00ED67FD">
        <w:rPr>
          <w:noProof/>
        </w:rPr>
        <mc:AlternateContent>
          <mc:Choice Requires="wps">
            <w:drawing>
              <wp:anchor distT="0" distB="0" distL="114300" distR="114300" simplePos="0" relativeHeight="254242816" behindDoc="0" locked="0" layoutInCell="1" allowOverlap="1" wp14:anchorId="5B503CA0" wp14:editId="2FF05592">
                <wp:simplePos x="0" y="0"/>
                <wp:positionH relativeFrom="column">
                  <wp:posOffset>0</wp:posOffset>
                </wp:positionH>
                <wp:positionV relativeFrom="paragraph">
                  <wp:posOffset>4006850</wp:posOffset>
                </wp:positionV>
                <wp:extent cx="2663825" cy="635"/>
                <wp:effectExtent l="0" t="0" r="0" b="0"/>
                <wp:wrapTopAndBottom/>
                <wp:docPr id="462" name="Text Box 462"/>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3A4F27BB" w14:textId="2232CA8D" w:rsidR="00ED67FD" w:rsidRPr="001426C0" w:rsidRDefault="00ED67FD" w:rsidP="00422093">
                            <w:pPr>
                              <w:pStyle w:val="Caption"/>
                              <w:jc w:val="center"/>
                              <w:rPr>
                                <w:noProof/>
                              </w:rPr>
                            </w:pPr>
                            <w:bookmarkStart w:id="311" w:name="_Toc80667013"/>
                            <w:r>
                              <w:t xml:space="preserve">Figure </w:t>
                            </w:r>
                            <w:r w:rsidR="00022F11">
                              <w:fldChar w:fldCharType="begin"/>
                            </w:r>
                            <w:r w:rsidR="00022F11">
                              <w:instrText xml:space="preserve"> SEQ Figure \* ARABIC </w:instrText>
                            </w:r>
                            <w:r w:rsidR="00022F11">
                              <w:fldChar w:fldCharType="separate"/>
                            </w:r>
                            <w:r w:rsidR="002A5205">
                              <w:rPr>
                                <w:noProof/>
                              </w:rPr>
                              <w:t>124</w:t>
                            </w:r>
                            <w:r w:rsidR="00022F11">
                              <w:rPr>
                                <w:noProof/>
                              </w:rPr>
                              <w:fldChar w:fldCharType="end"/>
                            </w:r>
                            <w:r>
                              <w:t>.VGG19-Confusion matrix-seventh stage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CA0" id="Text Box 462" o:spid="_x0000_s1153" type="#_x0000_t202" style="position:absolute;margin-left:0;margin-top:315.5pt;width:209.75pt;height:.05pt;z-index:25424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" stroked="f">
                <v:textbox style="mso-fit-shape-to-text:t" inset="0,0,0,0">
                  <w:txbxContent>
                    <w:p w14:paraId="3A4F27BB" w14:textId="2232CA8D" w:rsidR="00ED67FD" w:rsidRPr="001426C0" w:rsidRDefault="00ED67FD" w:rsidP="00422093">
                      <w:pPr>
                        <w:pStyle w:val="Caption"/>
                        <w:jc w:val="center"/>
                        <w:rPr>
                          <w:noProof/>
                        </w:rPr>
                      </w:pPr>
                      <w:bookmarkStart w:id="312" w:name="_Toc80667013"/>
                      <w:r>
                        <w:t xml:space="preserve">Figure </w:t>
                      </w:r>
                      <w:r w:rsidR="00022F11">
                        <w:fldChar w:fldCharType="begin"/>
                      </w:r>
                      <w:r w:rsidR="00022F11">
                        <w:instrText xml:space="preserve"> SEQ Figure \* ARABIC </w:instrText>
                      </w:r>
                      <w:r w:rsidR="00022F11">
                        <w:fldChar w:fldCharType="separate"/>
                      </w:r>
                      <w:r w:rsidR="002A5205">
                        <w:rPr>
                          <w:noProof/>
                        </w:rPr>
                        <w:t>124</w:t>
                      </w:r>
                      <w:r w:rsidR="00022F11">
                        <w:rPr>
                          <w:noProof/>
                        </w:rPr>
                        <w:fldChar w:fldCharType="end"/>
                      </w:r>
                      <w:r>
                        <w:t>.VGG19-Confusion matrix-seventh stage</w:t>
                      </w:r>
                      <w:bookmarkEnd w:id="312"/>
                    </w:p>
                  </w:txbxContent>
                </v:textbox>
                <w10:wrap type="topAndBottom"/>
              </v:shape>
            </w:pict>
          </mc:Fallback>
        </mc:AlternateContent>
      </w:r>
      <w:r w:rsidR="00FE0CF0" w:rsidRPr="00FE0CF0">
        <w:rPr>
          <w:noProof/>
        </w:rPr>
        <w:drawing>
          <wp:anchor distT="0" distB="0" distL="114300" distR="114300" simplePos="0" relativeHeight="251908096" behindDoc="0" locked="0" layoutInCell="1" allowOverlap="1" wp14:anchorId="30B80A8E" wp14:editId="320F9F53">
            <wp:simplePos x="0" y="0"/>
            <wp:positionH relativeFrom="column">
              <wp:posOffset>0</wp:posOffset>
            </wp:positionH>
            <wp:positionV relativeFrom="paragraph">
              <wp:posOffset>2435860</wp:posOffset>
            </wp:positionV>
            <wp:extent cx="2663825" cy="1513840"/>
            <wp:effectExtent l="0" t="0" r="0" b="0"/>
            <wp:wrapTopAndBottom/>
            <wp:docPr id="147" name="Picture 1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with medium confidenc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663825" cy="1513840"/>
                    </a:xfrm>
                    <a:prstGeom prst="rect">
                      <a:avLst/>
                    </a:prstGeom>
                  </pic:spPr>
                </pic:pic>
              </a:graphicData>
            </a:graphic>
            <wp14:sizeRelH relativeFrom="margin">
              <wp14:pctWidth>0</wp14:pctWidth>
            </wp14:sizeRelH>
            <wp14:sizeRelV relativeFrom="margin">
              <wp14:pctHeight>0</wp14:pctHeight>
            </wp14:sizeRelV>
          </wp:anchor>
        </w:drawing>
      </w:r>
      <w:r w:rsidR="00683980">
        <w:tab/>
      </w:r>
      <w:r w:rsidR="00FA12BD" w:rsidRPr="00FA12BD">
        <w:t>In this stage, the training process tended to be irregular. This is because of the spikes created by the validation accuracy. Fortunately, these spikes were not very pronounced because of the regularisation applied to minimise the overfitting</w:t>
      </w:r>
      <w:r w:rsidR="00BE1DE1">
        <w:t>.</w:t>
      </w:r>
      <w:r w:rsidR="00A21D15" w:rsidRPr="00A21D15">
        <w:rPr>
          <w:noProof/>
        </w:rPr>
        <w:t xml:space="preserve"> </w:t>
      </w:r>
    </w:p>
    <w:p w14:paraId="680D19D5" w14:textId="3424F283" w:rsidR="00FE0CF0" w:rsidRDefault="00FE0CF0" w:rsidP="00F91A8F"/>
    <w:p w14:paraId="10B691F3" w14:textId="7786FE64" w:rsidR="002C1228" w:rsidRDefault="00835474" w:rsidP="00DC50C8">
      <w:pPr>
        <w:ind w:firstLine="720"/>
      </w:pPr>
      <w:r w:rsidRPr="00835474">
        <w:t>All the models were able to obtain a better generalisation for each class and develop the diagonal path in the matrix. Even so, besides the ResNet101V2, none of the models were able to classify the disgust class with over 10% accuracy. Additionally, the pictures were not distributed in such a great number as before in the happy and neutral classes. For example, over 20% of the fear class pictures were classified as sadness and surprise. Furthermore, the models show a pattern of classifying disgust as anger.</w:t>
      </w:r>
    </w:p>
    <w:p w14:paraId="71049185" w14:textId="21BAC6EB" w:rsidR="00DC50C8" w:rsidRDefault="00F95F98" w:rsidP="00BD7CC2">
      <w:r w:rsidRPr="00BD1A2C">
        <w:rPr>
          <w:noProof/>
        </w:rPr>
        <w:lastRenderedPageBreak/>
        <w:drawing>
          <wp:anchor distT="0" distB="0" distL="114300" distR="114300" simplePos="0" relativeHeight="254306304" behindDoc="0" locked="0" layoutInCell="1" allowOverlap="1" wp14:anchorId="1E6E25AB" wp14:editId="1C601277">
            <wp:simplePos x="0" y="0"/>
            <wp:positionH relativeFrom="margin">
              <wp:align>right</wp:align>
            </wp:positionH>
            <wp:positionV relativeFrom="paragraph">
              <wp:posOffset>1803952</wp:posOffset>
            </wp:positionV>
            <wp:extent cx="2251075" cy="1367155"/>
            <wp:effectExtent l="0" t="0" r="0" b="4445"/>
            <wp:wrapTopAndBottom/>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251075" cy="1367155"/>
                    </a:xfrm>
                    <a:prstGeom prst="rect">
                      <a:avLst/>
                    </a:prstGeom>
                  </pic:spPr>
                </pic:pic>
              </a:graphicData>
            </a:graphic>
            <wp14:sizeRelH relativeFrom="margin">
              <wp14:pctWidth>0</wp14:pctWidth>
            </wp14:sizeRelH>
            <wp14:sizeRelV relativeFrom="margin">
              <wp14:pctHeight>0</wp14:pctHeight>
            </wp14:sizeRelV>
          </wp:anchor>
        </w:drawing>
      </w:r>
      <w:r w:rsidR="00C46A9C" w:rsidRPr="00787EA9">
        <w:rPr>
          <w:noProof/>
        </w:rPr>
        <w:drawing>
          <wp:anchor distT="0" distB="0" distL="114300" distR="114300" simplePos="0" relativeHeight="254351360" behindDoc="0" locked="0" layoutInCell="1" allowOverlap="1" wp14:anchorId="5E51B838" wp14:editId="2CB11482">
            <wp:simplePos x="0" y="0"/>
            <wp:positionH relativeFrom="margin">
              <wp:align>right</wp:align>
            </wp:positionH>
            <wp:positionV relativeFrom="paragraph">
              <wp:posOffset>0</wp:posOffset>
            </wp:positionV>
            <wp:extent cx="2115185" cy="1332865"/>
            <wp:effectExtent l="0" t="0" r="0" b="635"/>
            <wp:wrapTopAndBottom/>
            <wp:docPr id="474" name="Picture 4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able&#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15185" cy="1332865"/>
                    </a:xfrm>
                    <a:prstGeom prst="rect">
                      <a:avLst/>
                    </a:prstGeom>
                  </pic:spPr>
                </pic:pic>
              </a:graphicData>
            </a:graphic>
            <wp14:sizeRelH relativeFrom="margin">
              <wp14:pctWidth>0</wp14:pctWidth>
            </wp14:sizeRelH>
            <wp14:sizeRelV relativeFrom="margin">
              <wp14:pctHeight>0</wp14:pctHeight>
            </wp14:sizeRelV>
          </wp:anchor>
        </w:drawing>
      </w:r>
      <w:r w:rsidR="00EE3C46">
        <w:rPr>
          <w:noProof/>
        </w:rPr>
        <mc:AlternateContent>
          <mc:Choice Requires="wps">
            <w:drawing>
              <wp:anchor distT="0" distB="0" distL="114300" distR="114300" simplePos="0" relativeHeight="254334976" behindDoc="0" locked="0" layoutInCell="1" allowOverlap="1" wp14:anchorId="41F7F3A0" wp14:editId="206C7853">
                <wp:simplePos x="0" y="0"/>
                <wp:positionH relativeFrom="column">
                  <wp:posOffset>0</wp:posOffset>
                </wp:positionH>
                <wp:positionV relativeFrom="paragraph">
                  <wp:posOffset>3136900</wp:posOffset>
                </wp:positionV>
                <wp:extent cx="2169795"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196CDF95" w14:textId="74950A62" w:rsidR="00EE3C46" w:rsidRPr="006B0778" w:rsidRDefault="00EE3C46" w:rsidP="00EE3C46">
                            <w:pPr>
                              <w:pStyle w:val="Caption"/>
                              <w:jc w:val="center"/>
                            </w:pPr>
                            <w:bookmarkStart w:id="313" w:name="_Toc80667014"/>
                            <w:r>
                              <w:t xml:space="preserve">Figure </w:t>
                            </w:r>
                            <w:r w:rsidR="00022F11">
                              <w:fldChar w:fldCharType="begin"/>
                            </w:r>
                            <w:r w:rsidR="00022F11">
                              <w:instrText xml:space="preserve"> SEQ Figure \* ARABIC </w:instrText>
                            </w:r>
                            <w:r w:rsidR="00022F11">
                              <w:fldChar w:fldCharType="separate"/>
                            </w:r>
                            <w:r w:rsidR="002A5205">
                              <w:rPr>
                                <w:noProof/>
                              </w:rPr>
                              <w:t>125</w:t>
                            </w:r>
                            <w:r w:rsidR="00022F11">
                              <w:rPr>
                                <w:noProof/>
                              </w:rPr>
                              <w:fldChar w:fldCharType="end"/>
                            </w:r>
                            <w:r>
                              <w:t>.MobileNetvV2-Clasification report-seventh stage</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7F3A0" id="Text Box 472" o:spid="_x0000_s1154" type="#_x0000_t202" style="position:absolute;margin-left:0;margin-top:247pt;width:170.85pt;height:.05pt;z-index:25433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" stroked="f">
                <v:textbox style="mso-fit-shape-to-text:t" inset="0,0,0,0">
                  <w:txbxContent>
                    <w:p w14:paraId="196CDF95" w14:textId="74950A62" w:rsidR="00EE3C46" w:rsidRPr="006B0778" w:rsidRDefault="00EE3C46" w:rsidP="00EE3C46">
                      <w:pPr>
                        <w:pStyle w:val="Caption"/>
                        <w:jc w:val="center"/>
                      </w:pPr>
                      <w:bookmarkStart w:id="314" w:name="_Toc80667014"/>
                      <w:r>
                        <w:t xml:space="preserve">Figure </w:t>
                      </w:r>
                      <w:r w:rsidR="00022F11">
                        <w:fldChar w:fldCharType="begin"/>
                      </w:r>
                      <w:r w:rsidR="00022F11">
                        <w:instrText xml:space="preserve"> SEQ Figure \* ARABIC </w:instrText>
                      </w:r>
                      <w:r w:rsidR="00022F11">
                        <w:fldChar w:fldCharType="separate"/>
                      </w:r>
                      <w:r w:rsidR="002A5205">
                        <w:rPr>
                          <w:noProof/>
                        </w:rPr>
                        <w:t>125</w:t>
                      </w:r>
                      <w:r w:rsidR="00022F11">
                        <w:rPr>
                          <w:noProof/>
                        </w:rPr>
                        <w:fldChar w:fldCharType="end"/>
                      </w:r>
                      <w:r>
                        <w:t>.MobileNetvV2-Clasification report-seventh stage</w:t>
                      </w:r>
                      <w:bookmarkEnd w:id="314"/>
                    </w:p>
                  </w:txbxContent>
                </v:textbox>
                <w10:wrap type="topAndBottom"/>
              </v:shape>
            </w:pict>
          </mc:Fallback>
        </mc:AlternateContent>
      </w:r>
      <w:r w:rsidR="00BD1A2C" w:rsidRPr="00E43A64">
        <w:rPr>
          <w:noProof/>
        </w:rPr>
        <w:drawing>
          <wp:anchor distT="0" distB="0" distL="114300" distR="114300" simplePos="0" relativeHeight="254287872" behindDoc="0" locked="0" layoutInCell="1" allowOverlap="1" wp14:anchorId="7C0C2288" wp14:editId="7C50CB5C">
            <wp:simplePos x="0" y="0"/>
            <wp:positionH relativeFrom="margin">
              <wp:align>left</wp:align>
            </wp:positionH>
            <wp:positionV relativeFrom="paragraph">
              <wp:posOffset>1739881</wp:posOffset>
            </wp:positionV>
            <wp:extent cx="2169795" cy="1340485"/>
            <wp:effectExtent l="0" t="0" r="1905" b="0"/>
            <wp:wrapTopAndBottom/>
            <wp:docPr id="468" name="Picture 46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text, indoor&#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169795" cy="1340485"/>
                    </a:xfrm>
                    <a:prstGeom prst="rect">
                      <a:avLst/>
                    </a:prstGeom>
                  </pic:spPr>
                </pic:pic>
              </a:graphicData>
            </a:graphic>
            <wp14:sizeRelH relativeFrom="margin">
              <wp14:pctWidth>0</wp14:pctWidth>
            </wp14:sizeRelH>
            <wp14:sizeRelV relativeFrom="margin">
              <wp14:pctHeight>0</wp14:pctHeight>
            </wp14:sizeRelV>
          </wp:anchor>
        </w:drawing>
      </w:r>
      <w:r w:rsidR="00EE3C46">
        <w:rPr>
          <w:noProof/>
        </w:rPr>
        <mc:AlternateContent>
          <mc:Choice Requires="wps">
            <w:drawing>
              <wp:anchor distT="0" distB="0" distL="114300" distR="114300" simplePos="0" relativeHeight="254341120" behindDoc="0" locked="0" layoutInCell="1" allowOverlap="1" wp14:anchorId="6B463970" wp14:editId="42968600">
                <wp:simplePos x="0" y="0"/>
                <wp:positionH relativeFrom="column">
                  <wp:posOffset>3480435</wp:posOffset>
                </wp:positionH>
                <wp:positionV relativeFrom="paragraph">
                  <wp:posOffset>3204845</wp:posOffset>
                </wp:positionV>
                <wp:extent cx="2251075" cy="635"/>
                <wp:effectExtent l="0" t="0" r="0" b="0"/>
                <wp:wrapTopAndBottom/>
                <wp:docPr id="473" name="Text Box 473"/>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75DF2DD0" w14:textId="68A8D403" w:rsidR="00EE3C46" w:rsidRPr="009A04ED" w:rsidRDefault="00EE3C46" w:rsidP="00EE3C46">
                            <w:pPr>
                              <w:pStyle w:val="Caption"/>
                              <w:jc w:val="center"/>
                              <w:rPr>
                                <w:noProof/>
                              </w:rPr>
                            </w:pPr>
                            <w:bookmarkStart w:id="315" w:name="_Toc80667015"/>
                            <w:r>
                              <w:t xml:space="preserve">Figure </w:t>
                            </w:r>
                            <w:r w:rsidR="00022F11">
                              <w:fldChar w:fldCharType="begin"/>
                            </w:r>
                            <w:r w:rsidR="00022F11">
                              <w:instrText xml:space="preserve"> SEQ Figure \* ARABIC </w:instrText>
                            </w:r>
                            <w:r w:rsidR="00022F11">
                              <w:fldChar w:fldCharType="separate"/>
                            </w:r>
                            <w:r w:rsidR="002A5205">
                              <w:rPr>
                                <w:noProof/>
                              </w:rPr>
                              <w:t>126</w:t>
                            </w:r>
                            <w:r w:rsidR="00022F11">
                              <w:rPr>
                                <w:noProof/>
                              </w:rPr>
                              <w:fldChar w:fldCharType="end"/>
                            </w:r>
                            <w:r>
                              <w:t>.InceptionV3-Clasification report-seventh stage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63970" id="Text Box 473" o:spid="_x0000_s1155" type="#_x0000_t202" style="position:absolute;margin-left:274.05pt;margin-top:252.35pt;width:177.25pt;height:.05pt;z-index:25434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" stroked="f">
                <v:textbox style="mso-fit-shape-to-text:t" inset="0,0,0,0">
                  <w:txbxContent>
                    <w:p w14:paraId="75DF2DD0" w14:textId="68A8D403" w:rsidR="00EE3C46" w:rsidRPr="009A04ED" w:rsidRDefault="00EE3C46" w:rsidP="00EE3C46">
                      <w:pPr>
                        <w:pStyle w:val="Caption"/>
                        <w:jc w:val="center"/>
                        <w:rPr>
                          <w:noProof/>
                        </w:rPr>
                      </w:pPr>
                      <w:bookmarkStart w:id="316" w:name="_Toc80667015"/>
                      <w:r>
                        <w:t xml:space="preserve">Figure </w:t>
                      </w:r>
                      <w:r w:rsidR="00022F11">
                        <w:fldChar w:fldCharType="begin"/>
                      </w:r>
                      <w:r w:rsidR="00022F11">
                        <w:instrText xml:space="preserve"> SEQ Figure \* ARABIC </w:instrText>
                      </w:r>
                      <w:r w:rsidR="00022F11">
                        <w:fldChar w:fldCharType="separate"/>
                      </w:r>
                      <w:r w:rsidR="002A5205">
                        <w:rPr>
                          <w:noProof/>
                        </w:rPr>
                        <w:t>126</w:t>
                      </w:r>
                      <w:r w:rsidR="00022F11">
                        <w:rPr>
                          <w:noProof/>
                        </w:rPr>
                        <w:fldChar w:fldCharType="end"/>
                      </w:r>
                      <w:r>
                        <w:t>.InceptionV3-Clasification report-seventh stage</w:t>
                      </w:r>
                      <w:bookmarkEnd w:id="316"/>
                    </w:p>
                  </w:txbxContent>
                </v:textbox>
                <w10:wrap type="topAndBottom"/>
              </v:shape>
            </w:pict>
          </mc:Fallback>
        </mc:AlternateContent>
      </w:r>
      <w:r w:rsidR="00BD1A2C">
        <w:rPr>
          <w:noProof/>
        </w:rPr>
        <mc:AlternateContent>
          <mc:Choice Requires="wps">
            <w:drawing>
              <wp:anchor distT="0" distB="0" distL="114300" distR="114300" simplePos="0" relativeHeight="254328832" behindDoc="0" locked="0" layoutInCell="1" allowOverlap="1" wp14:anchorId="6901785D" wp14:editId="239F9853">
                <wp:simplePos x="0" y="0"/>
                <wp:positionH relativeFrom="margin">
                  <wp:align>right</wp:align>
                </wp:positionH>
                <wp:positionV relativeFrom="paragraph">
                  <wp:posOffset>1412240</wp:posOffset>
                </wp:positionV>
                <wp:extent cx="2168525" cy="272415"/>
                <wp:effectExtent l="0" t="0" r="3175" b="0"/>
                <wp:wrapTopAndBottom/>
                <wp:docPr id="471" name="Text Box 471"/>
                <wp:cNvGraphicFramePr/>
                <a:graphic xmlns:a="http://schemas.openxmlformats.org/drawingml/2006/main">
                  <a:graphicData uri="http://schemas.microsoft.com/office/word/2010/wordprocessingShape">
                    <wps:wsp>
                      <wps:cNvSpPr txBox="1"/>
                      <wps:spPr>
                        <a:xfrm>
                          <a:off x="0" y="0"/>
                          <a:ext cx="2168525" cy="272415"/>
                        </a:xfrm>
                        <a:prstGeom prst="rect">
                          <a:avLst/>
                        </a:prstGeom>
                        <a:solidFill>
                          <a:prstClr val="white"/>
                        </a:solidFill>
                        <a:ln>
                          <a:noFill/>
                        </a:ln>
                      </wps:spPr>
                      <wps:txbx>
                        <w:txbxContent>
                          <w:p w14:paraId="49933C18" w14:textId="2E726E89" w:rsidR="00BD1A2C" w:rsidRPr="004F0CE9" w:rsidRDefault="00BD1A2C" w:rsidP="00BD1A2C">
                            <w:pPr>
                              <w:pStyle w:val="Caption"/>
                              <w:jc w:val="center"/>
                              <w:rPr>
                                <w:noProof/>
                              </w:rPr>
                            </w:pPr>
                            <w:bookmarkStart w:id="317" w:name="_Toc80667016"/>
                            <w:r>
                              <w:t xml:space="preserve">Figure </w:t>
                            </w:r>
                            <w:r w:rsidR="00022F11">
                              <w:fldChar w:fldCharType="begin"/>
                            </w:r>
                            <w:r w:rsidR="00022F11">
                              <w:instrText xml:space="preserve"> SEQ Figure \* ARABIC </w:instrText>
                            </w:r>
                            <w:r w:rsidR="00022F11">
                              <w:fldChar w:fldCharType="separate"/>
                            </w:r>
                            <w:r w:rsidR="002A5205">
                              <w:rPr>
                                <w:noProof/>
                              </w:rPr>
                              <w:t>127</w:t>
                            </w:r>
                            <w:r w:rsidR="00022F11">
                              <w:rPr>
                                <w:noProof/>
                              </w:rPr>
                              <w:fldChar w:fldCharType="end"/>
                            </w:r>
                            <w:r>
                              <w:t>.ResNet101V2-Clasification report-seventh stage</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1785D" id="Text Box 471" o:spid="_x0000_s1156" type="#_x0000_t202" style="position:absolute;margin-left:119.55pt;margin-top:111.2pt;width:170.75pt;height:21.45pt;z-index:254328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" stroked="f">
                <v:textbox inset="0,0,0,0">
                  <w:txbxContent>
                    <w:p w14:paraId="49933C18" w14:textId="2E726E89" w:rsidR="00BD1A2C" w:rsidRPr="004F0CE9" w:rsidRDefault="00BD1A2C" w:rsidP="00BD1A2C">
                      <w:pPr>
                        <w:pStyle w:val="Caption"/>
                        <w:jc w:val="center"/>
                        <w:rPr>
                          <w:noProof/>
                        </w:rPr>
                      </w:pPr>
                      <w:bookmarkStart w:id="318" w:name="_Toc80667016"/>
                      <w:r>
                        <w:t xml:space="preserve">Figure </w:t>
                      </w:r>
                      <w:r w:rsidR="00022F11">
                        <w:fldChar w:fldCharType="begin"/>
                      </w:r>
                      <w:r w:rsidR="00022F11">
                        <w:instrText xml:space="preserve"> SEQ Figure \* ARABIC </w:instrText>
                      </w:r>
                      <w:r w:rsidR="00022F11">
                        <w:fldChar w:fldCharType="separate"/>
                      </w:r>
                      <w:r w:rsidR="002A5205">
                        <w:rPr>
                          <w:noProof/>
                        </w:rPr>
                        <w:t>127</w:t>
                      </w:r>
                      <w:r w:rsidR="00022F11">
                        <w:rPr>
                          <w:noProof/>
                        </w:rPr>
                        <w:fldChar w:fldCharType="end"/>
                      </w:r>
                      <w:r>
                        <w:t>.ResNet101V2-Clasification report-seventh stage</w:t>
                      </w:r>
                      <w:bookmarkEnd w:id="318"/>
                    </w:p>
                  </w:txbxContent>
                </v:textbox>
                <w10:wrap type="topAndBottom" anchorx="margin"/>
              </v:shape>
            </w:pict>
          </mc:Fallback>
        </mc:AlternateContent>
      </w:r>
      <w:r w:rsidR="00BD1A2C">
        <w:rPr>
          <w:noProof/>
        </w:rPr>
        <mc:AlternateContent>
          <mc:Choice Requires="wps">
            <w:drawing>
              <wp:anchor distT="0" distB="0" distL="114300" distR="114300" simplePos="0" relativeHeight="254318592" behindDoc="0" locked="0" layoutInCell="1" allowOverlap="1" wp14:anchorId="505900CB" wp14:editId="3CA37853">
                <wp:simplePos x="0" y="0"/>
                <wp:positionH relativeFrom="margin">
                  <wp:align>left</wp:align>
                </wp:positionH>
                <wp:positionV relativeFrom="paragraph">
                  <wp:posOffset>1384935</wp:posOffset>
                </wp:positionV>
                <wp:extent cx="2182495" cy="320675"/>
                <wp:effectExtent l="0" t="0" r="8255" b="3175"/>
                <wp:wrapTopAndBottom/>
                <wp:docPr id="470" name="Text Box 470"/>
                <wp:cNvGraphicFramePr/>
                <a:graphic xmlns:a="http://schemas.openxmlformats.org/drawingml/2006/main">
                  <a:graphicData uri="http://schemas.microsoft.com/office/word/2010/wordprocessingShape">
                    <wps:wsp>
                      <wps:cNvSpPr txBox="1"/>
                      <wps:spPr>
                        <a:xfrm>
                          <a:off x="0" y="0"/>
                          <a:ext cx="2182495" cy="320675"/>
                        </a:xfrm>
                        <a:prstGeom prst="rect">
                          <a:avLst/>
                        </a:prstGeom>
                        <a:solidFill>
                          <a:prstClr val="white"/>
                        </a:solidFill>
                        <a:ln>
                          <a:noFill/>
                        </a:ln>
                      </wps:spPr>
                      <wps:txbx>
                        <w:txbxContent>
                          <w:p w14:paraId="1BE7F958" w14:textId="1597AC74" w:rsidR="00BD1A2C" w:rsidRPr="001555A8" w:rsidRDefault="00BD1A2C" w:rsidP="00BD1A2C">
                            <w:pPr>
                              <w:pStyle w:val="Caption"/>
                              <w:jc w:val="center"/>
                            </w:pPr>
                            <w:bookmarkStart w:id="319" w:name="_Toc80667017"/>
                            <w:r>
                              <w:t xml:space="preserve">Figure </w:t>
                            </w:r>
                            <w:r w:rsidR="00022F11">
                              <w:fldChar w:fldCharType="begin"/>
                            </w:r>
                            <w:r w:rsidR="00022F11">
                              <w:instrText xml:space="preserve"> SEQ Figure \* ARABIC </w:instrText>
                            </w:r>
                            <w:r w:rsidR="00022F11">
                              <w:fldChar w:fldCharType="separate"/>
                            </w:r>
                            <w:r w:rsidR="002A5205">
                              <w:rPr>
                                <w:noProof/>
                              </w:rPr>
                              <w:t>128</w:t>
                            </w:r>
                            <w:r w:rsidR="00022F11">
                              <w:rPr>
                                <w:noProof/>
                              </w:rPr>
                              <w:fldChar w:fldCharType="end"/>
                            </w:r>
                            <w:r>
                              <w:t>.VGG19-Clasification report-seventh stage</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00CB" id="Text Box 470" o:spid="_x0000_s1157" type="#_x0000_t202" style="position:absolute;margin-left:0;margin-top:109.05pt;width:171.85pt;height:25.25pt;z-index:254318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" stroked="f">
                <v:textbox inset="0,0,0,0">
                  <w:txbxContent>
                    <w:p w14:paraId="1BE7F958" w14:textId="1597AC74" w:rsidR="00BD1A2C" w:rsidRPr="001555A8" w:rsidRDefault="00BD1A2C" w:rsidP="00BD1A2C">
                      <w:pPr>
                        <w:pStyle w:val="Caption"/>
                        <w:jc w:val="center"/>
                      </w:pPr>
                      <w:bookmarkStart w:id="320" w:name="_Toc80667017"/>
                      <w:r>
                        <w:t xml:space="preserve">Figure </w:t>
                      </w:r>
                      <w:r w:rsidR="00022F11">
                        <w:fldChar w:fldCharType="begin"/>
                      </w:r>
                      <w:r w:rsidR="00022F11">
                        <w:instrText xml:space="preserve"> SEQ Figure \* ARABIC </w:instrText>
                      </w:r>
                      <w:r w:rsidR="00022F11">
                        <w:fldChar w:fldCharType="separate"/>
                      </w:r>
                      <w:r w:rsidR="002A5205">
                        <w:rPr>
                          <w:noProof/>
                        </w:rPr>
                        <w:t>128</w:t>
                      </w:r>
                      <w:r w:rsidR="00022F11">
                        <w:rPr>
                          <w:noProof/>
                        </w:rPr>
                        <w:fldChar w:fldCharType="end"/>
                      </w:r>
                      <w:r>
                        <w:t>.VGG19-Clasification report-seventh stage</w:t>
                      </w:r>
                      <w:bookmarkEnd w:id="320"/>
                    </w:p>
                  </w:txbxContent>
                </v:textbox>
                <w10:wrap type="topAndBottom" anchorx="margin"/>
              </v:shape>
            </w:pict>
          </mc:Fallback>
        </mc:AlternateContent>
      </w:r>
      <w:r w:rsidR="00F005FF" w:rsidRPr="002C1228">
        <w:rPr>
          <w:noProof/>
        </w:rPr>
        <w:drawing>
          <wp:anchor distT="0" distB="0" distL="114300" distR="114300" simplePos="0" relativeHeight="254272512" behindDoc="0" locked="0" layoutInCell="1" allowOverlap="1" wp14:anchorId="5396732B" wp14:editId="664BEFA0">
            <wp:simplePos x="0" y="0"/>
            <wp:positionH relativeFrom="margin">
              <wp:align>left</wp:align>
            </wp:positionH>
            <wp:positionV relativeFrom="paragraph">
              <wp:posOffset>588</wp:posOffset>
            </wp:positionV>
            <wp:extent cx="2182495" cy="1330325"/>
            <wp:effectExtent l="0" t="0" r="8255" b="3175"/>
            <wp:wrapTopAndBottom/>
            <wp:docPr id="466" name="Picture 46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ext, indoor&#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182495" cy="1330325"/>
                    </a:xfrm>
                    <a:prstGeom prst="rect">
                      <a:avLst/>
                    </a:prstGeom>
                  </pic:spPr>
                </pic:pic>
              </a:graphicData>
            </a:graphic>
            <wp14:sizeRelH relativeFrom="margin">
              <wp14:pctWidth>0</wp14:pctWidth>
            </wp14:sizeRelH>
            <wp14:sizeRelV relativeFrom="margin">
              <wp14:pctHeight>0</wp14:pctHeight>
            </wp14:sizeRelV>
          </wp:anchor>
        </w:drawing>
      </w:r>
      <w:r w:rsidR="00BD7CC2">
        <w:tab/>
      </w:r>
      <w:r w:rsidR="00654A2E" w:rsidRPr="00654A2E">
        <w:t>According to the classification report, almost all classes in each model may achieve more than 50% precision. Fear and disgust were reduced to less than 40% in MobileNetV2 and InceptionV3, respectively. ResNet101V2 achieved a high recall for each class, resulting in an f1 score that outperformed all other models in every instance.</w:t>
      </w:r>
    </w:p>
    <w:p w14:paraId="62D73A3A" w14:textId="3081B278" w:rsidR="0034594F" w:rsidRPr="00A62E4F" w:rsidRDefault="0034594F" w:rsidP="0034594F">
      <w:pPr>
        <w:pStyle w:val="Heading2"/>
        <w:rPr>
          <w:color w:val="0070C0"/>
        </w:rPr>
      </w:pPr>
      <w:bookmarkStart w:id="321" w:name="_Toc80891495"/>
      <w:r w:rsidRPr="00A62E4F">
        <w:rPr>
          <w:color w:val="0070C0"/>
        </w:rPr>
        <w:t xml:space="preserve">5.8. Eighth </w:t>
      </w:r>
      <w:r w:rsidR="007F219F" w:rsidRPr="00A62E4F">
        <w:rPr>
          <w:color w:val="0070C0"/>
        </w:rPr>
        <w:t>configuration models</w:t>
      </w:r>
      <w:bookmarkEnd w:id="321"/>
    </w:p>
    <w:p w14:paraId="61BC1AE2" w14:textId="3F609E3F" w:rsidR="009E4AC0" w:rsidRDefault="000A5EE2" w:rsidP="00733571">
      <w:pPr>
        <w:ind w:firstLine="720"/>
      </w:pPr>
      <w:r w:rsidRPr="000A5EE2">
        <w:t>The ResNet101V2 demonstrated the best capacity for generalisation, which is why it was chosen for the next experiment. At this point, the architecture of the model was not further changed. Instead, the images were allocated differently</w:t>
      </w:r>
      <w:r w:rsidR="00361FB6">
        <w:t>. Until now</w:t>
      </w:r>
      <w:r w:rsidR="00E261CA">
        <w:t>,</w:t>
      </w:r>
      <w:r w:rsidR="00361FB6">
        <w:t xml:space="preserve"> the training pictures were divided </w:t>
      </w:r>
      <w:r w:rsidR="008C4FBC">
        <w:t>in</w:t>
      </w:r>
      <w:r w:rsidR="00E261CA">
        <w:t>to</w:t>
      </w:r>
      <w:r w:rsidR="008C4FBC">
        <w:t xml:space="preserve"> 80% for training and 20% for validation</w:t>
      </w:r>
      <w:r w:rsidR="00CF1A01" w:rsidRPr="00CF1A01">
        <w:t xml:space="preserve">. At this point, the whole dataset was used for </w:t>
      </w:r>
      <w:r w:rsidR="00CF1A01" w:rsidRPr="00CF1A01">
        <w:lastRenderedPageBreak/>
        <w:t>training, and a new dataset was used for validation and testing. The validation dataset consists of 3,500 pictures</w:t>
      </w:r>
      <w:r w:rsidR="00510B33">
        <w:rPr>
          <w:noProof/>
        </w:rPr>
        <mc:AlternateContent>
          <mc:Choice Requires="wps">
            <w:drawing>
              <wp:anchor distT="0" distB="0" distL="114300" distR="114300" simplePos="0" relativeHeight="254362624" behindDoc="0" locked="0" layoutInCell="1" allowOverlap="1" wp14:anchorId="4CE8A81A" wp14:editId="0A34C769">
                <wp:simplePos x="0" y="0"/>
                <wp:positionH relativeFrom="column">
                  <wp:posOffset>0</wp:posOffset>
                </wp:positionH>
                <wp:positionV relativeFrom="paragraph">
                  <wp:posOffset>3740150</wp:posOffset>
                </wp:positionV>
                <wp:extent cx="5486400"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21A4DC7" w14:textId="15EED885" w:rsidR="00510B33" w:rsidRPr="00131A61" w:rsidRDefault="00510B33" w:rsidP="00510B33">
                            <w:pPr>
                              <w:pStyle w:val="Caption"/>
                              <w:jc w:val="center"/>
                            </w:pPr>
                            <w:bookmarkStart w:id="322" w:name="_Toc80667018"/>
                            <w:r>
                              <w:t xml:space="preserve">Figure </w:t>
                            </w:r>
                            <w:r w:rsidR="00022F11">
                              <w:fldChar w:fldCharType="begin"/>
                            </w:r>
                            <w:r w:rsidR="00022F11">
                              <w:instrText xml:space="preserve"> SEQ Figure \* ARABIC </w:instrText>
                            </w:r>
                            <w:r w:rsidR="00022F11">
                              <w:fldChar w:fldCharType="separate"/>
                            </w:r>
                            <w:r w:rsidR="002A5205">
                              <w:rPr>
                                <w:noProof/>
                              </w:rPr>
                              <w:t>129</w:t>
                            </w:r>
                            <w:r w:rsidR="00022F11">
                              <w:rPr>
                                <w:noProof/>
                              </w:rPr>
                              <w:fldChar w:fldCharType="end"/>
                            </w:r>
                            <w:r>
                              <w:t>.Training results for ResNet101V2 in the eighth stage</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8A81A" id="Text Box 476" o:spid="_x0000_s1158" type="#_x0000_t202" style="position:absolute;left:0;text-align:left;margin-left:0;margin-top:294.5pt;width:6in;height:.05pt;z-index:2543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pMgIAAGoEAAAOAAAAZHJzL2Uyb0RvYy54bWysVFFv2yAQfp+0/4B4X5yka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" stroked="f">
                <v:textbox style="mso-fit-shape-to-text:t" inset="0,0,0,0">
                  <w:txbxContent>
                    <w:p w14:paraId="021A4DC7" w14:textId="15EED885" w:rsidR="00510B33" w:rsidRPr="00131A61" w:rsidRDefault="00510B33" w:rsidP="00510B33">
                      <w:pPr>
                        <w:pStyle w:val="Caption"/>
                        <w:jc w:val="center"/>
                      </w:pPr>
                      <w:bookmarkStart w:id="323" w:name="_Toc80667018"/>
                      <w:r>
                        <w:t xml:space="preserve">Figure </w:t>
                      </w:r>
                      <w:r w:rsidR="00022F11">
                        <w:fldChar w:fldCharType="begin"/>
                      </w:r>
                      <w:r w:rsidR="00022F11">
                        <w:instrText xml:space="preserve"> SEQ Figure \* ARABIC </w:instrText>
                      </w:r>
                      <w:r w:rsidR="00022F11">
                        <w:fldChar w:fldCharType="separate"/>
                      </w:r>
                      <w:r w:rsidR="002A5205">
                        <w:rPr>
                          <w:noProof/>
                        </w:rPr>
                        <w:t>129</w:t>
                      </w:r>
                      <w:r w:rsidR="00022F11">
                        <w:rPr>
                          <w:noProof/>
                        </w:rPr>
                        <w:fldChar w:fldCharType="end"/>
                      </w:r>
                      <w:r>
                        <w:t>.Training results for ResNet101V2 in the eighth stage</w:t>
                      </w:r>
                      <w:bookmarkEnd w:id="323"/>
                    </w:p>
                  </w:txbxContent>
                </v:textbox>
                <w10:wrap type="topAndBottom"/>
              </v:shape>
            </w:pict>
          </mc:Fallback>
        </mc:AlternateContent>
      </w:r>
      <w:r w:rsidR="0045786B">
        <w:rPr>
          <w:noProof/>
        </w:rPr>
        <w:drawing>
          <wp:anchor distT="0" distB="0" distL="114300" distR="114300" simplePos="0" relativeHeight="251963392" behindDoc="0" locked="0" layoutInCell="1" allowOverlap="1" wp14:anchorId="0D6D4CBA" wp14:editId="25D2CB68">
            <wp:simplePos x="0" y="0"/>
            <wp:positionH relativeFrom="column">
              <wp:posOffset>0</wp:posOffset>
            </wp:positionH>
            <wp:positionV relativeFrom="paragraph">
              <wp:posOffset>482803</wp:posOffset>
            </wp:positionV>
            <wp:extent cx="5486400" cy="3200400"/>
            <wp:effectExtent l="0" t="0" r="0" b="0"/>
            <wp:wrapTopAndBottom/>
            <wp:docPr id="153" name="Chart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anchor>
        </w:drawing>
      </w:r>
      <w:r w:rsidR="004A445A">
        <w:t xml:space="preserve"> equally divided among the classes</w:t>
      </w:r>
    </w:p>
    <w:p w14:paraId="4C0673B8" w14:textId="0474EA58" w:rsidR="00442782" w:rsidRDefault="00510B33" w:rsidP="00442782">
      <w:pPr>
        <w:ind w:firstLine="720"/>
      </w:pPr>
      <w:r>
        <w:rPr>
          <w:noProof/>
        </w:rPr>
        <mc:AlternateContent>
          <mc:Choice Requires="wps">
            <w:drawing>
              <wp:anchor distT="0" distB="0" distL="114300" distR="114300" simplePos="0" relativeHeight="254365696" behindDoc="0" locked="0" layoutInCell="1" allowOverlap="1" wp14:anchorId="52DB912D" wp14:editId="22D21A77">
                <wp:simplePos x="0" y="0"/>
                <wp:positionH relativeFrom="column">
                  <wp:posOffset>-3175</wp:posOffset>
                </wp:positionH>
                <wp:positionV relativeFrom="paragraph">
                  <wp:posOffset>7317740</wp:posOffset>
                </wp:positionV>
                <wp:extent cx="5734685" cy="635"/>
                <wp:effectExtent l="0" t="0" r="0" b="0"/>
                <wp:wrapTopAndBottom/>
                <wp:docPr id="477" name="Text Box 477"/>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6A355E5B" w14:textId="61C1A72F" w:rsidR="00510B33" w:rsidRPr="00E17239" w:rsidRDefault="00510B33" w:rsidP="00510B33">
                            <w:pPr>
                              <w:pStyle w:val="Caption"/>
                              <w:jc w:val="center"/>
                            </w:pPr>
                            <w:bookmarkStart w:id="324" w:name="_Toc80667019"/>
                            <w:r>
                              <w:t xml:space="preserve">Figure </w:t>
                            </w:r>
                            <w:r w:rsidR="00022F11">
                              <w:fldChar w:fldCharType="begin"/>
                            </w:r>
                            <w:r w:rsidR="00022F11">
                              <w:instrText xml:space="preserve"> SEQ Figure \* ARABIC </w:instrText>
                            </w:r>
                            <w:r w:rsidR="00022F11">
                              <w:fldChar w:fldCharType="separate"/>
                            </w:r>
                            <w:r w:rsidR="002A5205">
                              <w:rPr>
                                <w:noProof/>
                              </w:rPr>
                              <w:t>130</w:t>
                            </w:r>
                            <w:r w:rsidR="00022F11">
                              <w:rPr>
                                <w:noProof/>
                              </w:rPr>
                              <w:fldChar w:fldCharType="end"/>
                            </w:r>
                            <w:r>
                              <w:t>.ResNet101V2-eighth stage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B912D" id="Text Box 477" o:spid="_x0000_s1159" type="#_x0000_t202" style="position:absolute;left:0;text-align:left;margin-left:-.25pt;margin-top:576.2pt;width:451.55pt;height:.05pt;z-index:2543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ZuMwIAAGoEAAAOAAAAZHJzL2Uyb0RvYy54bWysVFFv2yAQfp+0/4B4X5w0T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" stroked="f">
                <v:textbox style="mso-fit-shape-to-text:t" inset="0,0,0,0">
                  <w:txbxContent>
                    <w:p w14:paraId="6A355E5B" w14:textId="61C1A72F" w:rsidR="00510B33" w:rsidRPr="00E17239" w:rsidRDefault="00510B33" w:rsidP="00510B33">
                      <w:pPr>
                        <w:pStyle w:val="Caption"/>
                        <w:jc w:val="center"/>
                      </w:pPr>
                      <w:bookmarkStart w:id="325" w:name="_Toc80667019"/>
                      <w:r>
                        <w:t xml:space="preserve">Figure </w:t>
                      </w:r>
                      <w:r w:rsidR="00022F11">
                        <w:fldChar w:fldCharType="begin"/>
                      </w:r>
                      <w:r w:rsidR="00022F11">
                        <w:instrText xml:space="preserve"> SEQ Figure \* ARABIC </w:instrText>
                      </w:r>
                      <w:r w:rsidR="00022F11">
                        <w:fldChar w:fldCharType="separate"/>
                      </w:r>
                      <w:r w:rsidR="002A5205">
                        <w:rPr>
                          <w:noProof/>
                        </w:rPr>
                        <w:t>130</w:t>
                      </w:r>
                      <w:r w:rsidR="00022F11">
                        <w:rPr>
                          <w:noProof/>
                        </w:rPr>
                        <w:fldChar w:fldCharType="end"/>
                      </w:r>
                      <w:r>
                        <w:t>.ResNet101V2-eighth stage</w:t>
                      </w:r>
                      <w:bookmarkEnd w:id="325"/>
                    </w:p>
                  </w:txbxContent>
                </v:textbox>
                <w10:wrap type="topAndBottom"/>
              </v:shape>
            </w:pict>
          </mc:Fallback>
        </mc:AlternateContent>
      </w:r>
      <w:r w:rsidR="009602E9" w:rsidRPr="00442782">
        <w:rPr>
          <w:noProof/>
        </w:rPr>
        <w:drawing>
          <wp:anchor distT="0" distB="0" distL="114300" distR="114300" simplePos="0" relativeHeight="251984896" behindDoc="0" locked="0" layoutInCell="1" allowOverlap="1" wp14:anchorId="393A593B" wp14:editId="714E1E38">
            <wp:simplePos x="0" y="0"/>
            <wp:positionH relativeFrom="margin">
              <wp:align>right</wp:align>
            </wp:positionH>
            <wp:positionV relativeFrom="paragraph">
              <wp:posOffset>4303141</wp:posOffset>
            </wp:positionV>
            <wp:extent cx="5734685" cy="2957830"/>
            <wp:effectExtent l="0" t="0" r="0" b="0"/>
            <wp:wrapTopAndBottom/>
            <wp:docPr id="157" name="Picture 1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line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34685" cy="2957830"/>
                    </a:xfrm>
                    <a:prstGeom prst="rect">
                      <a:avLst/>
                    </a:prstGeom>
                  </pic:spPr>
                </pic:pic>
              </a:graphicData>
            </a:graphic>
            <wp14:sizeRelH relativeFrom="margin">
              <wp14:pctWidth>0</wp14:pctWidth>
            </wp14:sizeRelH>
            <wp14:sizeRelV relativeFrom="margin">
              <wp14:pctHeight>0</wp14:pctHeight>
            </wp14:sizeRelV>
          </wp:anchor>
        </w:drawing>
      </w:r>
      <w:r w:rsidR="0028390C" w:rsidRPr="0028390C">
        <w:t>The model had a very difficult time speaking of overfitting. Figure 129 represents the model’s performance at the best point. By using the new validation dataset as testing, the model reached a validation accuracy of 46.53%. However, even if the training accuracy went over 70%, the model was not able to generalise</w:t>
      </w:r>
      <w:r w:rsidR="008A3889">
        <w:t>.</w:t>
      </w:r>
      <w:r w:rsidR="00442782" w:rsidRPr="00442782">
        <w:t xml:space="preserve"> </w:t>
      </w:r>
    </w:p>
    <w:p w14:paraId="20524F53" w14:textId="79E16329" w:rsidR="00BB2535" w:rsidRDefault="00510B33" w:rsidP="00442782">
      <w:pPr>
        <w:ind w:firstLine="720"/>
      </w:pPr>
      <w:r>
        <w:rPr>
          <w:noProof/>
        </w:rPr>
        <w:lastRenderedPageBreak/>
        <mc:AlternateContent>
          <mc:Choice Requires="wps">
            <w:drawing>
              <wp:anchor distT="0" distB="0" distL="114300" distR="114300" simplePos="0" relativeHeight="254368768" behindDoc="0" locked="0" layoutInCell="1" allowOverlap="1" wp14:anchorId="64168075" wp14:editId="5CEA4620">
                <wp:simplePos x="0" y="0"/>
                <wp:positionH relativeFrom="column">
                  <wp:posOffset>0</wp:posOffset>
                </wp:positionH>
                <wp:positionV relativeFrom="paragraph">
                  <wp:posOffset>4445635</wp:posOffset>
                </wp:positionV>
                <wp:extent cx="5731510" cy="635"/>
                <wp:effectExtent l="0" t="0" r="0" b="0"/>
                <wp:wrapTopAndBottom/>
                <wp:docPr id="478" name="Text Box 4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E988E5" w14:textId="183697A7" w:rsidR="00510B33" w:rsidRPr="00415566" w:rsidRDefault="00510B33" w:rsidP="00510B33">
                            <w:pPr>
                              <w:pStyle w:val="Caption"/>
                              <w:jc w:val="center"/>
                            </w:pPr>
                            <w:bookmarkStart w:id="326" w:name="_Toc80667020"/>
                            <w:r>
                              <w:t xml:space="preserve">Figure </w:t>
                            </w:r>
                            <w:r w:rsidR="00022F11">
                              <w:fldChar w:fldCharType="begin"/>
                            </w:r>
                            <w:r w:rsidR="00022F11">
                              <w:instrText xml:space="preserve"> SEQ Figure \* ARABIC </w:instrText>
                            </w:r>
                            <w:r w:rsidR="00022F11">
                              <w:fldChar w:fldCharType="separate"/>
                            </w:r>
                            <w:r w:rsidR="002A5205">
                              <w:rPr>
                                <w:noProof/>
                              </w:rPr>
                              <w:t>131</w:t>
                            </w:r>
                            <w:r w:rsidR="00022F11">
                              <w:rPr>
                                <w:noProof/>
                              </w:rPr>
                              <w:fldChar w:fldCharType="end"/>
                            </w:r>
                            <w:r>
                              <w:t>.ResNet101V2-Confusion matrix-eight stage</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68075" id="Text Box 478" o:spid="_x0000_s1160" type="#_x0000_t202" style="position:absolute;left:0;text-align:left;margin-left:0;margin-top:350.05pt;width:451.3pt;height:.05pt;z-index:2543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" stroked="f">
                <v:textbox style="mso-fit-shape-to-text:t" inset="0,0,0,0">
                  <w:txbxContent>
                    <w:p w14:paraId="6CE988E5" w14:textId="183697A7" w:rsidR="00510B33" w:rsidRPr="00415566" w:rsidRDefault="00510B33" w:rsidP="00510B33">
                      <w:pPr>
                        <w:pStyle w:val="Caption"/>
                        <w:jc w:val="center"/>
                      </w:pPr>
                      <w:bookmarkStart w:id="327" w:name="_Toc80667020"/>
                      <w:r>
                        <w:t xml:space="preserve">Figure </w:t>
                      </w:r>
                      <w:r w:rsidR="00022F11">
                        <w:fldChar w:fldCharType="begin"/>
                      </w:r>
                      <w:r w:rsidR="00022F11">
                        <w:instrText xml:space="preserve"> SEQ Figure \* ARABIC </w:instrText>
                      </w:r>
                      <w:r w:rsidR="00022F11">
                        <w:fldChar w:fldCharType="separate"/>
                      </w:r>
                      <w:r w:rsidR="002A5205">
                        <w:rPr>
                          <w:noProof/>
                        </w:rPr>
                        <w:t>131</w:t>
                      </w:r>
                      <w:r w:rsidR="00022F11">
                        <w:rPr>
                          <w:noProof/>
                        </w:rPr>
                        <w:fldChar w:fldCharType="end"/>
                      </w:r>
                      <w:r>
                        <w:t>.ResNet101V2-Confusion matrix-eight stage</w:t>
                      </w:r>
                      <w:bookmarkEnd w:id="327"/>
                    </w:p>
                  </w:txbxContent>
                </v:textbox>
                <w10:wrap type="topAndBottom"/>
              </v:shape>
            </w:pict>
          </mc:Fallback>
        </mc:AlternateContent>
      </w:r>
      <w:r w:rsidR="00481674" w:rsidRPr="00481674">
        <w:rPr>
          <w:noProof/>
        </w:rPr>
        <w:drawing>
          <wp:anchor distT="0" distB="0" distL="114300" distR="114300" simplePos="0" relativeHeight="251988992" behindDoc="0" locked="0" layoutInCell="1" allowOverlap="1" wp14:anchorId="60D2D9E6" wp14:editId="2291162A">
            <wp:simplePos x="0" y="0"/>
            <wp:positionH relativeFrom="column">
              <wp:posOffset>0</wp:posOffset>
            </wp:positionH>
            <wp:positionV relativeFrom="paragraph">
              <wp:posOffset>1159485</wp:posOffset>
            </wp:positionV>
            <wp:extent cx="5731510" cy="3229610"/>
            <wp:effectExtent l="0" t="0" r="0" b="0"/>
            <wp:wrapTopAndBottom/>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pic:nvPicPr>
                  <pic:blipFill>
                    <a:blip r:embed="rId279">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anchor>
        </w:drawing>
      </w:r>
      <w:r w:rsidR="001B3317" w:rsidRPr="001B3317">
        <w:t xml:space="preserve"> Figure 130 shows that the model was overfitting from the beginning of the training. The training process was also irregular, and the best result was achieved in the most prominent spike. The regularisation applied also had an important role in preventing overfitting, but it seems that it was not enough. Therefore, if the regularisation had not been applied, the result could have been much worse</w:t>
      </w:r>
      <w:r w:rsidR="009D0040">
        <w:t xml:space="preserve">. </w:t>
      </w:r>
    </w:p>
    <w:p w14:paraId="2BEAADA1" w14:textId="791C5F5B" w:rsidR="006462CF" w:rsidRDefault="00D410EF" w:rsidP="00442782">
      <w:pPr>
        <w:ind w:firstLine="720"/>
      </w:pPr>
      <w:r>
        <w:rPr>
          <w:noProof/>
        </w:rPr>
        <mc:AlternateContent>
          <mc:Choice Requires="wps">
            <w:drawing>
              <wp:anchor distT="0" distB="0" distL="114300" distR="114300" simplePos="0" relativeHeight="254371840" behindDoc="0" locked="0" layoutInCell="1" allowOverlap="1" wp14:anchorId="40E20B4B" wp14:editId="5F88FF4D">
                <wp:simplePos x="0" y="0"/>
                <wp:positionH relativeFrom="column">
                  <wp:posOffset>1294130</wp:posOffset>
                </wp:positionH>
                <wp:positionV relativeFrom="paragraph">
                  <wp:posOffset>7084060</wp:posOffset>
                </wp:positionV>
                <wp:extent cx="3143250" cy="635"/>
                <wp:effectExtent l="0" t="0" r="0" b="0"/>
                <wp:wrapTopAndBottom/>
                <wp:docPr id="479" name="Text Box 479"/>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7ECE51FE" w14:textId="5C7E24F8" w:rsidR="00D410EF" w:rsidRPr="00772D0E" w:rsidRDefault="00D410EF" w:rsidP="00D410EF">
                            <w:pPr>
                              <w:pStyle w:val="Caption"/>
                              <w:jc w:val="center"/>
                            </w:pPr>
                            <w:bookmarkStart w:id="328" w:name="_Toc80667021"/>
                            <w:r>
                              <w:t xml:space="preserve">Figure </w:t>
                            </w:r>
                            <w:r w:rsidR="00022F11">
                              <w:fldChar w:fldCharType="begin"/>
                            </w:r>
                            <w:r w:rsidR="00022F11">
                              <w:instrText xml:space="preserve"> SEQ Figure \* ARABIC </w:instrText>
                            </w:r>
                            <w:r w:rsidR="00022F11">
                              <w:fldChar w:fldCharType="separate"/>
                            </w:r>
                            <w:r w:rsidR="002A5205">
                              <w:rPr>
                                <w:noProof/>
                              </w:rPr>
                              <w:t>132</w:t>
                            </w:r>
                            <w:r w:rsidR="00022F11">
                              <w:rPr>
                                <w:noProof/>
                              </w:rPr>
                              <w:fldChar w:fldCharType="end"/>
                            </w:r>
                            <w:r>
                              <w:t>.ResNet101V2-Clasifiation report-eighth stage</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20B4B" id="Text Box 479" o:spid="_x0000_s1161" type="#_x0000_t202" style="position:absolute;left:0;text-align:left;margin-left:101.9pt;margin-top:557.8pt;width:247.5pt;height:.05pt;z-index:25437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" stroked="f">
                <v:textbox style="mso-fit-shape-to-text:t" inset="0,0,0,0">
                  <w:txbxContent>
                    <w:p w14:paraId="7ECE51FE" w14:textId="5C7E24F8" w:rsidR="00D410EF" w:rsidRPr="00772D0E" w:rsidRDefault="00D410EF" w:rsidP="00D410EF">
                      <w:pPr>
                        <w:pStyle w:val="Caption"/>
                        <w:jc w:val="center"/>
                      </w:pPr>
                      <w:bookmarkStart w:id="329" w:name="_Toc80667021"/>
                      <w:r>
                        <w:t xml:space="preserve">Figure </w:t>
                      </w:r>
                      <w:r w:rsidR="00022F11">
                        <w:fldChar w:fldCharType="begin"/>
                      </w:r>
                      <w:r w:rsidR="00022F11">
                        <w:instrText xml:space="preserve"> SEQ Figure \* ARABIC </w:instrText>
                      </w:r>
                      <w:r w:rsidR="00022F11">
                        <w:fldChar w:fldCharType="separate"/>
                      </w:r>
                      <w:r w:rsidR="002A5205">
                        <w:rPr>
                          <w:noProof/>
                        </w:rPr>
                        <w:t>132</w:t>
                      </w:r>
                      <w:r w:rsidR="00022F11">
                        <w:rPr>
                          <w:noProof/>
                        </w:rPr>
                        <w:fldChar w:fldCharType="end"/>
                      </w:r>
                      <w:r>
                        <w:t>.ResNet101V2-Clasifiation report-eighth stage</w:t>
                      </w:r>
                      <w:bookmarkEnd w:id="329"/>
                    </w:p>
                  </w:txbxContent>
                </v:textbox>
                <w10:wrap type="topAndBottom"/>
              </v:shape>
            </w:pict>
          </mc:Fallback>
        </mc:AlternateContent>
      </w:r>
      <w:r w:rsidR="006462CF" w:rsidRPr="007918C2">
        <w:rPr>
          <w:noProof/>
        </w:rPr>
        <w:drawing>
          <wp:anchor distT="0" distB="0" distL="114300" distR="114300" simplePos="0" relativeHeight="254359552" behindDoc="0" locked="0" layoutInCell="1" allowOverlap="1" wp14:anchorId="501D67B5" wp14:editId="5FF21FD3">
            <wp:simplePos x="0" y="0"/>
            <wp:positionH relativeFrom="margin">
              <wp:align>center</wp:align>
            </wp:positionH>
            <wp:positionV relativeFrom="paragraph">
              <wp:posOffset>5170143</wp:posOffset>
            </wp:positionV>
            <wp:extent cx="3143689" cy="1857634"/>
            <wp:effectExtent l="0" t="0" r="0" b="9525"/>
            <wp:wrapTopAndBottom/>
            <wp:docPr id="475" name="Picture 4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3143689" cy="1857634"/>
                    </a:xfrm>
                    <a:prstGeom prst="rect">
                      <a:avLst/>
                    </a:prstGeom>
                  </pic:spPr>
                </pic:pic>
              </a:graphicData>
            </a:graphic>
          </wp:anchor>
        </w:drawing>
      </w:r>
      <w:r w:rsidR="00EB7666" w:rsidRPr="00EB7666">
        <w:t>Figure 131 illustrates how the equally-sized images for each class were distributed throughout the prediction process. The primary problem seems to be the model’s inability to correctly identify the disgust category. This is often confused with the anger class, which accounts for 38% of the population. The remaining 57% of images are divided into happy, neutral, and sad categories. Surprise is another category in which the inaccuracy is greater than the accuracy. While surprise is accurate to within a margin of error of 29%, surprise categorised as neutral has a margin of error of 33%. Additionally, a significant portion of the images from all other groups tend to be categorised as neutral</w:t>
      </w:r>
      <w:r w:rsidR="001C3C0F" w:rsidRPr="001C3C0F">
        <w:t>.</w:t>
      </w:r>
    </w:p>
    <w:p w14:paraId="5B594FE8" w14:textId="28CA31BA" w:rsidR="006462CF" w:rsidRDefault="006462CF" w:rsidP="00442782">
      <w:pPr>
        <w:ind w:firstLine="720"/>
      </w:pPr>
    </w:p>
    <w:p w14:paraId="43DC7A95" w14:textId="11AFAD88" w:rsidR="007918C2" w:rsidRDefault="00AF1A96" w:rsidP="00442782">
      <w:pPr>
        <w:ind w:firstLine="720"/>
      </w:pPr>
      <w:r w:rsidRPr="00AF1A96">
        <w:lastRenderedPageBreak/>
        <w:t>Using a balanced testing set showed that although accuracy is often more than 50% for most classes, the recall has significant faults. For example, the model recognises a limited number of images from the surprise and fear categories and just a handful from the disgust category. This had a detrimental effect on the F1 score for those classes and the model’s overall performance.</w:t>
      </w:r>
      <w:r w:rsidR="00416C77" w:rsidRPr="00416C77">
        <w:t>.</w:t>
      </w:r>
    </w:p>
    <w:p w14:paraId="4A840157" w14:textId="1FA61047" w:rsidR="00D7411A" w:rsidRPr="00D7411A" w:rsidRDefault="00D7411A" w:rsidP="00D7411A">
      <w:pPr>
        <w:pStyle w:val="Heading1"/>
        <w:jc w:val="center"/>
        <w:rPr>
          <w:color w:val="0070C0"/>
        </w:rPr>
      </w:pPr>
      <w:bookmarkStart w:id="330" w:name="_Toc80891496"/>
      <w:r w:rsidRPr="00D7411A">
        <w:rPr>
          <w:color w:val="0070C0"/>
        </w:rPr>
        <w:t>Evaluation and conclusion</w:t>
      </w:r>
      <w:bookmarkEnd w:id="330"/>
    </w:p>
    <w:p w14:paraId="1B6E4C7A" w14:textId="727E60FF" w:rsidR="001521BB" w:rsidRPr="001521BB" w:rsidRDefault="00CA5BB4" w:rsidP="001521BB">
      <w:pPr>
        <w:pStyle w:val="Heading1"/>
      </w:pPr>
      <w:bookmarkStart w:id="331" w:name="_Toc80891497"/>
      <w:r w:rsidRPr="00A62E4F">
        <w:rPr>
          <w:color w:val="0070C0"/>
        </w:rPr>
        <w:t xml:space="preserve">Chapter </w:t>
      </w:r>
      <w:r w:rsidR="00FD743D" w:rsidRPr="00A62E4F">
        <w:rPr>
          <w:color w:val="0070C0"/>
        </w:rPr>
        <w:t>6</w:t>
      </w:r>
      <w:r w:rsidRPr="00A62E4F">
        <w:rPr>
          <w:color w:val="0070C0"/>
        </w:rPr>
        <w:t>. Evaluation</w:t>
      </w:r>
      <w:bookmarkEnd w:id="331"/>
    </w:p>
    <w:p w14:paraId="50BC2462" w14:textId="77777777" w:rsidR="00095487" w:rsidRDefault="00CA5BB4" w:rsidP="00095487">
      <w:r>
        <w:tab/>
      </w:r>
      <w:r w:rsidR="004058C7" w:rsidRPr="004058C7">
        <w:t xml:space="preserve">This chapter is divided into two sections: 1) discussion of the product and 2) project evaluation. The first section contains a critical evaluation of the best models developed parallel with similar approaches. In the second section, the development of the entire project is discussed, including unforeseen problems that were solved. This section also highlights what objectives were achieved and what </w:t>
      </w:r>
      <w:r w:rsidR="00095487">
        <w:t>Constructing a machine learning model using deep CNNs was a difficult but fascinating adventure. Through this effort, many scholars such as Geoffrey Hinton, Alex Krizhevsky, Andrew Ng, Yoshua Bengio, and Yann LeCun contributed innovative insights that improved the system and simplified complex concepts. During the development process, planning, training, and testing, the DCNN proved challenging due to the abundance of literature and the process for constructing the best model not being as straightforward as just changing the input data with the new dataset utilised in this research. Indeed, using the same parameters for two distinct datasets creates inconsistent results.</w:t>
      </w:r>
    </w:p>
    <w:p w14:paraId="5CCC91FA" w14:textId="77777777" w:rsidR="00095487" w:rsidRDefault="00095487" w:rsidP="00095487">
      <w:r>
        <w:t>During the design process, the literature offered a plethora of possible solutions. Academics such as Alex Krizhevsky, Yann LeCun, and Karen Simonyan have all contributed to these options. However, the primary constraint on adopting various types of architectures was training time, which grew as various variables such as the number of pictures or convolutional layers did. In some instances, these designs needed days or even weeks of training to reach acceptable performance levels. Indeed, there is a trade-off between network complexity and computation cost. The more layers, neurons, or filters a network has, the longer the processing time. As a result, it is critical to determine whether increasing the number of components is worth the additional processing time, but it is also necessary to remember that adding additional components does not ensure that the network’s performance will improve.</w:t>
      </w:r>
    </w:p>
    <w:p w14:paraId="2F08FD83" w14:textId="77777777" w:rsidR="00095487" w:rsidRDefault="00095487" w:rsidP="00095487">
      <w:r>
        <w:tab/>
        <w:t>During the training step, hyper-parameters were selected by trial and error from various suggested values or techniques. However, since these suggestions were made for other types of datasets than the one utilised in this research, the experimental findings in some instances differed from what was published in the literature. To the extent feasible, all experiments were conducted by changing just one element at a time, notably hyper-parameters, input data, or architecture. Nevertheless, particular training processes required more than one change to reduce the computational time and make the algorithm more efficient.</w:t>
      </w:r>
    </w:p>
    <w:p w14:paraId="06F24E54" w14:textId="77777777" w:rsidR="00095487" w:rsidRDefault="00095487" w:rsidP="00095487">
      <w:r>
        <w:t>The next step, testing, was conducted utilising 20% of the training set that was not utilised throughout the training process. Following this, a model was trained using the best hyper-parameters found throughout the experiments, and the model’s performance was evaluated using the test dataset. This whole procedure proved to be time-intensive since any error might influence subsequent trials. For instance, if the experiment determining the gradient descent optimisation method were conducted incorrectly, the experiment determining the model’s learning rate had to be redone.</w:t>
      </w:r>
    </w:p>
    <w:p w14:paraId="3DC53321" w14:textId="0EC0181E" w:rsidR="005E3531" w:rsidRDefault="00095487" w:rsidP="00095487">
      <w:r>
        <w:lastRenderedPageBreak/>
        <w:tab/>
        <w:t>After different stages of development for the best architecture, the best accuracy provided was 46.53% for seven emotions. The last stage of the development was conducted to compare the result achieved by the best model with the best models available, which also used the AffectNet dataset.</w:t>
      </w:r>
    </w:p>
    <w:tbl>
      <w:tblPr>
        <w:tblStyle w:val="TableGrid"/>
        <w:tblW w:w="0" w:type="auto"/>
        <w:tblLook w:val="04A0" w:firstRow="1" w:lastRow="0" w:firstColumn="1" w:lastColumn="0" w:noHBand="0" w:noVBand="1"/>
      </w:tblPr>
      <w:tblGrid>
        <w:gridCol w:w="1551"/>
        <w:gridCol w:w="3589"/>
        <w:gridCol w:w="1246"/>
        <w:gridCol w:w="1659"/>
        <w:gridCol w:w="971"/>
      </w:tblGrid>
      <w:tr w:rsidR="001B4EB5" w14:paraId="43B7C1CC" w14:textId="77777777" w:rsidTr="00CE5E92">
        <w:tc>
          <w:tcPr>
            <w:tcW w:w="1848" w:type="dxa"/>
          </w:tcPr>
          <w:p w14:paraId="2FAC7AC4" w14:textId="19C619D9" w:rsidR="00CE5E92" w:rsidRPr="00D00974" w:rsidRDefault="00F34BE2" w:rsidP="0096249A">
            <w:pPr>
              <w:jc w:val="center"/>
              <w:rPr>
                <w:b/>
                <w:bCs/>
              </w:rPr>
            </w:pPr>
            <w:r w:rsidRPr="00D00974">
              <w:rPr>
                <w:b/>
                <w:bCs/>
              </w:rPr>
              <w:t>Model</w:t>
            </w:r>
          </w:p>
        </w:tc>
        <w:tc>
          <w:tcPr>
            <w:tcW w:w="1848" w:type="dxa"/>
          </w:tcPr>
          <w:p w14:paraId="06EE8CB2" w14:textId="6ECD7268" w:rsidR="00CE5E92" w:rsidRPr="00D00974" w:rsidRDefault="00F34BE2" w:rsidP="0096249A">
            <w:pPr>
              <w:jc w:val="center"/>
              <w:rPr>
                <w:b/>
                <w:bCs/>
              </w:rPr>
            </w:pPr>
            <w:r w:rsidRPr="00D00974">
              <w:rPr>
                <w:b/>
                <w:bCs/>
              </w:rPr>
              <w:t>Training data</w:t>
            </w:r>
          </w:p>
        </w:tc>
        <w:tc>
          <w:tcPr>
            <w:tcW w:w="1848" w:type="dxa"/>
          </w:tcPr>
          <w:p w14:paraId="089833D4" w14:textId="0A708173" w:rsidR="00CE5E92" w:rsidRPr="00D00974" w:rsidRDefault="00B11AE0" w:rsidP="0096249A">
            <w:pPr>
              <w:jc w:val="center"/>
              <w:rPr>
                <w:b/>
                <w:bCs/>
              </w:rPr>
            </w:pPr>
            <w:r w:rsidRPr="00D00974">
              <w:rPr>
                <w:b/>
                <w:bCs/>
              </w:rPr>
              <w:t>Accuracy of 7 emotion</w:t>
            </w:r>
          </w:p>
        </w:tc>
        <w:tc>
          <w:tcPr>
            <w:tcW w:w="1849" w:type="dxa"/>
          </w:tcPr>
          <w:p w14:paraId="5208F11B" w14:textId="6BFDA0F3" w:rsidR="00CE5E92" w:rsidRPr="00D00974" w:rsidRDefault="00B11AE0" w:rsidP="0096249A">
            <w:pPr>
              <w:jc w:val="center"/>
              <w:rPr>
                <w:b/>
                <w:bCs/>
              </w:rPr>
            </w:pPr>
            <w:r w:rsidRPr="00D00974">
              <w:rPr>
                <w:b/>
                <w:bCs/>
              </w:rPr>
              <w:t>Paper</w:t>
            </w:r>
          </w:p>
        </w:tc>
        <w:tc>
          <w:tcPr>
            <w:tcW w:w="1849" w:type="dxa"/>
          </w:tcPr>
          <w:p w14:paraId="3C166F47" w14:textId="4F049DD1" w:rsidR="00CE5E92" w:rsidRPr="00D00974" w:rsidRDefault="00B11AE0" w:rsidP="0096249A">
            <w:pPr>
              <w:jc w:val="center"/>
              <w:rPr>
                <w:b/>
                <w:bCs/>
              </w:rPr>
            </w:pPr>
            <w:r w:rsidRPr="00D00974">
              <w:rPr>
                <w:b/>
                <w:bCs/>
              </w:rPr>
              <w:t>Year</w:t>
            </w:r>
          </w:p>
        </w:tc>
      </w:tr>
      <w:tr w:rsidR="001B4EB5" w14:paraId="6FB3B9AF" w14:textId="77777777" w:rsidTr="00CE5E92">
        <w:tc>
          <w:tcPr>
            <w:tcW w:w="1848" w:type="dxa"/>
          </w:tcPr>
          <w:p w14:paraId="7B928220" w14:textId="2341CFC0" w:rsidR="00CE5E92" w:rsidRDefault="00B11AE0" w:rsidP="0096249A">
            <w:pPr>
              <w:jc w:val="center"/>
            </w:pPr>
            <w:r>
              <w:t>Emotion-GCN</w:t>
            </w:r>
          </w:p>
        </w:tc>
        <w:tc>
          <w:tcPr>
            <w:tcW w:w="1848" w:type="dxa"/>
          </w:tcPr>
          <w:p w14:paraId="3E970FB8" w14:textId="5F725598" w:rsidR="00CE5E92" w:rsidRDefault="0025518F" w:rsidP="0096249A">
            <w:pPr>
              <w:jc w:val="center"/>
            </w:pPr>
            <w:r>
              <w:t>Manually annotated Affec</w:t>
            </w:r>
            <w:r w:rsidR="0025559F">
              <w:t>tN</w:t>
            </w:r>
            <w:r>
              <w:t>et</w:t>
            </w:r>
          </w:p>
        </w:tc>
        <w:tc>
          <w:tcPr>
            <w:tcW w:w="1848" w:type="dxa"/>
          </w:tcPr>
          <w:p w14:paraId="4442D6B1" w14:textId="7A424CB0" w:rsidR="00CE5E92" w:rsidRDefault="00B80BB5" w:rsidP="0096249A">
            <w:pPr>
              <w:jc w:val="center"/>
            </w:pPr>
            <w:r>
              <w:t>66.34</w:t>
            </w:r>
          </w:p>
        </w:tc>
        <w:tc>
          <w:tcPr>
            <w:tcW w:w="1849" w:type="dxa"/>
          </w:tcPr>
          <w:p w14:paraId="53331DC4" w14:textId="37694B49" w:rsidR="00CE5E92" w:rsidRPr="001C767C" w:rsidRDefault="00022F11" w:rsidP="0096249A">
            <w:pPr>
              <w:jc w:val="center"/>
            </w:pPr>
            <w:hyperlink r:id="rId281" w:history="1">
              <w:r w:rsidR="001C767C" w:rsidRPr="001C767C">
                <w:t>Exploiting Emotional Dependencies with Graph Convolutional Networks for Facial Expression Recognition</w:t>
              </w:r>
            </w:hyperlink>
          </w:p>
        </w:tc>
        <w:tc>
          <w:tcPr>
            <w:tcW w:w="1849" w:type="dxa"/>
          </w:tcPr>
          <w:p w14:paraId="2D80DE50" w14:textId="12E79CBD" w:rsidR="00CE5E92" w:rsidRDefault="00985765" w:rsidP="0096249A">
            <w:pPr>
              <w:jc w:val="center"/>
            </w:pPr>
            <w:r>
              <w:t>2021</w:t>
            </w:r>
          </w:p>
          <w:p w14:paraId="20CE9575" w14:textId="77777777" w:rsidR="00985765" w:rsidRDefault="00985765" w:rsidP="0096249A">
            <w:pPr>
              <w:jc w:val="center"/>
            </w:pPr>
          </w:p>
          <w:p w14:paraId="6B09BD65" w14:textId="43DD6DEA" w:rsidR="00985765" w:rsidRPr="00985765" w:rsidRDefault="00985765" w:rsidP="0096249A">
            <w:pPr>
              <w:jc w:val="center"/>
            </w:pPr>
          </w:p>
        </w:tc>
      </w:tr>
      <w:tr w:rsidR="001B4EB5" w14:paraId="45F37372" w14:textId="77777777" w:rsidTr="00CE5E92">
        <w:tc>
          <w:tcPr>
            <w:tcW w:w="1848" w:type="dxa"/>
          </w:tcPr>
          <w:p w14:paraId="5CE7614A" w14:textId="14E35924" w:rsidR="00CE5E92" w:rsidRDefault="00B11AE0" w:rsidP="0096249A">
            <w:pPr>
              <w:jc w:val="center"/>
            </w:pPr>
            <w:r>
              <w:t>Multi-task</w:t>
            </w:r>
            <w:r w:rsidR="00B70FCA">
              <w:t xml:space="preserve"> EfficientNet-B0</w:t>
            </w:r>
          </w:p>
        </w:tc>
        <w:tc>
          <w:tcPr>
            <w:tcW w:w="1848" w:type="dxa"/>
          </w:tcPr>
          <w:p w14:paraId="338C3152" w14:textId="005CD781" w:rsidR="00CE5E92" w:rsidRDefault="0031231B" w:rsidP="0096249A">
            <w:pPr>
              <w:jc w:val="center"/>
            </w:pPr>
            <w:r>
              <w:t>AFEW</w:t>
            </w:r>
            <w:r w:rsidR="0025559F">
              <w:t>+VGAF+AffectNet</w:t>
            </w:r>
          </w:p>
        </w:tc>
        <w:tc>
          <w:tcPr>
            <w:tcW w:w="1848" w:type="dxa"/>
          </w:tcPr>
          <w:p w14:paraId="244CDDAC" w14:textId="0B25D247" w:rsidR="00CE5E92" w:rsidRDefault="00985765" w:rsidP="0096249A">
            <w:pPr>
              <w:jc w:val="center"/>
            </w:pPr>
            <w:r>
              <w:t>65.74</w:t>
            </w:r>
          </w:p>
        </w:tc>
        <w:tc>
          <w:tcPr>
            <w:tcW w:w="1849" w:type="dxa"/>
          </w:tcPr>
          <w:p w14:paraId="33E0E2E1" w14:textId="4E985CE5" w:rsidR="00CE5E92" w:rsidRDefault="00022F11" w:rsidP="0096249A">
            <w:pPr>
              <w:jc w:val="center"/>
            </w:pPr>
            <w:hyperlink r:id="rId282" w:history="1">
              <w:r w:rsidR="00B604C3" w:rsidRPr="0096249A">
                <w:t>Facial expression and attributes recognition based on multi-task learning of lightweight neural networks</w:t>
              </w:r>
            </w:hyperlink>
          </w:p>
        </w:tc>
        <w:tc>
          <w:tcPr>
            <w:tcW w:w="1849" w:type="dxa"/>
          </w:tcPr>
          <w:p w14:paraId="556CB1F2" w14:textId="48244950" w:rsidR="00CE5E92" w:rsidRDefault="00AB389D" w:rsidP="0096249A">
            <w:pPr>
              <w:jc w:val="center"/>
            </w:pPr>
            <w:r>
              <w:t>2021</w:t>
            </w:r>
          </w:p>
        </w:tc>
      </w:tr>
      <w:tr w:rsidR="001B4EB5" w14:paraId="4F015729" w14:textId="77777777" w:rsidTr="00CE5E92">
        <w:tc>
          <w:tcPr>
            <w:tcW w:w="1848" w:type="dxa"/>
          </w:tcPr>
          <w:p w14:paraId="27A0B0C9" w14:textId="034FDEBD" w:rsidR="00CE5E92" w:rsidRDefault="00B70FCA" w:rsidP="0096249A">
            <w:pPr>
              <w:jc w:val="center"/>
            </w:pPr>
            <w:r>
              <w:t>Distilled student</w:t>
            </w:r>
          </w:p>
        </w:tc>
        <w:tc>
          <w:tcPr>
            <w:tcW w:w="1848" w:type="dxa"/>
          </w:tcPr>
          <w:p w14:paraId="5AAAD6B9" w14:textId="1E761B1B" w:rsidR="00CE5E92" w:rsidRDefault="00A103D2" w:rsidP="0096249A">
            <w:pPr>
              <w:jc w:val="center"/>
            </w:pPr>
            <w:r>
              <w:t>Google Facial Expression Comparison+</w:t>
            </w:r>
            <w:r w:rsidR="0014743E">
              <w:t>AffectNet</w:t>
            </w:r>
          </w:p>
        </w:tc>
        <w:tc>
          <w:tcPr>
            <w:tcW w:w="1848" w:type="dxa"/>
          </w:tcPr>
          <w:p w14:paraId="66FC70E3" w14:textId="488DF8E9" w:rsidR="00CE5E92" w:rsidRDefault="00F36420" w:rsidP="0096249A">
            <w:pPr>
              <w:jc w:val="center"/>
            </w:pPr>
            <w:r>
              <w:t>65</w:t>
            </w:r>
            <w:r w:rsidR="00B604C3">
              <w:t>.</w:t>
            </w:r>
            <w:r w:rsidR="003D35A5">
              <w:t>4</w:t>
            </w:r>
          </w:p>
        </w:tc>
        <w:tc>
          <w:tcPr>
            <w:tcW w:w="1849" w:type="dxa"/>
          </w:tcPr>
          <w:p w14:paraId="7D83B410" w14:textId="396E1D1D" w:rsidR="00CE5E92" w:rsidRDefault="00022F11" w:rsidP="0096249A">
            <w:pPr>
              <w:jc w:val="center"/>
            </w:pPr>
            <w:hyperlink r:id="rId283" w:history="1">
              <w:r w:rsidR="00B604C3" w:rsidRPr="0096249A">
                <w:t>Leveraging Recent Advances in Deep Learning for Audio-Visual Emotion Recognition</w:t>
              </w:r>
            </w:hyperlink>
          </w:p>
        </w:tc>
        <w:tc>
          <w:tcPr>
            <w:tcW w:w="1849" w:type="dxa"/>
          </w:tcPr>
          <w:p w14:paraId="409FD6D4" w14:textId="166F4061" w:rsidR="00CE5E92" w:rsidRDefault="00AB389D" w:rsidP="0096249A">
            <w:pPr>
              <w:jc w:val="center"/>
            </w:pPr>
            <w:r>
              <w:t>2021</w:t>
            </w:r>
          </w:p>
        </w:tc>
      </w:tr>
      <w:tr w:rsidR="001B4EB5" w14:paraId="553EEC0B" w14:textId="77777777" w:rsidTr="00CE5E92">
        <w:tc>
          <w:tcPr>
            <w:tcW w:w="1848" w:type="dxa"/>
          </w:tcPr>
          <w:p w14:paraId="01799910" w14:textId="58A088A1" w:rsidR="00CE5E92" w:rsidRDefault="00B70FCA" w:rsidP="0096249A">
            <w:pPr>
              <w:jc w:val="center"/>
            </w:pPr>
            <w:r>
              <w:t>PAENet</w:t>
            </w:r>
          </w:p>
        </w:tc>
        <w:tc>
          <w:tcPr>
            <w:tcW w:w="1848" w:type="dxa"/>
          </w:tcPr>
          <w:p w14:paraId="30F1B422" w14:textId="5C486C29" w:rsidR="00CE5E92" w:rsidRDefault="001B4EB5" w:rsidP="0096249A">
            <w:pPr>
              <w:jc w:val="center"/>
            </w:pPr>
            <w:r>
              <w:t>FotW/Chalearn+VGGFace2+AffectNet</w:t>
            </w:r>
          </w:p>
        </w:tc>
        <w:tc>
          <w:tcPr>
            <w:tcW w:w="1848" w:type="dxa"/>
          </w:tcPr>
          <w:p w14:paraId="43985478" w14:textId="0992D6CB" w:rsidR="00CE5E92" w:rsidRDefault="007540CC" w:rsidP="0096249A">
            <w:pPr>
              <w:jc w:val="center"/>
            </w:pPr>
            <w:r>
              <w:t>65.2</w:t>
            </w:r>
            <w:r w:rsidR="003D35A5">
              <w:t>9</w:t>
            </w:r>
          </w:p>
        </w:tc>
        <w:tc>
          <w:tcPr>
            <w:tcW w:w="1849" w:type="dxa"/>
          </w:tcPr>
          <w:p w14:paraId="45ED55F3" w14:textId="438F9D96" w:rsidR="00CE5E92" w:rsidRDefault="00022F11" w:rsidP="0096249A">
            <w:pPr>
              <w:jc w:val="center"/>
            </w:pPr>
            <w:hyperlink r:id="rId284" w:history="1">
              <w:r w:rsidR="00043634" w:rsidRPr="0096249A">
                <w:t>Increasingly Packing Multiple Facial-Informatics Modules in A Unified Deep-Learning Model via Lifelong Learning</w:t>
              </w:r>
            </w:hyperlink>
          </w:p>
        </w:tc>
        <w:tc>
          <w:tcPr>
            <w:tcW w:w="1849" w:type="dxa"/>
          </w:tcPr>
          <w:p w14:paraId="3D071F0C" w14:textId="5FA850F8" w:rsidR="00CE5E92" w:rsidRDefault="00043634" w:rsidP="0096249A">
            <w:pPr>
              <w:jc w:val="center"/>
            </w:pPr>
            <w:r>
              <w:t>2019</w:t>
            </w:r>
          </w:p>
        </w:tc>
      </w:tr>
      <w:tr w:rsidR="001B4EB5" w14:paraId="2D04C419" w14:textId="77777777" w:rsidTr="00CE5E92">
        <w:tc>
          <w:tcPr>
            <w:tcW w:w="1848" w:type="dxa"/>
          </w:tcPr>
          <w:p w14:paraId="69F25648" w14:textId="3856EC04" w:rsidR="00CE5E92" w:rsidRDefault="00B70FCA" w:rsidP="0096249A">
            <w:pPr>
              <w:jc w:val="center"/>
            </w:pPr>
            <w:r>
              <w:t>ARM</w:t>
            </w:r>
          </w:p>
        </w:tc>
        <w:tc>
          <w:tcPr>
            <w:tcW w:w="1848" w:type="dxa"/>
          </w:tcPr>
          <w:p w14:paraId="10E504C4" w14:textId="345EE8D1" w:rsidR="00CE5E92" w:rsidRDefault="009C4432" w:rsidP="0096249A">
            <w:pPr>
              <w:jc w:val="center"/>
            </w:pPr>
            <w:r>
              <w:t>RAF-DB+</w:t>
            </w:r>
            <w:r w:rsidR="00365CD7">
              <w:t xml:space="preserve"> SFEW+ AffectNet</w:t>
            </w:r>
          </w:p>
        </w:tc>
        <w:tc>
          <w:tcPr>
            <w:tcW w:w="1848" w:type="dxa"/>
          </w:tcPr>
          <w:p w14:paraId="3CF4894D" w14:textId="35F9F5E5" w:rsidR="00CE5E92" w:rsidRDefault="00380713" w:rsidP="0096249A">
            <w:pPr>
              <w:jc w:val="center"/>
            </w:pPr>
            <w:r w:rsidRPr="0096249A">
              <w:t>65.2</w:t>
            </w:r>
          </w:p>
        </w:tc>
        <w:tc>
          <w:tcPr>
            <w:tcW w:w="1849" w:type="dxa"/>
          </w:tcPr>
          <w:p w14:paraId="0C442E5C" w14:textId="028817D7" w:rsidR="00CE5E92" w:rsidRDefault="00022F11" w:rsidP="0096249A">
            <w:pPr>
              <w:jc w:val="center"/>
            </w:pPr>
            <w:hyperlink r:id="rId285" w:history="1">
              <w:r w:rsidR="00D80DEF" w:rsidRPr="0096249A">
                <w:t>Learning to Amend Facial Expression Representation via De-albino and Affinity</w:t>
              </w:r>
            </w:hyperlink>
          </w:p>
        </w:tc>
        <w:tc>
          <w:tcPr>
            <w:tcW w:w="1849" w:type="dxa"/>
          </w:tcPr>
          <w:p w14:paraId="2EB33BAA" w14:textId="1DCA1954" w:rsidR="00CE5E92" w:rsidRDefault="005E4A71" w:rsidP="0096249A">
            <w:pPr>
              <w:jc w:val="center"/>
            </w:pPr>
            <w:r>
              <w:t>2021</w:t>
            </w:r>
          </w:p>
        </w:tc>
      </w:tr>
      <w:tr w:rsidR="001B4EB5" w14:paraId="12825C47" w14:textId="77777777" w:rsidTr="00CE5E92">
        <w:tc>
          <w:tcPr>
            <w:tcW w:w="1848" w:type="dxa"/>
          </w:tcPr>
          <w:p w14:paraId="2AE3B6AB" w14:textId="5B08C79F" w:rsidR="00CE5E92" w:rsidRDefault="00B70FCA" w:rsidP="0096249A">
            <w:pPr>
              <w:jc w:val="center"/>
            </w:pPr>
            <w:r>
              <w:t>DACL</w:t>
            </w:r>
          </w:p>
        </w:tc>
        <w:tc>
          <w:tcPr>
            <w:tcW w:w="1848" w:type="dxa"/>
          </w:tcPr>
          <w:p w14:paraId="7CE391D0" w14:textId="2884B72F" w:rsidR="00CE5E92" w:rsidRDefault="005E4A71" w:rsidP="0096249A">
            <w:pPr>
              <w:jc w:val="center"/>
            </w:pPr>
            <w:r>
              <w:t>AffectNet</w:t>
            </w:r>
          </w:p>
        </w:tc>
        <w:tc>
          <w:tcPr>
            <w:tcW w:w="1848" w:type="dxa"/>
          </w:tcPr>
          <w:p w14:paraId="415DD4A5" w14:textId="3BB1E1DF" w:rsidR="00CE5E92" w:rsidRDefault="005E4A71" w:rsidP="0096249A">
            <w:pPr>
              <w:jc w:val="center"/>
            </w:pPr>
            <w:r>
              <w:t>65.2</w:t>
            </w:r>
          </w:p>
        </w:tc>
        <w:tc>
          <w:tcPr>
            <w:tcW w:w="1849" w:type="dxa"/>
          </w:tcPr>
          <w:p w14:paraId="47B38FFD" w14:textId="798F81B4" w:rsidR="00CE5E92" w:rsidRDefault="00022F11" w:rsidP="0096249A">
            <w:pPr>
              <w:jc w:val="center"/>
            </w:pPr>
            <w:hyperlink r:id="rId286" w:history="1">
              <w:r w:rsidR="004F4652" w:rsidRPr="0096249A">
                <w:t xml:space="preserve">Facial Expression Recognition in </w:t>
              </w:r>
              <w:r w:rsidR="004F4652" w:rsidRPr="0096249A">
                <w:lastRenderedPageBreak/>
                <w:t>the Wild via Deep Attentive Center Loss</w:t>
              </w:r>
            </w:hyperlink>
          </w:p>
        </w:tc>
        <w:tc>
          <w:tcPr>
            <w:tcW w:w="1849" w:type="dxa"/>
          </w:tcPr>
          <w:p w14:paraId="4EA7B2C7" w14:textId="164E0602" w:rsidR="00CE5E92" w:rsidRDefault="004F4652" w:rsidP="0096249A">
            <w:pPr>
              <w:jc w:val="center"/>
            </w:pPr>
            <w:r>
              <w:lastRenderedPageBreak/>
              <w:t>2021</w:t>
            </w:r>
          </w:p>
        </w:tc>
      </w:tr>
      <w:tr w:rsidR="001B4EB5" w14:paraId="24D89E3C" w14:textId="77777777" w:rsidTr="00CE5E92">
        <w:tc>
          <w:tcPr>
            <w:tcW w:w="1848" w:type="dxa"/>
          </w:tcPr>
          <w:p w14:paraId="2E1ADD6C" w14:textId="2A0AA7C2" w:rsidR="00CE5E92" w:rsidRDefault="00B70FCA" w:rsidP="0096249A">
            <w:pPr>
              <w:jc w:val="center"/>
            </w:pPr>
            <w:r>
              <w:t>CPG</w:t>
            </w:r>
          </w:p>
        </w:tc>
        <w:tc>
          <w:tcPr>
            <w:tcW w:w="1848" w:type="dxa"/>
          </w:tcPr>
          <w:p w14:paraId="57AD329A" w14:textId="721F2715" w:rsidR="00CE5E92" w:rsidRDefault="00EF6C42" w:rsidP="0096249A">
            <w:pPr>
              <w:jc w:val="center"/>
            </w:pPr>
            <w:r>
              <w:t>VGGFace2+AffectNet</w:t>
            </w:r>
          </w:p>
        </w:tc>
        <w:tc>
          <w:tcPr>
            <w:tcW w:w="1848" w:type="dxa"/>
          </w:tcPr>
          <w:p w14:paraId="2A7B2AE5" w14:textId="126959C4" w:rsidR="00CE5E92" w:rsidRDefault="006E28FF" w:rsidP="0096249A">
            <w:pPr>
              <w:jc w:val="center"/>
            </w:pPr>
            <w:r>
              <w:t>63.57</w:t>
            </w:r>
          </w:p>
        </w:tc>
        <w:tc>
          <w:tcPr>
            <w:tcW w:w="1849" w:type="dxa"/>
          </w:tcPr>
          <w:p w14:paraId="52294AB6" w14:textId="5A880B4A" w:rsidR="00CE5E92" w:rsidRDefault="00022F11" w:rsidP="0096249A">
            <w:pPr>
              <w:jc w:val="center"/>
            </w:pPr>
            <w:hyperlink r:id="rId287" w:history="1">
              <w:r w:rsidR="0085422D" w:rsidRPr="0096249A">
                <w:t>Compacting, Picking and Growing for Unforgetting Continual Learning</w:t>
              </w:r>
            </w:hyperlink>
          </w:p>
        </w:tc>
        <w:tc>
          <w:tcPr>
            <w:tcW w:w="1849" w:type="dxa"/>
          </w:tcPr>
          <w:p w14:paraId="5C547F9B" w14:textId="7E2CF63E" w:rsidR="00CE5E92" w:rsidRDefault="00D80558" w:rsidP="0096249A">
            <w:pPr>
              <w:jc w:val="center"/>
            </w:pPr>
            <w:r>
              <w:t>2019</w:t>
            </w:r>
          </w:p>
          <w:p w14:paraId="7337DEDD" w14:textId="77777777" w:rsidR="00D80558" w:rsidRDefault="00D80558" w:rsidP="0096249A">
            <w:pPr>
              <w:jc w:val="center"/>
            </w:pPr>
          </w:p>
          <w:p w14:paraId="152418D0" w14:textId="30B036ED" w:rsidR="00D80558" w:rsidRPr="00D80558" w:rsidRDefault="00D80558" w:rsidP="0096249A">
            <w:pPr>
              <w:jc w:val="center"/>
            </w:pPr>
          </w:p>
        </w:tc>
      </w:tr>
      <w:tr w:rsidR="001B4EB5" w14:paraId="57AED6EB" w14:textId="77777777" w:rsidTr="00CE5E92">
        <w:tc>
          <w:tcPr>
            <w:tcW w:w="1848" w:type="dxa"/>
          </w:tcPr>
          <w:p w14:paraId="253B1FE4" w14:textId="6ADC14C0" w:rsidR="00CE5E92" w:rsidRDefault="00B70FCA" w:rsidP="0096249A">
            <w:pPr>
              <w:jc w:val="center"/>
            </w:pPr>
            <w:r>
              <w:t>CAKE</w:t>
            </w:r>
          </w:p>
        </w:tc>
        <w:tc>
          <w:tcPr>
            <w:tcW w:w="1848" w:type="dxa"/>
          </w:tcPr>
          <w:p w14:paraId="68433B3A" w14:textId="0BDAB761" w:rsidR="00CE5E92" w:rsidRDefault="0087528A" w:rsidP="0096249A">
            <w:pPr>
              <w:jc w:val="center"/>
            </w:pPr>
            <w:r>
              <w:t>AffectNet</w:t>
            </w:r>
          </w:p>
        </w:tc>
        <w:tc>
          <w:tcPr>
            <w:tcW w:w="1848" w:type="dxa"/>
          </w:tcPr>
          <w:p w14:paraId="76441242" w14:textId="3E802E4B" w:rsidR="00CE5E92" w:rsidRDefault="00B2282B" w:rsidP="0096249A">
            <w:pPr>
              <w:jc w:val="center"/>
            </w:pPr>
            <w:r>
              <w:t>61.7</w:t>
            </w:r>
          </w:p>
        </w:tc>
        <w:tc>
          <w:tcPr>
            <w:tcW w:w="1849" w:type="dxa"/>
          </w:tcPr>
          <w:p w14:paraId="2C7D6749" w14:textId="68A30D0C" w:rsidR="00CE5E92" w:rsidRDefault="00022F11" w:rsidP="0096249A">
            <w:pPr>
              <w:jc w:val="center"/>
            </w:pPr>
            <w:hyperlink r:id="rId288" w:history="1">
              <w:r w:rsidR="00B2282B" w:rsidRPr="0096249A">
                <w:t>CAKE: Compact and Accurate K-dimensional representation of Emotion</w:t>
              </w:r>
            </w:hyperlink>
          </w:p>
        </w:tc>
        <w:tc>
          <w:tcPr>
            <w:tcW w:w="1849" w:type="dxa"/>
          </w:tcPr>
          <w:p w14:paraId="61F0385B" w14:textId="3BF8806F" w:rsidR="00CE5E92" w:rsidRDefault="003666C0" w:rsidP="0096249A">
            <w:pPr>
              <w:jc w:val="center"/>
            </w:pPr>
            <w:r>
              <w:t>2018</w:t>
            </w:r>
          </w:p>
        </w:tc>
      </w:tr>
      <w:tr w:rsidR="001B4EB5" w14:paraId="278EF6E1" w14:textId="77777777" w:rsidTr="00CE5E92">
        <w:tc>
          <w:tcPr>
            <w:tcW w:w="1848" w:type="dxa"/>
          </w:tcPr>
          <w:p w14:paraId="6977E9BC" w14:textId="22AF7E71" w:rsidR="00CE5E92" w:rsidRDefault="00B70FCA" w:rsidP="0096249A">
            <w:pPr>
              <w:jc w:val="center"/>
            </w:pPr>
            <w:r>
              <w:t>Facial</w:t>
            </w:r>
            <w:r w:rsidR="006443D7">
              <w:t xml:space="preserve"> Motion Prior Network</w:t>
            </w:r>
          </w:p>
        </w:tc>
        <w:tc>
          <w:tcPr>
            <w:tcW w:w="1848" w:type="dxa"/>
          </w:tcPr>
          <w:p w14:paraId="384EAE82" w14:textId="3CBE3F88" w:rsidR="00CE5E92" w:rsidRDefault="00080674" w:rsidP="0096249A">
            <w:pPr>
              <w:jc w:val="center"/>
            </w:pPr>
            <w:r>
              <w:t>AffectNet</w:t>
            </w:r>
          </w:p>
        </w:tc>
        <w:tc>
          <w:tcPr>
            <w:tcW w:w="1848" w:type="dxa"/>
          </w:tcPr>
          <w:p w14:paraId="3D898991" w14:textId="31028C27" w:rsidR="00CE5E92" w:rsidRDefault="005D649D" w:rsidP="0096249A">
            <w:pPr>
              <w:jc w:val="center"/>
            </w:pPr>
            <w:r>
              <w:t>61.52</w:t>
            </w:r>
          </w:p>
        </w:tc>
        <w:tc>
          <w:tcPr>
            <w:tcW w:w="1849" w:type="dxa"/>
          </w:tcPr>
          <w:p w14:paraId="606F5F6F" w14:textId="48C0E71E" w:rsidR="00CE5E92" w:rsidRDefault="00022F11" w:rsidP="0096249A">
            <w:pPr>
              <w:jc w:val="center"/>
            </w:pPr>
            <w:hyperlink r:id="rId289" w:history="1">
              <w:r w:rsidR="0096249A" w:rsidRPr="0096249A">
                <w:t>Facial Motion Prior Networks for Facial Expression Recognition</w:t>
              </w:r>
            </w:hyperlink>
          </w:p>
        </w:tc>
        <w:tc>
          <w:tcPr>
            <w:tcW w:w="1849" w:type="dxa"/>
          </w:tcPr>
          <w:p w14:paraId="2BAD0469" w14:textId="16B8AB7A" w:rsidR="00CE5E92" w:rsidRDefault="0096249A" w:rsidP="0096249A">
            <w:pPr>
              <w:jc w:val="center"/>
            </w:pPr>
            <w:r>
              <w:t>2019</w:t>
            </w:r>
          </w:p>
        </w:tc>
      </w:tr>
      <w:tr w:rsidR="001B4EB5" w14:paraId="50F0E608" w14:textId="77777777" w:rsidTr="00CE5E92">
        <w:tc>
          <w:tcPr>
            <w:tcW w:w="1848" w:type="dxa"/>
          </w:tcPr>
          <w:p w14:paraId="4EF2E373" w14:textId="31AA836A" w:rsidR="006443D7" w:rsidRDefault="006443D7" w:rsidP="0096249A">
            <w:pPr>
              <w:jc w:val="center"/>
            </w:pPr>
            <w:r>
              <w:t>CNNs and BOVW+</w:t>
            </w:r>
            <w:r w:rsidR="00B60D85">
              <w:t>local SVM</w:t>
            </w:r>
          </w:p>
        </w:tc>
        <w:tc>
          <w:tcPr>
            <w:tcW w:w="1848" w:type="dxa"/>
          </w:tcPr>
          <w:p w14:paraId="570C8220" w14:textId="3C5FA809" w:rsidR="006443D7" w:rsidRDefault="00080674" w:rsidP="0096249A">
            <w:pPr>
              <w:jc w:val="center"/>
            </w:pPr>
            <w:r>
              <w:t>AffectNet</w:t>
            </w:r>
          </w:p>
        </w:tc>
        <w:tc>
          <w:tcPr>
            <w:tcW w:w="1848" w:type="dxa"/>
          </w:tcPr>
          <w:p w14:paraId="15E8ED2E" w14:textId="354547F3" w:rsidR="006443D7" w:rsidRDefault="0096249A" w:rsidP="0096249A">
            <w:pPr>
              <w:jc w:val="center"/>
            </w:pPr>
            <w:r>
              <w:t>59.58</w:t>
            </w:r>
          </w:p>
        </w:tc>
        <w:tc>
          <w:tcPr>
            <w:tcW w:w="1849" w:type="dxa"/>
          </w:tcPr>
          <w:p w14:paraId="72941856" w14:textId="4542CC0D" w:rsidR="006443D7" w:rsidRDefault="00022F11" w:rsidP="0096249A">
            <w:pPr>
              <w:jc w:val="center"/>
            </w:pPr>
            <w:hyperlink r:id="rId290" w:history="1">
              <w:r w:rsidR="0096249A" w:rsidRPr="0096249A">
                <w:t>Local Learning with Deep and Handcrafted Features for Facial Expression Recognition</w:t>
              </w:r>
            </w:hyperlink>
          </w:p>
          <w:p w14:paraId="23DFB23D" w14:textId="26B1158A" w:rsidR="0096249A" w:rsidRPr="0096249A" w:rsidRDefault="0096249A" w:rsidP="0096249A">
            <w:pPr>
              <w:jc w:val="center"/>
            </w:pPr>
          </w:p>
        </w:tc>
        <w:tc>
          <w:tcPr>
            <w:tcW w:w="1849" w:type="dxa"/>
          </w:tcPr>
          <w:p w14:paraId="57C58E4C" w14:textId="32EFFDF9" w:rsidR="006443D7" w:rsidRDefault="0096249A" w:rsidP="0096249A">
            <w:pPr>
              <w:jc w:val="center"/>
            </w:pPr>
            <w:r>
              <w:t>2019</w:t>
            </w:r>
          </w:p>
        </w:tc>
      </w:tr>
      <w:tr w:rsidR="001B4EB5" w14:paraId="03662F45" w14:textId="77777777" w:rsidTr="00CE5E92">
        <w:tc>
          <w:tcPr>
            <w:tcW w:w="1848" w:type="dxa"/>
          </w:tcPr>
          <w:p w14:paraId="3BCE0441" w14:textId="7EDB3E55" w:rsidR="00B60D85" w:rsidRPr="00D00974" w:rsidRDefault="00B60D85" w:rsidP="0096249A">
            <w:pPr>
              <w:jc w:val="center"/>
              <w:rPr>
                <w:b/>
                <w:bCs/>
              </w:rPr>
            </w:pPr>
            <w:r w:rsidRPr="00D00974">
              <w:rPr>
                <w:b/>
                <w:bCs/>
              </w:rPr>
              <w:t>ResNet101V2 fine-tuned</w:t>
            </w:r>
          </w:p>
        </w:tc>
        <w:tc>
          <w:tcPr>
            <w:tcW w:w="1848" w:type="dxa"/>
          </w:tcPr>
          <w:p w14:paraId="698600A9" w14:textId="4E2850F4" w:rsidR="00B60D85" w:rsidRPr="00D00974" w:rsidRDefault="00C20BE4" w:rsidP="0096249A">
            <w:pPr>
              <w:jc w:val="center"/>
              <w:rPr>
                <w:b/>
                <w:bCs/>
              </w:rPr>
            </w:pPr>
            <w:r w:rsidRPr="00D00974">
              <w:rPr>
                <w:b/>
                <w:bCs/>
              </w:rPr>
              <w:t>AffectNet</w:t>
            </w:r>
          </w:p>
        </w:tc>
        <w:tc>
          <w:tcPr>
            <w:tcW w:w="1848" w:type="dxa"/>
          </w:tcPr>
          <w:p w14:paraId="54D4456F" w14:textId="257CA572" w:rsidR="00B60D85" w:rsidRPr="00D00974" w:rsidRDefault="00C20BE4" w:rsidP="0096249A">
            <w:pPr>
              <w:jc w:val="center"/>
              <w:rPr>
                <w:b/>
                <w:bCs/>
              </w:rPr>
            </w:pPr>
            <w:r w:rsidRPr="00D00974">
              <w:rPr>
                <w:b/>
                <w:bCs/>
              </w:rPr>
              <w:t>4</w:t>
            </w:r>
            <w:r w:rsidR="00797FD4">
              <w:rPr>
                <w:b/>
                <w:bCs/>
              </w:rPr>
              <w:t>6</w:t>
            </w:r>
            <w:r w:rsidRPr="00D00974">
              <w:rPr>
                <w:b/>
                <w:bCs/>
              </w:rPr>
              <w:t>.</w:t>
            </w:r>
            <w:r w:rsidR="008C2AFB">
              <w:rPr>
                <w:b/>
                <w:bCs/>
              </w:rPr>
              <w:t>53</w:t>
            </w:r>
          </w:p>
        </w:tc>
        <w:tc>
          <w:tcPr>
            <w:tcW w:w="1849" w:type="dxa"/>
          </w:tcPr>
          <w:sdt>
            <w:sdtPr>
              <w:rPr>
                <w:rFonts w:eastAsiaTheme="minorHAnsi"/>
                <w:b/>
                <w:bCs/>
                <w:lang w:val="en-GB"/>
              </w:rPr>
              <w:alias w:val="Title"/>
              <w:tag w:val=""/>
              <w:id w:val="-1625458666"/>
              <w:dataBinding w:prefixMappings="xmlns:ns0='http://purl.org/dc/elements/1.1/' xmlns:ns1='http://schemas.openxmlformats.org/package/2006/metadata/core-properties' " w:xpath="/ns1:coreProperties[1]/ns0:title[1]" w:storeItemID="{6C3C8BC8-F283-45AE-878A-BAB7291924A1}"/>
              <w:text/>
            </w:sdtPr>
            <w:sdtEndPr/>
            <w:sdtContent>
              <w:p w14:paraId="1A96C488" w14:textId="77777777" w:rsidR="00C5218D" w:rsidRPr="00181E59" w:rsidRDefault="00C5218D" w:rsidP="00C5218D">
                <w:pPr>
                  <w:pStyle w:val="NoSpacing"/>
                  <w:jc w:val="center"/>
                  <w:rPr>
                    <w:rFonts w:eastAsiaTheme="minorHAnsi"/>
                    <w:b/>
                    <w:bCs/>
                    <w:lang w:val="en-GB"/>
                  </w:rPr>
                </w:pPr>
                <w:r w:rsidRPr="00181E59">
                  <w:rPr>
                    <w:rFonts w:eastAsiaTheme="minorHAnsi"/>
                    <w:b/>
                    <w:bCs/>
                    <w:lang w:val="en-GB"/>
                  </w:rPr>
                  <w:t>Machine Learning-based Automated Facial Emotion Recognition</w:t>
                </w:r>
              </w:p>
            </w:sdtContent>
          </w:sdt>
          <w:p w14:paraId="6E789EB2" w14:textId="77777777" w:rsidR="00B60D85" w:rsidRPr="00D00974" w:rsidRDefault="00B60D85" w:rsidP="0096249A">
            <w:pPr>
              <w:jc w:val="center"/>
              <w:rPr>
                <w:b/>
                <w:bCs/>
              </w:rPr>
            </w:pPr>
          </w:p>
        </w:tc>
        <w:tc>
          <w:tcPr>
            <w:tcW w:w="1849" w:type="dxa"/>
          </w:tcPr>
          <w:p w14:paraId="246CF7AB" w14:textId="7339E486" w:rsidR="00B60D85" w:rsidRPr="00D00974" w:rsidRDefault="00C20BE4" w:rsidP="00D410EF">
            <w:pPr>
              <w:keepNext/>
              <w:jc w:val="center"/>
              <w:rPr>
                <w:b/>
                <w:bCs/>
              </w:rPr>
            </w:pPr>
            <w:r w:rsidRPr="00D00974">
              <w:rPr>
                <w:b/>
                <w:bCs/>
              </w:rPr>
              <w:t>2021</w:t>
            </w:r>
          </w:p>
        </w:tc>
      </w:tr>
    </w:tbl>
    <w:p w14:paraId="77873A56" w14:textId="7B57974F" w:rsidR="00ED623A" w:rsidRDefault="00D410EF" w:rsidP="00D410EF">
      <w:pPr>
        <w:pStyle w:val="Caption"/>
        <w:jc w:val="center"/>
      </w:pPr>
      <w:bookmarkStart w:id="332" w:name="_Toc80554532"/>
      <w:r>
        <w:t xml:space="preserve">Table </w:t>
      </w:r>
      <w:r w:rsidR="00022F11">
        <w:fldChar w:fldCharType="begin"/>
      </w:r>
      <w:r w:rsidR="00022F11">
        <w:instrText xml:space="preserve"> SEQ Table \* ARABIC </w:instrText>
      </w:r>
      <w:r w:rsidR="00022F11">
        <w:fldChar w:fldCharType="separate"/>
      </w:r>
      <w:r w:rsidR="002A5205">
        <w:rPr>
          <w:noProof/>
        </w:rPr>
        <w:t>7</w:t>
      </w:r>
      <w:r w:rsidR="00022F11">
        <w:rPr>
          <w:noProof/>
        </w:rPr>
        <w:fldChar w:fldCharType="end"/>
      </w:r>
      <w:r>
        <w:t>.Models comparison</w:t>
      </w:r>
      <w:bookmarkEnd w:id="332"/>
    </w:p>
    <w:p w14:paraId="098C90EC" w14:textId="77777777" w:rsidR="00FA36AA" w:rsidRDefault="00FA36AA" w:rsidP="00FA36AA">
      <w:pPr>
        <w:ind w:firstLine="720"/>
      </w:pPr>
      <w:r>
        <w:t>Table 7 shows that none of the developers have managed to produce excellent results. This is because of the AffecteNet dataset, which is a very challenging database containing pictures of people of different ethnicities and ages (Antoniadis, Filntisis, &amp; Maragos, 2021). Furthermore, according to the database’s creators, it is “heavily unbalanced” (Mollahosseini et al., 2019). In this scenario, classifiers often create a biased learning model with worse prediction accuracy for minority classes than for majority classes. This is because most commonly used classifier learning algorithms such as decision trees, backpropagation neural networks, and SVMs are designed to assume that the class distribution is relatively balanced and the cost of misclassification is equal (Zheng &amp; Jin, 2020). This explains the low accuracy of the other classes since the happy and neutral classes constitute approximately 70% of the whole dataset. The main challenge of the algorithm was to create a very robust architecture capable of learning and distinguishing the classes even if they had a small number of pictures. However, given the existing resources and the limited approaches available to satisfy the resource requirements, the model reached a reasonable accuracy.</w:t>
      </w:r>
    </w:p>
    <w:p w14:paraId="72A40C0C" w14:textId="291B784D" w:rsidR="00110B34" w:rsidRPr="005E3531" w:rsidRDefault="00FA36AA" w:rsidP="00FA36AA">
      <w:pPr>
        <w:ind w:firstLine="720"/>
      </w:pPr>
      <w:r>
        <w:t xml:space="preserve">All of the models mentioned in the table used transfer learning and image augmentation to achieve a reasonable generalisation rate. The difference was that some of the architectures were </w:t>
      </w:r>
      <w:r>
        <w:lastRenderedPageBreak/>
        <w:t>developed using more complex and deeper neural networks like DenseNet and EficientNet (Antoniadis et al., 2021; Savchenko, 2021). Other academics like Shi et al. (2021), Farzaneh and Qi (2021), Hung et al. (2019), and Kervadec et al. (2018) chose a simpler architecture like ResNet18 or ResNet50, which were trained from scratch on a dataset for face recognition like VGGFace2 or MS-CELEB-1M which have over 3 million pictures. The weights from ImageNet were then added to the models that were already trained on the aforementioned dataset. Moreover, Savchenko (2021), Schoneveld et al. (2021), Hung et al. (2019), and Shi et al.(2021) tried to solve the problem of the unbalanced dataset and added more pictures to the classes that were outnumbered. This was done by combining other available datasets, which are mentioned in the table</w:t>
      </w:r>
      <w:r w:rsidR="004B5602">
        <w:t xml:space="preserve"> 7</w:t>
      </w:r>
      <w:r>
        <w:t>. Given the conditions that were available to create the fine-tuned ResNet101V2, the experiments were a success. There is still enough room for improvement, which can be achieved by adopting more of the approaches described above.</w:t>
      </w:r>
    </w:p>
    <w:p w14:paraId="5265FB39" w14:textId="2C0CB825" w:rsidR="00DE30C4" w:rsidRDefault="00FD743D" w:rsidP="00DE30C4">
      <w:pPr>
        <w:pStyle w:val="Heading2"/>
      </w:pPr>
      <w:bookmarkStart w:id="333" w:name="_Toc80891498"/>
      <w:r w:rsidRPr="00A62E4F">
        <w:rPr>
          <w:color w:val="0070C0"/>
        </w:rPr>
        <w:t>6</w:t>
      </w:r>
      <w:r w:rsidR="00DE30C4" w:rsidRPr="00A62E4F">
        <w:rPr>
          <w:color w:val="0070C0"/>
        </w:rPr>
        <w:t>.2. Project evaluation</w:t>
      </w:r>
      <w:bookmarkEnd w:id="333"/>
    </w:p>
    <w:p w14:paraId="3FE2991A" w14:textId="77777777" w:rsidR="00180278" w:rsidRDefault="00180278" w:rsidP="00180278">
      <w:pPr>
        <w:ind w:firstLine="720"/>
      </w:pPr>
      <w:r>
        <w:t>Facial emotion recognition is a difficult job that requires an extensive understanding of psychology and artificial intelligence. Once the project’s concept was selected, research into those areas began immediately. Apart from the fundamentals of emotion recognition, machine learning, and deep learning, it was necessary to master the Python programming language. A strategy was established at the project’s inception to ensure that sufficient time was allotted for studying, coding, and writing the dissertation. The institution supplied instructional materials, online courses, a supervisor, and research materials. Regrettably, some roadblocks prolonged the procedure. The processing time was more significant than anticipated, and the resources used by the entity did not allow for the simultaneous execution of numerous activities required by other modules. As a result, the procedure had to be suspended.</w:t>
      </w:r>
    </w:p>
    <w:p w14:paraId="73184CF0" w14:textId="77777777" w:rsidR="00180278" w:rsidRDefault="00180278" w:rsidP="00180278">
      <w:pPr>
        <w:ind w:firstLine="720"/>
      </w:pPr>
      <w:r>
        <w:t>The initial plan developed appropriately worked until the moment the code needed to be halted. This happened when another project needed to be finished and submitted. This delayed the whole process by up to two months. The only change that could have been made would have been to borrow a laptop from the university powerful enough to run the other projects on it while the code for the dissertation was running on the personal laptop.</w:t>
      </w:r>
    </w:p>
    <w:p w14:paraId="064C92DF" w14:textId="77777777" w:rsidR="00180278" w:rsidRDefault="00180278" w:rsidP="00180278">
      <w:pPr>
        <w:ind w:firstLine="720"/>
      </w:pPr>
      <w:r>
        <w:t>The project’s initial goals were effectively achieved. First, the researcher read all the necessary material to grasp the basics of machine learning and deep learning. This was also feasible as a result of the university’s many online courses and modules. The methods needed to enhance the models’ performance were found by reviewing many papers on machine learning, deep learning, and facial expression detection. Additionally, these resources offered advice for determining and comprehending which software, tools, and libraries should be used to build the algorithm. Pre-trained models were carefully selected based on publications and complexity to fine-tune them without crashing the machine. The end product’s generalisation rate was compared to some of the top models that utilise the same dataset.</w:t>
      </w:r>
    </w:p>
    <w:p w14:paraId="42AB15E8" w14:textId="77777777" w:rsidR="00180278" w:rsidRDefault="00180278" w:rsidP="00180278">
      <w:pPr>
        <w:ind w:firstLine="720"/>
      </w:pPr>
      <w:r>
        <w:t xml:space="preserve">The primary disadvantage encountered was the number of resources required. Throughout the development phases, the most frequently encountered issue was computer crashing. This was due to the RAM being utilised at 100%, which caused the machine to shut down. Unfortunately, this option was also available for the GPU’s V-RAM memory. Therefore, it was necessary to determine the optimal settings that matched the GPU and RAM requirements to perform the tests. Another unexpected issue was the CPU temperature, which sometimes exceeded 100 degrees, causing the machine to shut down as a safety precaution. This occurred because of the lengthy period required to train the models, which in some instances exceeded two weeks. </w:t>
      </w:r>
    </w:p>
    <w:p w14:paraId="38743528" w14:textId="77777777" w:rsidR="00180278" w:rsidRDefault="00180278" w:rsidP="00180278">
      <w:pPr>
        <w:ind w:firstLine="720"/>
      </w:pPr>
      <w:r>
        <w:lastRenderedPageBreak/>
        <w:t>Google Colab Pro was particularly challenging to handle due to the disconnections that occurred every hour and a half while the web page was idle. Additionally, it prohibited notebooks from operating for more than 12 hours continuously and in certain instances even less depending on the amount of use. In order to use these tools, some calculation had to be made to ensure that the experiment would not exceed the total amount of time allowed and that the code was checked every hour to ensure that it had not been disconnected.</w:t>
      </w:r>
    </w:p>
    <w:p w14:paraId="5D280B22" w14:textId="77777777" w:rsidR="00180278" w:rsidRDefault="00180278" w:rsidP="00180278">
      <w:pPr>
        <w:ind w:firstLine="720"/>
      </w:pPr>
      <w:r>
        <w:t xml:space="preserve">Some ethical, legal, and social measures were considered when developing the code. If the code were to be implemented in a surveillance application, it is critical to avoid discrimination based on skin colour and ethnicity (Rhue, 2021). After testing multiple facial emotion recognition algorithms, the programs assigned more negative emotions like anger to African people. This can be avoided by using a diverse dataset with different ages and ethnicities. This is also applicable for persons with medical conditions and physical impairments, which can cause a wide range of misclassification (Horvath &amp; Vemou, 2021). </w:t>
      </w:r>
    </w:p>
    <w:p w14:paraId="1969E776" w14:textId="66716BEE" w:rsidR="00471280" w:rsidRDefault="00180278" w:rsidP="00180278">
      <w:pPr>
        <w:ind w:firstLine="720"/>
      </w:pPr>
      <w:r>
        <w:t>Furthermore, using facial emotion recognition remotely does not allow people to provide consent regarding how their data can be used. For example, by analysing facial expressions, computers may identify indications of alexithymia, a condition in which an individual is unable to comprehend their own emotions or lacks the vocabulary to explain them. This discovery may have implications for severe mental and neurological diseases such as psychosis. This kind of information can be made public and can affect the image of public figures like politicians and celebrities (Horvath &amp; Vemou, 2021). Facial emotion recognition can also be used in applications to manipulate vulnerable people at that point and force them to commit actions that they would not normally engage in, like buying goods they do not need (Horvath &amp; Vemou, 2021).</w:t>
      </w:r>
    </w:p>
    <w:p w14:paraId="041F1486" w14:textId="5FEE9839" w:rsidR="00AE78B0" w:rsidRPr="001521BB" w:rsidRDefault="00AE78B0" w:rsidP="00AE78B0">
      <w:pPr>
        <w:pStyle w:val="Heading1"/>
      </w:pPr>
      <w:bookmarkStart w:id="334" w:name="_Toc80891499"/>
      <w:r w:rsidRPr="00A62E4F">
        <w:rPr>
          <w:color w:val="0070C0"/>
        </w:rPr>
        <w:t xml:space="preserve">Chapter </w:t>
      </w:r>
      <w:r w:rsidR="00FD743D" w:rsidRPr="00A62E4F">
        <w:rPr>
          <w:color w:val="0070C0"/>
        </w:rPr>
        <w:t>7</w:t>
      </w:r>
      <w:r w:rsidRPr="00A62E4F">
        <w:rPr>
          <w:color w:val="0070C0"/>
        </w:rPr>
        <w:t>. Conclusion and recommendation</w:t>
      </w:r>
      <w:bookmarkEnd w:id="334"/>
    </w:p>
    <w:p w14:paraId="4B6B1D3E" w14:textId="77777777" w:rsidR="001E7283" w:rsidRDefault="001E7283" w:rsidP="001E7283">
      <w:pPr>
        <w:ind w:firstLine="720"/>
      </w:pPr>
      <w:r>
        <w:t>This dissertation was intended to develop an automated system for facial emotion recognition via the use of machine learning and deep learning methods. This was accomplished by training and testing several deep convolutional network designs and fine-tuning the hyper-parameters to arrive at the optimal mix. The dissertation concentrated on seven critical phases in creating an automatic FER programme: data collection, pre-processing, system design, development, training, testing, and assessment. The most critical section of the dissertation was the background knowledge that influenced the project’s conception. Additionally, it included key concepts from other academics who specialise in machine learning and deep learning during training and testing.</w:t>
      </w:r>
    </w:p>
    <w:p w14:paraId="674DB06F" w14:textId="77777777" w:rsidR="001E7283" w:rsidRDefault="001E7283" w:rsidP="001E7283">
      <w:pPr>
        <w:ind w:firstLine="720"/>
      </w:pPr>
      <w:r>
        <w:t xml:space="preserve">The experimental part was conducted using the AffectNet dataset that had been manually annotated. Four distinct deep learning neural networks were suggested for training and testing. The code was developed in eight phases, each showing critical procedures for increasing the accuracy of the models and preventing them from overfitting or underfitting. It has been shown that layers with more complete connections and fewer parameters may achieve greater accuracy than layers with just one complicated layer. However, caution should be used with the settings since an incorrect combination of neurons may decrease accuracy. Selecting the appropriate optimiser also results in an improvement in performance. Here, the tests have shown that Adam outperformed the other candidates. The learning rate of 0.001 was shown to be the most appropriate for optimisers since the other evaluated rates decreased the model’s generalisability. Adding convolutional layers improved the accuracy further but resulted in overfitting the models. The issue was solved using two regularisation techniques: dropout and L2 regularisation. The most critical step of model creation was fine-tuning the parameters since a successful model can only be accomplished by finding the optimal balance of all the parameters. Among all the models, ResNet101V2 demonstrated the </w:t>
      </w:r>
      <w:r>
        <w:lastRenderedPageBreak/>
        <w:t>greatest generality, which is why it was trained in particular environments and assessed using comparable methods. This dissertation describes and records the project’s deliverables, which include the research approach, system implementation, experimental results, and their interpretation, all of which led to a deeper knowledge of DCNN.</w:t>
      </w:r>
    </w:p>
    <w:p w14:paraId="42C6CDDF" w14:textId="1D79496A" w:rsidR="00536F57" w:rsidRDefault="001E7283" w:rsidP="001E7283">
      <w:pPr>
        <w:ind w:firstLine="720"/>
      </w:pPr>
      <w:r>
        <w:t>There is still considerable potential for further development. One possibility is to evaluate other available architectures since some may perform better in particular situations or to build a new one from the start of this job. If sufficient resources are available, models should be trained for facial recognition using large datasets such as VGGFace2 or MS-CELEB-1M before being transferred to utilise the acquired knowledge. Additionally, these weights may be merged with those acquired by training the models on the ImageNet dataset. The dataset used to create facial emotion recognition should be balanced in terms of the number of images in each class, including a range of races and ages. Other methods must then be tested, such as evaluating additional gradient descent optimisers, learning rates for individual optimisers, combinations of regularisations, and other important parameters that require rigorous hyper-tuning</w:t>
      </w:r>
      <w:r w:rsidR="00536F57">
        <w:t>.</w:t>
      </w:r>
    </w:p>
    <w:p w14:paraId="5A604123" w14:textId="659FD497" w:rsidR="00BC632D" w:rsidRPr="00A62E4F" w:rsidRDefault="008D03FB" w:rsidP="003547BD">
      <w:pPr>
        <w:pStyle w:val="Heading1"/>
      </w:pPr>
      <w:bookmarkStart w:id="335" w:name="_Toc80891500"/>
      <w:r w:rsidRPr="003547BD">
        <w:rPr>
          <w:color w:val="0070C0"/>
        </w:rPr>
        <w:t>References</w:t>
      </w:r>
      <w:bookmarkEnd w:id="335"/>
    </w:p>
    <w:p w14:paraId="640262B4" w14:textId="019DAB2D" w:rsidR="008D03FB" w:rsidRDefault="008D03FB" w:rsidP="0054489D">
      <w:pPr>
        <w:pStyle w:val="ListParagraph"/>
        <w:numPr>
          <w:ilvl w:val="0"/>
          <w:numId w:val="1"/>
        </w:numPr>
      </w:pPr>
      <w:r w:rsidRPr="008D03FB">
        <w:t xml:space="preserve">Chibelushi, C. and Bourel, F. </w:t>
      </w:r>
      <w:r w:rsidR="00495BDF">
        <w:t>,</w:t>
      </w:r>
      <w:r w:rsidRPr="008D03FB">
        <w:t>2016. Facial Expression Recognition: A Brief</w:t>
      </w:r>
      <w:r>
        <w:t xml:space="preserve"> </w:t>
      </w:r>
      <w:r w:rsidRPr="008D03FB">
        <w:t>Tutorial Overview.</w:t>
      </w:r>
    </w:p>
    <w:p w14:paraId="26FDB32E" w14:textId="39303695" w:rsidR="0054489D" w:rsidRDefault="0054489D" w:rsidP="0054489D">
      <w:pPr>
        <w:pStyle w:val="ListParagraph"/>
        <w:numPr>
          <w:ilvl w:val="0"/>
          <w:numId w:val="1"/>
        </w:numPr>
      </w:pPr>
      <w:r w:rsidRPr="0054489D">
        <w:t>Prasad, D., 2012. Survey of The Problem of Object Detection In Real Images. [online] Researchgate. Available at: &lt;https://www.researchgate.net/publication/235216716_Survey_of_The_Problem_of_Object_Detection_In_Real_Images&gt; [Accessed 6 June 2021].</w:t>
      </w:r>
    </w:p>
    <w:p w14:paraId="21CF3E42" w14:textId="4810A925" w:rsidR="0054489D" w:rsidRDefault="0054489D" w:rsidP="0054489D">
      <w:pPr>
        <w:pStyle w:val="ListParagraph"/>
        <w:numPr>
          <w:ilvl w:val="0"/>
          <w:numId w:val="1"/>
        </w:numPr>
      </w:pPr>
      <w:r>
        <w:t xml:space="preserve">Y. Lv, Z. Feng and C. Xu, </w:t>
      </w:r>
      <w:r w:rsidR="00CF73D7">
        <w:t xml:space="preserve">2014 </w:t>
      </w:r>
      <w:r>
        <w:t>"Facial expression recognition via deep learning," Smart Computing (SMARTCOMP), International Conference on, Hong Kong, 2014, pp. 303-308. doi: 10.1109/SMARTCOMP.2014.7043872</w:t>
      </w:r>
    </w:p>
    <w:p w14:paraId="0E15CFEB" w14:textId="633C0526" w:rsidR="00A3619B" w:rsidRPr="003331A6" w:rsidRDefault="00A3619B" w:rsidP="0054489D">
      <w:pPr>
        <w:pStyle w:val="ListParagraph"/>
        <w:numPr>
          <w:ilvl w:val="0"/>
          <w:numId w:val="1"/>
        </w:numPr>
      </w:pPr>
      <w:r w:rsidRPr="005949C8">
        <w:t>Liu, P., 2014. Facial Expression Recognition via a Boosted Deep Belief Network. 2014 IEEE Conference on Computer Vision and Pattern Recognition,.</w:t>
      </w:r>
    </w:p>
    <w:p w14:paraId="109E6125" w14:textId="5DEC5FBC" w:rsidR="003331A6" w:rsidRPr="00177337" w:rsidRDefault="003331A6" w:rsidP="0054489D">
      <w:pPr>
        <w:pStyle w:val="ListParagraph"/>
        <w:numPr>
          <w:ilvl w:val="0"/>
          <w:numId w:val="1"/>
        </w:numPr>
      </w:pPr>
      <w:r w:rsidRPr="005949C8">
        <w:t>Fasel, B. and Luettin, J., 2003. Automatic facial expression analysis: a survey. Pattern Recognition, 36(1), pp.259-275.</w:t>
      </w:r>
    </w:p>
    <w:p w14:paraId="50219F3D" w14:textId="69ADFE10" w:rsidR="00177337" w:rsidRDefault="00177337" w:rsidP="00177337">
      <w:pPr>
        <w:pStyle w:val="ListParagraph"/>
        <w:numPr>
          <w:ilvl w:val="0"/>
          <w:numId w:val="1"/>
        </w:numPr>
      </w:pPr>
      <w:r>
        <w:t xml:space="preserve">Ufldl.stanford.edu. </w:t>
      </w:r>
      <w:r w:rsidR="00CF73D7">
        <w:t>,</w:t>
      </w:r>
      <w:r>
        <w:t>2</w:t>
      </w:r>
      <w:r w:rsidR="008263B0">
        <w:t>021</w:t>
      </w:r>
      <w:r>
        <w:t xml:space="preserve">. Unsupervised Feature Learning and Deep Learning Tutorial. [online] Available at: </w:t>
      </w:r>
      <w:hyperlink r:id="rId291" w:history="1">
        <w:r w:rsidRPr="005949C8">
          <w:t>http://ufldl.stanford.edu/tutorial/supervised/ConvolutionalNeuralNetwork/</w:t>
        </w:r>
      </w:hyperlink>
      <w:r>
        <w:t xml:space="preserve"> [Accessed 15 Apr. </w:t>
      </w:r>
      <w:r w:rsidR="008263B0">
        <w:t>2021</w:t>
      </w:r>
      <w:r>
        <w:t>].</w:t>
      </w:r>
    </w:p>
    <w:p w14:paraId="27513840" w14:textId="2F732406" w:rsidR="00177337" w:rsidRDefault="00177337" w:rsidP="00177337">
      <w:pPr>
        <w:pStyle w:val="ListParagraph"/>
        <w:numPr>
          <w:ilvl w:val="0"/>
          <w:numId w:val="1"/>
        </w:numPr>
      </w:pPr>
      <w:r>
        <w:t>Cs231n.github.io. (</w:t>
      </w:r>
      <w:r w:rsidR="00E9367A">
        <w:t>2021</w:t>
      </w:r>
      <w:r>
        <w:t xml:space="preserve">). CS231n Convolutional Neural Networks for Visual Recognition. [online] Available at: http://cs231n.github.io/convolutional-networks/ [Accessed 15 Apr. </w:t>
      </w:r>
      <w:r w:rsidR="003F0505">
        <w:t>2021</w:t>
      </w:r>
      <w:r>
        <w:t>].</w:t>
      </w:r>
    </w:p>
    <w:p w14:paraId="268CEA0E" w14:textId="6F60FC3E" w:rsidR="0054489D" w:rsidRDefault="009020E1" w:rsidP="008D03FB">
      <w:pPr>
        <w:pStyle w:val="ListParagraph"/>
        <w:numPr>
          <w:ilvl w:val="0"/>
          <w:numId w:val="1"/>
        </w:numPr>
      </w:pPr>
      <w:r>
        <w:t xml:space="preserve">Bishop, C. </w:t>
      </w:r>
      <w:r w:rsidR="00CF73D7">
        <w:t>,</w:t>
      </w:r>
      <w:r>
        <w:t>2006. Pattern recognition and machine learning. New York: Springer, pp.227 - 249 and 256 - 272.</w:t>
      </w:r>
    </w:p>
    <w:p w14:paraId="0FBAA356" w14:textId="1BDC1EFD" w:rsidR="00605838" w:rsidRDefault="00605838" w:rsidP="008D03FB">
      <w:pPr>
        <w:pStyle w:val="ListParagraph"/>
        <w:numPr>
          <w:ilvl w:val="0"/>
          <w:numId w:val="1"/>
        </w:numPr>
      </w:pPr>
      <w:r w:rsidRPr="00605838">
        <w:t xml:space="preserve">Murphy, K. </w:t>
      </w:r>
      <w:r w:rsidR="00CF73D7">
        <w:t>,</w:t>
      </w:r>
      <w:r w:rsidRPr="00605838">
        <w:t>2012. Machine learning. Cambridge, Mass.: MIT Press, pp. 563 - 579.</w:t>
      </w:r>
    </w:p>
    <w:p w14:paraId="084B0782" w14:textId="7755D62F" w:rsidR="007D1DA2" w:rsidRDefault="007D1DA2" w:rsidP="008D03FB">
      <w:pPr>
        <w:pStyle w:val="ListParagraph"/>
        <w:numPr>
          <w:ilvl w:val="0"/>
          <w:numId w:val="1"/>
        </w:numPr>
      </w:pPr>
      <w:r>
        <w:t xml:space="preserve">MacKay, D. </w:t>
      </w:r>
      <w:r w:rsidR="00CF73D7">
        <w:t>,</w:t>
      </w:r>
      <w:r>
        <w:t>2003. Information theory, inference, and learning algorithms. Cambridge, UK: Cambridge University Press, pp. 467 - 492.</w:t>
      </w:r>
    </w:p>
    <w:p w14:paraId="6A2119E6" w14:textId="0F48234B" w:rsidR="00177E1A" w:rsidRDefault="00177E1A" w:rsidP="00177E1A">
      <w:pPr>
        <w:pStyle w:val="ListParagraph"/>
        <w:numPr>
          <w:ilvl w:val="0"/>
          <w:numId w:val="1"/>
        </w:numPr>
      </w:pPr>
      <w:r>
        <w:t xml:space="preserve">Poczos, B. and Singh, A. </w:t>
      </w:r>
      <w:r w:rsidR="00DE27E1">
        <w:t>,</w:t>
      </w:r>
      <w:r>
        <w:t>2016. Introduction to Machine Learning. Deep Learning. CMU.</w:t>
      </w:r>
    </w:p>
    <w:p w14:paraId="15F5D4DE" w14:textId="05568BD3" w:rsidR="00A64DAC" w:rsidRDefault="00A64DAC" w:rsidP="00177E1A">
      <w:pPr>
        <w:pStyle w:val="ListParagraph"/>
        <w:numPr>
          <w:ilvl w:val="0"/>
          <w:numId w:val="1"/>
        </w:numPr>
      </w:pPr>
      <w:r>
        <w:t xml:space="preserve">Goodfellow, I., Warde-Farley, D., Mirza, M., Courville, A. and Bengio, Y. </w:t>
      </w:r>
      <w:r w:rsidR="00DE27E1">
        <w:t>,</w:t>
      </w:r>
      <w:r>
        <w:t>201</w:t>
      </w:r>
      <w:r w:rsidR="00DE27E1">
        <w:t>3</w:t>
      </w:r>
      <w:r>
        <w:t>. Maxout Networks. JMLR WCP 28, pp.1319-1327. arXiv:1302.4389 [stat.ML]</w:t>
      </w:r>
    </w:p>
    <w:p w14:paraId="54D8C500" w14:textId="0A6151A5" w:rsidR="00C73D34" w:rsidRDefault="00C73D34" w:rsidP="00177E1A">
      <w:pPr>
        <w:pStyle w:val="ListParagraph"/>
        <w:numPr>
          <w:ilvl w:val="0"/>
          <w:numId w:val="1"/>
        </w:numPr>
      </w:pPr>
      <w:r w:rsidRPr="00C73D34">
        <w:lastRenderedPageBreak/>
        <w:t>B. Liu, W. Shen, P. Li and X. Zhu,</w:t>
      </w:r>
      <w:r w:rsidR="00DE27E1" w:rsidRPr="00DE27E1">
        <w:t xml:space="preserve"> </w:t>
      </w:r>
      <w:r w:rsidR="00DE27E1" w:rsidRPr="00C73D34">
        <w:t xml:space="preserve">2019 </w:t>
      </w:r>
      <w:r w:rsidRPr="00C73D34">
        <w:t xml:space="preserve"> "Accelerate Mini-batch Machine Learning Training With Dynamic Batch Size Fitting," International Joint Conference on Neural Networks (IJCNN), 2019, pp. 1-8, doi: 10.1109/IJCNN.2019.8851944.</w:t>
      </w:r>
    </w:p>
    <w:p w14:paraId="320B7165" w14:textId="355342CF" w:rsidR="0054489D" w:rsidRDefault="0023576E" w:rsidP="008D03FB">
      <w:pPr>
        <w:pStyle w:val="ListParagraph"/>
        <w:numPr>
          <w:ilvl w:val="0"/>
          <w:numId w:val="1"/>
        </w:numPr>
      </w:pPr>
      <w:r w:rsidRPr="005949C8">
        <w:t>Burlutskiy, N., Petridis, M., Fish, A., Chernov, A. and Ali, N., 2016. An Investigation on Online Versus Batch Learning in Predicting User Behaviour. Research and Development in Intelligent Systems XXXIII, pp.135-149.</w:t>
      </w:r>
    </w:p>
    <w:p w14:paraId="5636C4A8" w14:textId="3E7DB12A" w:rsidR="004A065D" w:rsidRPr="00777DF5" w:rsidRDefault="004A065D" w:rsidP="008D03FB">
      <w:pPr>
        <w:pStyle w:val="ListParagraph"/>
        <w:numPr>
          <w:ilvl w:val="0"/>
          <w:numId w:val="1"/>
        </w:numPr>
      </w:pPr>
      <w:r w:rsidRPr="005949C8">
        <w:t xml:space="preserve">Ruder, S. </w:t>
      </w:r>
      <w:r w:rsidR="00F14509">
        <w:t>,</w:t>
      </w:r>
      <w:r w:rsidRPr="005949C8">
        <w:t>2016. An overview of gradient descent optimi</w:t>
      </w:r>
      <w:r w:rsidR="00B6774C">
        <w:t>s</w:t>
      </w:r>
      <w:r w:rsidRPr="005949C8">
        <w:t>ation algorithms. </w:t>
      </w:r>
      <w:r w:rsidRPr="00823228">
        <w:t>ArXiv, abs/1609.04747.</w:t>
      </w:r>
    </w:p>
    <w:p w14:paraId="2EA6C66E" w14:textId="63C45790" w:rsidR="00777DF5" w:rsidRDefault="00777DF5" w:rsidP="00777DF5">
      <w:pPr>
        <w:pStyle w:val="ListParagraph"/>
        <w:numPr>
          <w:ilvl w:val="0"/>
          <w:numId w:val="1"/>
        </w:numPr>
      </w:pPr>
      <w:r>
        <w:t xml:space="preserve">Zeiler, M. </w:t>
      </w:r>
      <w:r w:rsidR="00F14509">
        <w:t>,</w:t>
      </w:r>
      <w:r>
        <w:t>201</w:t>
      </w:r>
      <w:r w:rsidR="00543F02">
        <w:t>7</w:t>
      </w:r>
      <w:r>
        <w:t>. Adadelta: An adaptive learning rate method. Google Inc., USA New York University, USA. arXiv:1212.5701 [cs.LG]</w:t>
      </w:r>
    </w:p>
    <w:p w14:paraId="79839634" w14:textId="42E41406" w:rsidR="0000713F" w:rsidRDefault="000B274D" w:rsidP="000B274D">
      <w:pPr>
        <w:pStyle w:val="ListParagraph"/>
        <w:numPr>
          <w:ilvl w:val="0"/>
          <w:numId w:val="1"/>
        </w:numPr>
      </w:pPr>
      <w:r>
        <w:t xml:space="preserve">Hinton, G. </w:t>
      </w:r>
      <w:r w:rsidR="00F14509">
        <w:t>,</w:t>
      </w:r>
      <w:r>
        <w:t>2016. Lecture 6e. rmsprop: Divide the gradient by a running average of its recent magnitude.</w:t>
      </w:r>
      <w:r w:rsidR="006C4591">
        <w:t xml:space="preserve"> </w:t>
      </w:r>
      <w:r w:rsidR="006C4591" w:rsidRPr="006C4591">
        <w:t>[online] Available at:</w:t>
      </w:r>
      <w:r w:rsidR="006C4591">
        <w:t xml:space="preserve"> </w:t>
      </w:r>
      <w:hyperlink r:id="rId292" w:history="1">
        <w:r w:rsidR="00184CB4" w:rsidRPr="00823228">
          <w:t>https://www.cs.toronto.edu/~hinton/coursera/lecture6/lec6.pdf</w:t>
        </w:r>
      </w:hyperlink>
    </w:p>
    <w:p w14:paraId="406DF1FE" w14:textId="7CCBD946" w:rsidR="00184CB4" w:rsidRDefault="000E3BCB" w:rsidP="000B274D">
      <w:pPr>
        <w:pStyle w:val="ListParagraph"/>
        <w:numPr>
          <w:ilvl w:val="0"/>
          <w:numId w:val="1"/>
        </w:numPr>
      </w:pPr>
      <w:r w:rsidRPr="000E3BCB">
        <w:t>Keras, 2021. Keras documentation: Optimizers. [online] Keras.io. Available at: &lt;https://keras.io/api/optimizers/&gt; [Accessed 31 July 2021].</w:t>
      </w:r>
    </w:p>
    <w:p w14:paraId="335B54CE" w14:textId="57DB8406" w:rsidR="00553459" w:rsidRDefault="00C72BD3" w:rsidP="00C72BD3">
      <w:pPr>
        <w:pStyle w:val="ListParagraph"/>
        <w:numPr>
          <w:ilvl w:val="0"/>
          <w:numId w:val="1"/>
        </w:numPr>
      </w:pPr>
      <w:r>
        <w:t xml:space="preserve">Kingma, D. and Ba, J. </w:t>
      </w:r>
      <w:r w:rsidR="00F14509">
        <w:t>,</w:t>
      </w:r>
      <w:r>
        <w:t>2015. Adam: A method for Stochastic Optimi</w:t>
      </w:r>
      <w:r w:rsidR="00B6774C">
        <w:t>s</w:t>
      </w:r>
      <w:r>
        <w:t>ation. arXiv:1412.6980 [cs.LG]</w:t>
      </w:r>
    </w:p>
    <w:p w14:paraId="7D2D39D2" w14:textId="295B47D9" w:rsidR="00302362" w:rsidRDefault="00302362" w:rsidP="00C72BD3">
      <w:pPr>
        <w:pStyle w:val="ListParagraph"/>
        <w:numPr>
          <w:ilvl w:val="0"/>
          <w:numId w:val="1"/>
        </w:numPr>
      </w:pPr>
      <w:r>
        <w:t xml:space="preserve">Rodrigues, C. </w:t>
      </w:r>
      <w:r w:rsidR="00F14509">
        <w:t>,</w:t>
      </w:r>
      <w:r>
        <w:t>2015. Exploring the transfer learning aspect of deep neural networks in facial information processing. University of Manchester., p.23.</w:t>
      </w:r>
    </w:p>
    <w:p w14:paraId="3A933F77" w14:textId="47D19BF4" w:rsidR="00E63237" w:rsidRDefault="00E63237" w:rsidP="00E63237">
      <w:pPr>
        <w:pStyle w:val="ListParagraph"/>
        <w:numPr>
          <w:ilvl w:val="0"/>
          <w:numId w:val="1"/>
        </w:numPr>
      </w:pPr>
      <w:r>
        <w:t>Hastie, T., Tibshirani, R. and Friedman, J. (2001). The elements of statistical learning. New York: Springer, pp.219-228.</w:t>
      </w:r>
    </w:p>
    <w:p w14:paraId="4F58BA9A" w14:textId="7EA83F2D" w:rsidR="00A53EAE" w:rsidRDefault="00A53EAE" w:rsidP="00A53EAE">
      <w:pPr>
        <w:pStyle w:val="ListParagraph"/>
        <w:numPr>
          <w:ilvl w:val="0"/>
          <w:numId w:val="1"/>
        </w:numPr>
      </w:pPr>
      <w:r>
        <w:t>Le Cun, Y., Denker, J. and Solla, S. (1990). Optimal Brain Damage. AT&amp;T Bell Laboratories. ISBN:1-55860-100-7</w:t>
      </w:r>
    </w:p>
    <w:p w14:paraId="118D65DB" w14:textId="77777777" w:rsidR="005736DE" w:rsidRDefault="005736DE" w:rsidP="00A53EAE">
      <w:pPr>
        <w:pStyle w:val="ListParagraph"/>
        <w:numPr>
          <w:ilvl w:val="0"/>
          <w:numId w:val="1"/>
        </w:numPr>
      </w:pPr>
      <w:r w:rsidRPr="005736DE">
        <w:t>Prechelt, L., 2012. Early Stopping — But When?. Lecture Notes in Computer Science, pp.53-67.</w:t>
      </w:r>
      <w:r w:rsidRPr="00CE68F6">
        <w:t xml:space="preserve"> </w:t>
      </w:r>
    </w:p>
    <w:p w14:paraId="031CCE66" w14:textId="7E39FC34" w:rsidR="006E171C" w:rsidRDefault="00896886" w:rsidP="00A53EAE">
      <w:pPr>
        <w:pStyle w:val="ListParagraph"/>
        <w:numPr>
          <w:ilvl w:val="0"/>
          <w:numId w:val="1"/>
        </w:numPr>
      </w:pPr>
      <w:r w:rsidRPr="00CE68F6">
        <w:t>Wang, K., Guo, P., Luo, A., Xin, X. and Duan, F., 2016. Deep neural networks with local connectivity and its application to astronomical spectral data. 2016 IEEE International Conference on Systems, Man, and Cybernetics (SMC),.</w:t>
      </w:r>
    </w:p>
    <w:p w14:paraId="1C432081" w14:textId="208CB9D3" w:rsidR="00B30845" w:rsidRDefault="00B30845" w:rsidP="00A53EAE">
      <w:pPr>
        <w:pStyle w:val="ListParagraph"/>
        <w:numPr>
          <w:ilvl w:val="0"/>
          <w:numId w:val="1"/>
        </w:numPr>
      </w:pPr>
      <w:r w:rsidRPr="00B30845">
        <w:t>Galeshchuk, S. and Mukherjee, S., 2017. Deep networks for predicting direction of change in foreign exchange rates. Intelligent Systems in Accounting, Finance and Management, 24(4), pp.100-110. Galeshchuk, S. and Mukherjee, S., 2017. Deep networks for predicting direction of change in foreign exchange rates. Intelligent Systems in Accounting, Finance and Management, 24(4), pp.100-110.</w:t>
      </w:r>
    </w:p>
    <w:p w14:paraId="51C19A9C" w14:textId="43101E48" w:rsidR="00BA70A1" w:rsidRDefault="00BA70A1" w:rsidP="00A53EAE">
      <w:pPr>
        <w:pStyle w:val="ListParagraph"/>
        <w:numPr>
          <w:ilvl w:val="0"/>
          <w:numId w:val="1"/>
        </w:numPr>
      </w:pPr>
      <w:r w:rsidRPr="00BA70A1">
        <w:t>Goodfellow, I., Bengio, Y. and Courville, A., 2016. Deep learning. Cambridge (EE. UU.): MIT Press, pp.164-366.</w:t>
      </w:r>
    </w:p>
    <w:p w14:paraId="5C66801A" w14:textId="4CEA582C" w:rsidR="00B43EC1" w:rsidRPr="00985122" w:rsidRDefault="00B43EC1" w:rsidP="00A53EAE">
      <w:pPr>
        <w:pStyle w:val="ListParagraph"/>
        <w:numPr>
          <w:ilvl w:val="0"/>
          <w:numId w:val="1"/>
        </w:numPr>
      </w:pPr>
      <w:r w:rsidRPr="008D046F">
        <w:t>Shocher, A., Feinstein, B., Haim, N. and Irani, M., 2021. From Discrete to Continuous Convolution Layers. [online] Arxiv.org. Available at: &lt;https://arxiv.org/pdf/2006.11120.pdf&gt; [Accessed 19 July 2021].</w:t>
      </w:r>
    </w:p>
    <w:p w14:paraId="55456D45" w14:textId="41D094B1" w:rsidR="00985122" w:rsidRPr="008D046F" w:rsidRDefault="00985122" w:rsidP="00A53EAE">
      <w:pPr>
        <w:pStyle w:val="ListParagraph"/>
        <w:numPr>
          <w:ilvl w:val="0"/>
          <w:numId w:val="1"/>
        </w:numPr>
      </w:pPr>
      <w:r w:rsidRPr="008D046F">
        <w:t>Ying, X., 2019. An Overview of Overfitting and its Solutions. Journal of Physics: Conference Series, 1168, p.022022.</w:t>
      </w:r>
    </w:p>
    <w:p w14:paraId="70BB0C70" w14:textId="77777777" w:rsidR="00C552D4" w:rsidRDefault="008D046F" w:rsidP="00A53EAE">
      <w:pPr>
        <w:pStyle w:val="ListParagraph"/>
        <w:numPr>
          <w:ilvl w:val="0"/>
          <w:numId w:val="1"/>
        </w:numPr>
      </w:pPr>
      <w:r w:rsidRPr="008D046F">
        <w:t>Rao, N., Prasad, V., Teja, S., Zindavali and Reddy, P., 2018. A Survey on Prevention of Overfitting in Convolution Neural Networks Using Machine Learning Techniques. International Journal of Engineering &amp; Technology, 7(2.32), p.177</w:t>
      </w:r>
    </w:p>
    <w:p w14:paraId="79E51F44" w14:textId="17840D78" w:rsidR="008D046F" w:rsidRPr="00A86F1E" w:rsidRDefault="00C552D4" w:rsidP="00A53EAE">
      <w:pPr>
        <w:pStyle w:val="ListParagraph"/>
        <w:numPr>
          <w:ilvl w:val="0"/>
          <w:numId w:val="1"/>
        </w:numPr>
      </w:pPr>
      <w:r w:rsidRPr="00823228">
        <w:t>Shorten, C. and Khoshgoftaar, T., 2019. A survey on Image Data Augmentation for Deep Learning. Journal of Big Data, 6(1).</w:t>
      </w:r>
      <w:r w:rsidR="008D046F" w:rsidRPr="00823228">
        <w:t>.</w:t>
      </w:r>
    </w:p>
    <w:p w14:paraId="40057A0D" w14:textId="1DF4CE24" w:rsidR="00A86F1E" w:rsidRPr="00430AB6" w:rsidRDefault="00A86F1E" w:rsidP="00A53EAE">
      <w:pPr>
        <w:pStyle w:val="ListParagraph"/>
        <w:numPr>
          <w:ilvl w:val="0"/>
          <w:numId w:val="1"/>
        </w:numPr>
      </w:pPr>
      <w:r w:rsidRPr="00823228">
        <w:t>Mollahosseini, A., Chan, D. and Mahoor, M., 2016. Going deeper in facial expression recognition using deep neural networks. 2016 IEEE Winter Conference on Applications of Computer Vision (WACV),.</w:t>
      </w:r>
    </w:p>
    <w:p w14:paraId="5394F2C0" w14:textId="3018B0FB" w:rsidR="00430AB6" w:rsidRPr="00667E29" w:rsidRDefault="00430AB6" w:rsidP="00A53EAE">
      <w:pPr>
        <w:pStyle w:val="ListParagraph"/>
        <w:numPr>
          <w:ilvl w:val="0"/>
          <w:numId w:val="1"/>
        </w:numPr>
      </w:pPr>
      <w:r w:rsidRPr="00823228">
        <w:lastRenderedPageBreak/>
        <w:t>Lopes, A., de Aguiar, E., De Souza, A. and Oliveira-Santos, T., 2017. Facial expression recognition with Convolutional Neural Networks: Coping with few data and the training sample order. Pattern Recognition, 61, pp.610-628.</w:t>
      </w:r>
    </w:p>
    <w:p w14:paraId="3E4A4E26" w14:textId="12C60F6F" w:rsidR="00667E29" w:rsidRPr="004F181F" w:rsidRDefault="00667E29" w:rsidP="00A53EAE">
      <w:pPr>
        <w:pStyle w:val="ListParagraph"/>
        <w:numPr>
          <w:ilvl w:val="0"/>
          <w:numId w:val="1"/>
        </w:numPr>
      </w:pPr>
      <w:r w:rsidRPr="00823228">
        <w:t>Mohammadpour, M., Khaliliardali, H., Hashemi, S. and AlyanNezhadi, M., 2017. Facial emotion recognition using deep convolutional networks. 2017 IEEE 4th International Conference on Knowledge-Based Engineering and Innovation (KBEI),.</w:t>
      </w:r>
    </w:p>
    <w:p w14:paraId="534ADDDB" w14:textId="1C992ED1" w:rsidR="004F181F" w:rsidRPr="006D345A" w:rsidRDefault="004F181F" w:rsidP="00A53EAE">
      <w:pPr>
        <w:pStyle w:val="ListParagraph"/>
        <w:numPr>
          <w:ilvl w:val="0"/>
          <w:numId w:val="1"/>
        </w:numPr>
      </w:pPr>
      <w:r w:rsidRPr="00823228">
        <w:t>Cai, J., Chang, O., Tang, X., Xue, C. and Wei, C., 2018. Facial Expression Recognition Method Based on Sparse Batch Normalization CNN. 2018 37th Chinese Control Conference (CCC),.</w:t>
      </w:r>
    </w:p>
    <w:p w14:paraId="3BA5CD3C" w14:textId="2C2CBFAC" w:rsidR="006D345A" w:rsidRPr="001F1F65" w:rsidRDefault="006D345A" w:rsidP="00A53EAE">
      <w:pPr>
        <w:pStyle w:val="ListParagraph"/>
        <w:numPr>
          <w:ilvl w:val="0"/>
          <w:numId w:val="1"/>
        </w:numPr>
      </w:pPr>
      <w:r w:rsidRPr="00823228">
        <w:t>Li, Y., Zeng, J., Shan, S. and Chen, X., 2019. Occlusion Aware Facial Expression Recognition Using CNN With Attention Mechanism. IEEE Transactions on Image Processing, 28(5), pp.2439-2450.</w:t>
      </w:r>
    </w:p>
    <w:p w14:paraId="4BC1F46A" w14:textId="44A62F62" w:rsidR="001F1F65" w:rsidRPr="00D10544" w:rsidRDefault="001F1F65" w:rsidP="00A53EAE">
      <w:pPr>
        <w:pStyle w:val="ListParagraph"/>
        <w:numPr>
          <w:ilvl w:val="0"/>
          <w:numId w:val="1"/>
        </w:numPr>
      </w:pPr>
      <w:r w:rsidRPr="00823228">
        <w:t>Yolcu, G., Oztel, I., Kazan, S., Oz, C., Palaniappan, K., Lever, T. and Bunyak, F., 2019. Facial expression recognition for monitoring neurological disorders based on convolutional neural network. Multimedia Tools and Applications, 78(22), pp.31581-31603.</w:t>
      </w:r>
    </w:p>
    <w:p w14:paraId="3674940D" w14:textId="4CE9D9F8" w:rsidR="00D10544" w:rsidRPr="00A117DA" w:rsidRDefault="00D10544" w:rsidP="00A53EAE">
      <w:pPr>
        <w:pStyle w:val="ListParagraph"/>
        <w:numPr>
          <w:ilvl w:val="0"/>
          <w:numId w:val="1"/>
        </w:numPr>
      </w:pPr>
      <w:r w:rsidRPr="00823228">
        <w:t>Agrawal, A. and Mittal, N., 2019. Using CNN for facial expression recognition: a study of the effects of kernel size and number of filters on accuracy. The Visual Computer, 36(2), pp.405-412.</w:t>
      </w:r>
    </w:p>
    <w:p w14:paraId="425BD7BC" w14:textId="6BAC0CCE" w:rsidR="00A117DA" w:rsidRPr="00A06928" w:rsidRDefault="00A117DA" w:rsidP="00A53EAE">
      <w:pPr>
        <w:pStyle w:val="ListParagraph"/>
        <w:numPr>
          <w:ilvl w:val="0"/>
          <w:numId w:val="1"/>
        </w:numPr>
      </w:pPr>
      <w:r w:rsidRPr="00823228">
        <w:t>Jain, D., Shamsolmoali, P. and Sehdev, P., 2019. Extended deep neural network for facial emotion recognition. Pattern Recognition Letters, 120, pp.69-74.</w:t>
      </w:r>
    </w:p>
    <w:p w14:paraId="42741CD8" w14:textId="50E7B963" w:rsidR="00A06928" w:rsidRPr="009D135B" w:rsidRDefault="00A06928" w:rsidP="00A53EAE">
      <w:pPr>
        <w:pStyle w:val="ListParagraph"/>
        <w:numPr>
          <w:ilvl w:val="0"/>
          <w:numId w:val="1"/>
        </w:numPr>
      </w:pPr>
      <w:r w:rsidRPr="00823228">
        <w:t>Kim, D., Baddar, W., Jang, J. and Ro, Y., 2019. Multi-Objective Based Spatio-Temporal Feature Representation Learning Robust to Expression Intensity Variations for Facial Expression Recognition. IEEE Transactions on Affective Computing, 10(2), pp.223-236.</w:t>
      </w:r>
    </w:p>
    <w:p w14:paraId="64BFFAC2" w14:textId="05AB74EA" w:rsidR="009D135B" w:rsidRPr="006429D2" w:rsidRDefault="009D135B" w:rsidP="00A53EAE">
      <w:pPr>
        <w:pStyle w:val="ListParagraph"/>
        <w:numPr>
          <w:ilvl w:val="0"/>
          <w:numId w:val="1"/>
        </w:numPr>
      </w:pPr>
      <w:r w:rsidRPr="00823228">
        <w:t>Yu, Z., Liu, G., Liu, Q. and Deng, J., 2018. Spatio-temporal convolutional features with nested LSTM for facial expression recognition. Neurocomputing, 317, pp.50-57.</w:t>
      </w:r>
    </w:p>
    <w:p w14:paraId="1DB0FA8B" w14:textId="032EA9CE" w:rsidR="006429D2" w:rsidRPr="00B002C6" w:rsidRDefault="006429D2" w:rsidP="00A53EAE">
      <w:pPr>
        <w:pStyle w:val="ListParagraph"/>
        <w:numPr>
          <w:ilvl w:val="0"/>
          <w:numId w:val="1"/>
        </w:numPr>
      </w:pPr>
      <w:r w:rsidRPr="00823228">
        <w:t>Liang, D., Liang, H., Yu, Z. and Zhang, Y., 2019. Deep convolutional BiLSTM fusion network for facial expression recognition. The Visual Computer, 36(3), pp.499-508.</w:t>
      </w:r>
    </w:p>
    <w:p w14:paraId="3034F032" w14:textId="79D21199" w:rsidR="00B002C6" w:rsidRPr="00DA3229" w:rsidRDefault="00B002C6" w:rsidP="00A53EAE">
      <w:pPr>
        <w:pStyle w:val="ListParagraph"/>
        <w:numPr>
          <w:ilvl w:val="0"/>
          <w:numId w:val="1"/>
        </w:numPr>
      </w:pPr>
      <w:r w:rsidRPr="00823228">
        <w:t>Schoneveld, L., Othmanib, A. and Abdelkawya, H., 2021. Leveraging Recent Advances in Deep Learning for Audio-Visual Emotion Recognition. [online] Arxiv.org. Available at: &lt;https://arxiv.org/pdf/2103.09154v1.pdf&gt; [Accessed 2 August 2021].</w:t>
      </w:r>
    </w:p>
    <w:p w14:paraId="0AFA0CA0" w14:textId="56846D22" w:rsidR="00DA3229" w:rsidRPr="005810BD" w:rsidRDefault="00DA3229" w:rsidP="00A53EAE">
      <w:pPr>
        <w:pStyle w:val="ListParagraph"/>
        <w:numPr>
          <w:ilvl w:val="0"/>
          <w:numId w:val="1"/>
        </w:numPr>
      </w:pPr>
      <w:r w:rsidRPr="00823228">
        <w:t>Shi, J., Zhu, S. and Liang, Z., 2021. Learning to Amend Facial Expression Representation via De-albino and Affinity. [online] Arxiv.org. Available at: &lt;https://arxiv.org/pdf/2103.10189v2.pdf&gt; [Accessed 1 August 2021].</w:t>
      </w:r>
    </w:p>
    <w:p w14:paraId="315B8E90" w14:textId="571D77C9" w:rsidR="005810BD" w:rsidRPr="00CB396A" w:rsidRDefault="005810BD" w:rsidP="00A53EAE">
      <w:pPr>
        <w:pStyle w:val="ListParagraph"/>
        <w:numPr>
          <w:ilvl w:val="0"/>
          <w:numId w:val="1"/>
        </w:numPr>
      </w:pPr>
      <w:r w:rsidRPr="00823228">
        <w:t>Savchenko, A., 2021. Facial expression and attributes recognition based on multi-task learning of lightweight neural networks. [online] Arxiv.org. Available at: &lt;https://arxiv.org/pdf/2103.17107.pdf&gt; [Accessed 2 August 2021].</w:t>
      </w:r>
    </w:p>
    <w:p w14:paraId="208930F0" w14:textId="0E578D52" w:rsidR="00CB396A" w:rsidRPr="000507CA" w:rsidRDefault="00CB396A" w:rsidP="00A53EAE">
      <w:pPr>
        <w:pStyle w:val="ListParagraph"/>
        <w:numPr>
          <w:ilvl w:val="0"/>
          <w:numId w:val="1"/>
        </w:numPr>
      </w:pPr>
      <w:r w:rsidRPr="00823228">
        <w:t>Pourmirzaei, M., Esmaili, F. and Montazer, G., 2021. Using Self-Supervised Co-Training to Improve Facial Representation. [online] Arxiv.org. Available at: &lt;https://arxiv.org/ftp/arxiv/papers/2105/2105.06421.pdf&gt; [Accessed 2 August 2021].</w:t>
      </w:r>
    </w:p>
    <w:p w14:paraId="4FD52A80" w14:textId="439896E6" w:rsidR="000507CA" w:rsidRPr="00E46609" w:rsidRDefault="000507CA" w:rsidP="00A53EAE">
      <w:pPr>
        <w:pStyle w:val="ListParagraph"/>
        <w:numPr>
          <w:ilvl w:val="0"/>
          <w:numId w:val="1"/>
        </w:numPr>
      </w:pPr>
      <w:r w:rsidRPr="00823228">
        <w:t>Vo, T., Lee, G., Yang, H. and Kim, S., 2020. Pyramid With Super Resolution for In-the-Wild Facial Expression Recognition. IEEE Access, 8, pp.131988-132001.</w:t>
      </w:r>
    </w:p>
    <w:p w14:paraId="4FE1D6BC" w14:textId="0E21BF03" w:rsidR="00E46609" w:rsidRPr="006E2362" w:rsidRDefault="00E46609" w:rsidP="00A53EAE">
      <w:pPr>
        <w:pStyle w:val="ListParagraph"/>
        <w:numPr>
          <w:ilvl w:val="0"/>
          <w:numId w:val="1"/>
        </w:numPr>
      </w:pPr>
      <w:r w:rsidRPr="00823228">
        <w:t>Mollahosseini, A., Hasani, B. and Mahoor, M., 2019. AffectNet: A Database for Facial Expression, Valence, and Arousal Computing in the Wild. IEEE Transactions on Affective Computing, 10(1), pp.18-31.</w:t>
      </w:r>
    </w:p>
    <w:p w14:paraId="3FA97F00" w14:textId="1901DAAF" w:rsidR="006E2362" w:rsidRPr="009F2DA7" w:rsidRDefault="006E2362" w:rsidP="00A53EAE">
      <w:pPr>
        <w:pStyle w:val="ListParagraph"/>
        <w:numPr>
          <w:ilvl w:val="0"/>
          <w:numId w:val="1"/>
        </w:numPr>
      </w:pPr>
      <w:r w:rsidRPr="00823228">
        <w:lastRenderedPageBreak/>
        <w:t xml:space="preserve">Torrey, L. and Shavlik, J., </w:t>
      </w:r>
      <w:r w:rsidR="00CC43AE" w:rsidRPr="00823228">
        <w:t xml:space="preserve">2010, </w:t>
      </w:r>
      <w:r w:rsidRPr="00823228">
        <w:t>n.d. Transfer Learning. Handbook of Research on Machine Learning Applications and Trends, pp.242-264.</w:t>
      </w:r>
    </w:p>
    <w:p w14:paraId="05A0E139" w14:textId="36C5F39D" w:rsidR="009F2DA7" w:rsidRPr="00022F7E" w:rsidRDefault="009F2DA7" w:rsidP="00A53EAE">
      <w:pPr>
        <w:pStyle w:val="ListParagraph"/>
        <w:numPr>
          <w:ilvl w:val="0"/>
          <w:numId w:val="1"/>
        </w:numPr>
      </w:pPr>
      <w:r w:rsidRPr="00823228">
        <w:t>Weiss, K., Khoshgoftaar, T. and Wang, D., 2016. A survey of transfer learning. Journal of Big Data, 3(1).</w:t>
      </w:r>
    </w:p>
    <w:p w14:paraId="631F8C13" w14:textId="79AC8D26" w:rsidR="00022F7E" w:rsidRPr="00803B79" w:rsidRDefault="00022F7E" w:rsidP="00A53EAE">
      <w:pPr>
        <w:pStyle w:val="ListParagraph"/>
        <w:numPr>
          <w:ilvl w:val="0"/>
          <w:numId w:val="1"/>
        </w:numPr>
      </w:pPr>
      <w:r w:rsidRPr="00823228">
        <w:t>Lu, J., Behbood, V., Hao, P., Zuo, H., Xue, S. and Zhang, G., 2015. Transfer learning using computational intelligence: A survey. Knowledge-Based Systems, 80, pp.14-</w:t>
      </w:r>
    </w:p>
    <w:p w14:paraId="6BAFEEE7" w14:textId="72B58F53" w:rsidR="00803B79" w:rsidRPr="006479DD" w:rsidRDefault="00785898" w:rsidP="00A53EAE">
      <w:pPr>
        <w:pStyle w:val="ListParagraph"/>
        <w:numPr>
          <w:ilvl w:val="0"/>
          <w:numId w:val="1"/>
        </w:numPr>
      </w:pPr>
      <w:r w:rsidRPr="00823228">
        <w:t>He, K., Zhang, X., Ren, S. and Sun, J., 2015. Deep Residual Learning for Image Recognition. [online] Arxiv.org. Available at: &lt;https://arxiv.org/pdf/1512.03385.pdf&gt; [Accessed 4 August 2021].</w:t>
      </w:r>
    </w:p>
    <w:p w14:paraId="3A484D07" w14:textId="48CA755A" w:rsidR="006479DD" w:rsidRPr="00263E78" w:rsidRDefault="006479DD" w:rsidP="00A53EAE">
      <w:pPr>
        <w:pStyle w:val="ListParagraph"/>
        <w:numPr>
          <w:ilvl w:val="0"/>
          <w:numId w:val="1"/>
        </w:numPr>
      </w:pPr>
      <w:r w:rsidRPr="00823228">
        <w:t>ImageNet. 2021. Download ImageNet Data. [online] Available at: &lt;https://www.image-net.org/download.php&gt; [Accessed 2 August 2021].</w:t>
      </w:r>
    </w:p>
    <w:p w14:paraId="1A04D943" w14:textId="28602DCA" w:rsidR="00263E78" w:rsidRPr="006255C5" w:rsidRDefault="00263E78" w:rsidP="00A53EAE">
      <w:pPr>
        <w:pStyle w:val="ListParagraph"/>
        <w:numPr>
          <w:ilvl w:val="0"/>
          <w:numId w:val="1"/>
        </w:numPr>
      </w:pPr>
      <w:r w:rsidRPr="00823228">
        <w:t>Simonyan, K. and Zisserman, A., 2015. VERY DEEP CONVOLUTIONAL NETWORKS FOR LARGE-SCALE IMAGE RECOGNITION. [online] Arxiv.org. Available at: &lt;https://arxiv.org/pdf/1409.1556.pdf&gt; [Accessed 5 August 2021].</w:t>
      </w:r>
    </w:p>
    <w:p w14:paraId="0CC95A8E" w14:textId="7E6A6698" w:rsidR="006255C5" w:rsidRPr="001A17BA" w:rsidRDefault="006255C5" w:rsidP="00A53EAE">
      <w:pPr>
        <w:pStyle w:val="ListParagraph"/>
        <w:numPr>
          <w:ilvl w:val="0"/>
          <w:numId w:val="1"/>
        </w:numPr>
      </w:pPr>
      <w:r w:rsidRPr="00823228">
        <w:t>Szegedy, C., Vanhoucke, V., Ioffe, S. and Shlens, J., 2015. Rethinking the Inception Architecture for Computer Vision. [online] Arxiv.org. Available at: &lt;https://arxiv.org/pdf/1512.00567.pdf&gt; [Accessed 7 August 2021].</w:t>
      </w:r>
    </w:p>
    <w:p w14:paraId="52EEDA24" w14:textId="70CBB7E8" w:rsidR="001A17BA" w:rsidRPr="004C4B17" w:rsidRDefault="0048200F" w:rsidP="00A53EAE">
      <w:pPr>
        <w:pStyle w:val="ListParagraph"/>
        <w:numPr>
          <w:ilvl w:val="0"/>
          <w:numId w:val="1"/>
        </w:numPr>
      </w:pPr>
      <w:r w:rsidRPr="00823228">
        <w:t>Szegedy, C., Liu, W., Jia, Y., Sermanet, P., Reed, S., Anguelov, D., Erhan, D., Vanhoucke, V. and Rabinovich, A., 2015. Going deeper with convolutions. 2015 IEEE Conference on Computer Vision and Pattern Recognition (CVPR),.</w:t>
      </w:r>
    </w:p>
    <w:p w14:paraId="525B3A03" w14:textId="66415C5E" w:rsidR="004C4B17" w:rsidRPr="00AB7980" w:rsidRDefault="004C4B17" w:rsidP="00A53EAE">
      <w:pPr>
        <w:pStyle w:val="ListParagraph"/>
        <w:numPr>
          <w:ilvl w:val="0"/>
          <w:numId w:val="1"/>
        </w:numPr>
      </w:pPr>
      <w:r w:rsidRPr="00823228">
        <w:t>Howard, A., Zhu, M., Chen, B., Kalenichenko, D., Wang, W., Weyand, T., Andreetto, M. and Adam, H., 2017. MobileNets: Efficient Convolutional Neural Networks for Mobile Vision Applications. [online] Arxiv.org. Available at: &lt;https://arxiv.org/pdf/1704.04861.pdf&gt; [Accessed 6 August 2021].</w:t>
      </w:r>
    </w:p>
    <w:p w14:paraId="7481795B" w14:textId="32A88D0A" w:rsidR="00AB7980" w:rsidRPr="00027F69" w:rsidRDefault="00AB7980" w:rsidP="00A53EAE">
      <w:pPr>
        <w:pStyle w:val="ListParagraph"/>
        <w:numPr>
          <w:ilvl w:val="0"/>
          <w:numId w:val="1"/>
        </w:numPr>
      </w:pPr>
      <w:r w:rsidRPr="00823228">
        <w:t>NVIDIA Developer. 2021. Convolutional Neural Network (CNN). [online] Available at: &lt;https://developer.nvidia.com/discover/convolutional-neural-network&gt; [Accessed 8 August 2021].</w:t>
      </w:r>
    </w:p>
    <w:p w14:paraId="07378E21" w14:textId="5B83B9E3" w:rsidR="00027F69" w:rsidRPr="007A7D8D" w:rsidRDefault="00027F69" w:rsidP="00A53EAE">
      <w:pPr>
        <w:pStyle w:val="ListParagraph"/>
        <w:numPr>
          <w:ilvl w:val="0"/>
          <w:numId w:val="1"/>
        </w:numPr>
      </w:pPr>
      <w:r w:rsidRPr="00823228">
        <w:t>Research.google.com. 2021. Colaboratory – Google. [online] Available at: &lt;https://research.google.com/colaboratory/faq.html&gt; [Accessed 8 August 2021].</w:t>
      </w:r>
    </w:p>
    <w:p w14:paraId="677F2A3B" w14:textId="7066B852" w:rsidR="007A7D8D" w:rsidRDefault="007A7D8D" w:rsidP="00A53EAE">
      <w:pPr>
        <w:pStyle w:val="ListParagraph"/>
        <w:numPr>
          <w:ilvl w:val="0"/>
          <w:numId w:val="1"/>
        </w:numPr>
      </w:pPr>
      <w:r>
        <w:t xml:space="preserve">Brownlee, J. (2014). Best Programming Language for Machine Learning - Machine Learning Mastery. [online] Machine Learning Mastery. Available at: http:// machinelearningmastery.com/best-programming-language-for-machine-learning/ [Accessed </w:t>
      </w:r>
      <w:r w:rsidR="00976635">
        <w:t>8</w:t>
      </w:r>
      <w:r>
        <w:t xml:space="preserve"> </w:t>
      </w:r>
      <w:r w:rsidR="00976635">
        <w:t>August</w:t>
      </w:r>
      <w:r>
        <w:t>. 2</w:t>
      </w:r>
      <w:r w:rsidR="00976635">
        <w:t>021</w:t>
      </w:r>
      <w:r>
        <w:t>].</w:t>
      </w:r>
    </w:p>
    <w:p w14:paraId="2FBA230B" w14:textId="3B2F5524" w:rsidR="008A6834" w:rsidRPr="000C1CD1" w:rsidRDefault="008A6834" w:rsidP="00A53EAE">
      <w:pPr>
        <w:pStyle w:val="ListParagraph"/>
        <w:numPr>
          <w:ilvl w:val="0"/>
          <w:numId w:val="1"/>
        </w:numPr>
      </w:pPr>
      <w:r w:rsidRPr="00823228">
        <w:t>Aruoba, S. and Fernández-Villaverde, J., 2015. A comparison of programming languages in macroeconomics. Journal of Economic Dynamics and Control, 58, pp.265-273.</w:t>
      </w:r>
    </w:p>
    <w:p w14:paraId="406B2DC1" w14:textId="173BB275" w:rsidR="001737E9" w:rsidRDefault="000C1CD1" w:rsidP="000632C1">
      <w:pPr>
        <w:pStyle w:val="ListParagraph"/>
        <w:numPr>
          <w:ilvl w:val="0"/>
          <w:numId w:val="1"/>
        </w:numPr>
      </w:pPr>
      <w:r w:rsidRPr="00823228">
        <w:t>Anaconda. 2021. Anaconda | The World's Most Popular Data Science Platform. [online] Available at: &lt;https://www.anaconda.com/&gt; [Accessed 5 August 2021].</w:t>
      </w:r>
    </w:p>
    <w:p w14:paraId="6839ECA5" w14:textId="7263155C" w:rsidR="00197D70" w:rsidRPr="00B831A3" w:rsidRDefault="00197D70" w:rsidP="000632C1">
      <w:pPr>
        <w:pStyle w:val="ListParagraph"/>
        <w:numPr>
          <w:ilvl w:val="0"/>
          <w:numId w:val="1"/>
        </w:numPr>
      </w:pPr>
      <w:r w:rsidRPr="00823228">
        <w:t>NVIDIA Developer. 2021. NVIDIA cuDNN. [online] Available at: &lt;https://developer.nvidia.com/cudnn&gt; [Accessed 9 August 2021].</w:t>
      </w:r>
    </w:p>
    <w:p w14:paraId="5E376C7F" w14:textId="0849FFBC" w:rsidR="00B831A3" w:rsidRPr="00E90E87" w:rsidRDefault="001025C6" w:rsidP="000632C1">
      <w:pPr>
        <w:pStyle w:val="ListParagraph"/>
        <w:numPr>
          <w:ilvl w:val="0"/>
          <w:numId w:val="1"/>
        </w:numPr>
      </w:pPr>
      <w:r w:rsidRPr="00823228">
        <w:t>The Official NVIDIA Blog. 2021. What Is CUDA | NVIDIA Official Blog. [online] Available at: &lt;https://blogs.nvidia.com/blog/2012/09/10/what-is-cuda-2/&gt; [Accessed 9 August 2021].</w:t>
      </w:r>
    </w:p>
    <w:p w14:paraId="19E4816D" w14:textId="53E127C1" w:rsidR="00E90E87" w:rsidRDefault="00E90E87" w:rsidP="000632C1">
      <w:pPr>
        <w:pStyle w:val="ListParagraph"/>
        <w:numPr>
          <w:ilvl w:val="0"/>
          <w:numId w:val="1"/>
        </w:numPr>
      </w:pPr>
      <w:r w:rsidRPr="00823228">
        <w:t>TensorFlow. 2021. TensorFlow. [online] Available at: &lt;https://www.tensorflow.org/&gt; [Accessed 9 August 2021].</w:t>
      </w:r>
    </w:p>
    <w:p w14:paraId="7FBEF884" w14:textId="4AD38D31" w:rsidR="00E57909" w:rsidRDefault="00E57909" w:rsidP="000632C1">
      <w:pPr>
        <w:pStyle w:val="ListParagraph"/>
        <w:numPr>
          <w:ilvl w:val="0"/>
          <w:numId w:val="1"/>
        </w:numPr>
      </w:pPr>
      <w:r w:rsidRPr="00823228">
        <w:t>Matplotlib.org. 2021. Pyplot tutorial — Matplotlib 3.4.2 documentation. [online] Available at: &lt;https://matplotlib.org/stable/tutorials/introductory/pyplot.html&gt; [Accessed 9 August 2021].</w:t>
      </w:r>
    </w:p>
    <w:p w14:paraId="30DC5D14" w14:textId="3618EB20" w:rsidR="00EE2E4C" w:rsidRPr="00A44873" w:rsidRDefault="00EE2E4C" w:rsidP="000632C1">
      <w:pPr>
        <w:pStyle w:val="ListParagraph"/>
        <w:numPr>
          <w:ilvl w:val="0"/>
          <w:numId w:val="1"/>
        </w:numPr>
      </w:pPr>
      <w:r w:rsidRPr="00823228">
        <w:lastRenderedPageBreak/>
        <w:t>Numpy.org. 2021. NumPy. [online] Available at: &lt;https://numpy.org/&gt; [Accessed 9 August 2021].</w:t>
      </w:r>
    </w:p>
    <w:p w14:paraId="7501055C" w14:textId="3820D2C4" w:rsidR="00A44873" w:rsidRPr="004C7094" w:rsidRDefault="00A44873" w:rsidP="000632C1">
      <w:pPr>
        <w:pStyle w:val="ListParagraph"/>
        <w:numPr>
          <w:ilvl w:val="0"/>
          <w:numId w:val="1"/>
        </w:numPr>
      </w:pPr>
      <w:r w:rsidRPr="00823228">
        <w:t>Kim, H. and Jeong, Y., 2019. Sentiment Classification Using Convolutional Neural Networks. Applied Sciences, 9(11), p.2347.</w:t>
      </w:r>
    </w:p>
    <w:p w14:paraId="5E427C72" w14:textId="0BFEF662" w:rsidR="004C7094" w:rsidRPr="001225DB" w:rsidRDefault="004C7094" w:rsidP="000632C1">
      <w:pPr>
        <w:pStyle w:val="ListParagraph"/>
        <w:numPr>
          <w:ilvl w:val="0"/>
          <w:numId w:val="1"/>
        </w:numPr>
      </w:pPr>
      <w:r w:rsidRPr="00823228">
        <w:t>Jeong, J., 2019. The Most Intuitive and Easiest Guide for CNN. [online] Medium. Available at: &lt;https://towardsdatascience.com/the-most-intuitive-and-easiest-guide-for-convolutional-neural-network-3607be47480&gt; [Accessed 9 August 2021].</w:t>
      </w:r>
    </w:p>
    <w:p w14:paraId="4F3EBBC2" w14:textId="32FFCFE0" w:rsidR="001225DB" w:rsidRPr="00615B52" w:rsidRDefault="001225DB" w:rsidP="000632C1">
      <w:pPr>
        <w:pStyle w:val="ListParagraph"/>
        <w:numPr>
          <w:ilvl w:val="0"/>
          <w:numId w:val="1"/>
        </w:numPr>
      </w:pPr>
      <w:r w:rsidRPr="00823228">
        <w:t>Docs.python.org. 2021. os — Miscellaneous operating system interfaces — Python 3.9.6 documentation. [online] Available at: &lt;https://docs.python.org/3/library/os.html&gt; [Accessed 10 August 2021].</w:t>
      </w:r>
    </w:p>
    <w:p w14:paraId="1AD691B4" w14:textId="38E925DF" w:rsidR="00615B52" w:rsidRPr="00BA4F7A" w:rsidRDefault="00615B52" w:rsidP="000632C1">
      <w:pPr>
        <w:pStyle w:val="ListParagraph"/>
        <w:numPr>
          <w:ilvl w:val="0"/>
          <w:numId w:val="1"/>
        </w:numPr>
      </w:pPr>
      <w:r w:rsidRPr="00823228">
        <w:t>Scikit-learn.org. 2021. scikit-learn Tutorials — scikit-learn 0.24.2 documentation. [online] Available at: &lt;https://scikit-learn.org/stable/tutorial/index.html&gt; [Accessed 10 August 2021].</w:t>
      </w:r>
    </w:p>
    <w:p w14:paraId="635EBB65" w14:textId="0EBCE509" w:rsidR="00BA4F7A" w:rsidRDefault="00BA4F7A" w:rsidP="00D345EC">
      <w:pPr>
        <w:pStyle w:val="ListParagraph"/>
        <w:numPr>
          <w:ilvl w:val="0"/>
          <w:numId w:val="1"/>
        </w:numPr>
      </w:pPr>
      <w:r>
        <w:t xml:space="preserve">Nielsen, M. </w:t>
      </w:r>
      <w:r w:rsidR="00007975">
        <w:t>,</w:t>
      </w:r>
      <w:r>
        <w:t xml:space="preserve">2015. Neural Networks and Deep Learning. Determination Press. [online] Available at: http://neuralnetworksanddeeplearning.com/chap3.html [Accessed </w:t>
      </w:r>
      <w:r w:rsidR="00007975">
        <w:t>9</w:t>
      </w:r>
      <w:r>
        <w:t xml:space="preserve"> </w:t>
      </w:r>
      <w:r w:rsidR="00007975">
        <w:t>August</w:t>
      </w:r>
      <w:r>
        <w:t xml:space="preserve"> 20</w:t>
      </w:r>
      <w:r w:rsidR="00007975">
        <w:t>21</w:t>
      </w:r>
      <w:r>
        <w:t>]</w:t>
      </w:r>
    </w:p>
    <w:p w14:paraId="7FAB34E6" w14:textId="1BF222B8" w:rsidR="00CD2989" w:rsidRPr="00766C66" w:rsidRDefault="00CD2989" w:rsidP="00D345EC">
      <w:pPr>
        <w:pStyle w:val="ListParagraph"/>
        <w:numPr>
          <w:ilvl w:val="0"/>
          <w:numId w:val="1"/>
        </w:numPr>
      </w:pPr>
      <w:r w:rsidRPr="00823228">
        <w:t xml:space="preserve">Ioffe, S. and Szegedy, C., </w:t>
      </w:r>
      <w:r w:rsidR="00992AD9" w:rsidRPr="00823228">
        <w:t>2015</w:t>
      </w:r>
      <w:r w:rsidRPr="00823228">
        <w:t>. Batch Normalization: Accelerating Deep Network Training by Reducing Internal Covariate Shift. [online] arXiv.org. Available at: &lt;https://arxiv.org/abs/1502.03167?source=post_page-----901fd6e5393e----------------------&gt; [Accessed 10 August 2021].</w:t>
      </w:r>
    </w:p>
    <w:p w14:paraId="48219EB2" w14:textId="3C4A6D35" w:rsidR="00766C66" w:rsidRPr="00823228" w:rsidRDefault="00766C66" w:rsidP="00766C66">
      <w:pPr>
        <w:pStyle w:val="ListParagraph"/>
        <w:numPr>
          <w:ilvl w:val="0"/>
          <w:numId w:val="1"/>
        </w:numPr>
        <w:spacing w:after="0"/>
      </w:pPr>
      <w:r w:rsidRPr="00823228">
        <w:t>Happy, S. and Routray, A., 2015. Automatic Facial Expression Recognition Using Features of Salient Facial Patches. [online] Ieeexplore.ieee.org. Available at: &lt;https://ieeexplore.ieee.org/stamp/stamp.jsp?tp=&amp;arnumber=6998925&gt; [Accessed 14 August 2021].</w:t>
      </w:r>
    </w:p>
    <w:p w14:paraId="22C2C8BD" w14:textId="251B5057" w:rsidR="000036AC" w:rsidRPr="00823228" w:rsidRDefault="000036AC" w:rsidP="000036AC">
      <w:pPr>
        <w:pStyle w:val="ListParagraph"/>
        <w:numPr>
          <w:ilvl w:val="0"/>
          <w:numId w:val="1"/>
        </w:numPr>
        <w:spacing w:after="0"/>
      </w:pPr>
      <w:r w:rsidRPr="00823228">
        <w:t xml:space="preserve">Majumder, A., Behera, L. and Subramanian, V., 2018. Automatic Facial Expression Recognition System Using Deep Network-Based Data Fusion - IEEE Journals &amp; Magazine. [online] Ieeexplore.ieee.org. Available at: &lt;https://ieeexplore.ieee.org/stamp/stamp.jsp?tp=&amp;arnumber=7747479&gt; [Accessed 14 </w:t>
      </w:r>
      <w:r w:rsidR="00B750EB" w:rsidRPr="00823228">
        <w:t>August</w:t>
      </w:r>
      <w:r w:rsidRPr="00823228">
        <w:t xml:space="preserve"> 202</w:t>
      </w:r>
      <w:r w:rsidR="00E957C7" w:rsidRPr="00823228">
        <w:t>1</w:t>
      </w:r>
      <w:r w:rsidRPr="00823228">
        <w:t>].</w:t>
      </w:r>
    </w:p>
    <w:p w14:paraId="1E1731EC" w14:textId="77777777" w:rsidR="00C024E4" w:rsidRPr="00823228" w:rsidRDefault="00C024E4" w:rsidP="00C024E4">
      <w:pPr>
        <w:pStyle w:val="ListParagraph"/>
        <w:numPr>
          <w:ilvl w:val="0"/>
          <w:numId w:val="1"/>
        </w:numPr>
        <w:spacing w:after="0"/>
      </w:pPr>
      <w:r w:rsidRPr="00823228">
        <w:t>Matsumoto, D., Hwang, H.S., 2011, Reading facial expressions of emotion,</w:t>
      </w:r>
      <w:r>
        <w:t xml:space="preserve"> </w:t>
      </w:r>
      <w:r w:rsidRPr="00823228">
        <w:t>Psychological Science Agenda</w:t>
      </w:r>
    </w:p>
    <w:p w14:paraId="5A68337F" w14:textId="31C6430B" w:rsidR="007103C4" w:rsidRPr="00823228" w:rsidRDefault="007103C4" w:rsidP="007103C4">
      <w:pPr>
        <w:pStyle w:val="ListParagraph"/>
        <w:numPr>
          <w:ilvl w:val="0"/>
          <w:numId w:val="1"/>
        </w:numPr>
        <w:spacing w:after="0"/>
      </w:pPr>
      <w:r>
        <w:t>Matsumoto</w:t>
      </w:r>
      <w:r w:rsidRPr="00823228">
        <w:t xml:space="preserve"> Burkert, P., Trier, F., Afzal, M., Dengel, A. and Liwick, M., 2016. Depression: Deep Convolutional Neural Network For Expression Recognition. [online] Arxiv.org. Available at: &lt;https://arxiv.org/pdf/1509.05371.pdf&gt; [Accessed 14 August 202</w:t>
      </w:r>
      <w:r w:rsidR="00E957C7" w:rsidRPr="00823228">
        <w:t>1</w:t>
      </w:r>
      <w:r w:rsidRPr="00823228">
        <w:t>].</w:t>
      </w:r>
      <w:r w:rsidRPr="00823228">
        <w:tab/>
      </w:r>
    </w:p>
    <w:p w14:paraId="40C67B70" w14:textId="4BB565CC" w:rsidR="0001066F" w:rsidRPr="00823228" w:rsidRDefault="0001066F" w:rsidP="0001066F">
      <w:pPr>
        <w:pStyle w:val="ListParagraph"/>
        <w:numPr>
          <w:ilvl w:val="0"/>
          <w:numId w:val="1"/>
        </w:numPr>
        <w:spacing w:after="0"/>
      </w:pPr>
      <w:r w:rsidRPr="00823228">
        <w:t>Fasel, B. and Luettin, J., 2019. Automatic Facial Expression Analysis: A Survey. [online] Available at: &lt;https://doi.org/10.1016/S0031-3203(02)00052-3&gt; [Accessed 14 A</w:t>
      </w:r>
      <w:r w:rsidR="00E957C7" w:rsidRPr="00823228">
        <w:t>ugust</w:t>
      </w:r>
      <w:r w:rsidRPr="00823228">
        <w:t xml:space="preserve"> 202</w:t>
      </w:r>
      <w:r w:rsidR="00E957C7" w:rsidRPr="00823228">
        <w:t>1</w:t>
      </w:r>
      <w:r w:rsidRPr="00823228">
        <w:t>].</w:t>
      </w:r>
    </w:p>
    <w:p w14:paraId="53299839" w14:textId="77777777" w:rsidR="007F10E1" w:rsidRPr="00823228" w:rsidRDefault="007F10E1" w:rsidP="007F10E1">
      <w:pPr>
        <w:pStyle w:val="ListParagraph"/>
        <w:numPr>
          <w:ilvl w:val="0"/>
          <w:numId w:val="1"/>
        </w:numPr>
        <w:spacing w:after="0"/>
      </w:pPr>
      <w:r w:rsidRPr="00823228">
        <w:t>Zhang, L., Jiang, M., Farid, D. and Hossain, M., 2013. Intelligent facial emotion recognition and semantic-based topic detection for a humanoid robot. Expert Systems with Applications, 40(13), pp.5160-5168.</w:t>
      </w:r>
    </w:p>
    <w:p w14:paraId="4DF54994" w14:textId="71615CD8" w:rsidR="00E02D05" w:rsidRPr="00823228" w:rsidRDefault="00E02D05" w:rsidP="00E02D05">
      <w:pPr>
        <w:pStyle w:val="ListParagraph"/>
        <w:numPr>
          <w:ilvl w:val="0"/>
          <w:numId w:val="1"/>
        </w:numPr>
        <w:spacing w:after="0"/>
      </w:pPr>
      <w:r w:rsidRPr="00823228">
        <w:t>Lansley, J., 2020. Facial Expressions · EIA. [online] The Emotional Intelligence Academy. Available at: &lt;https://www.eiagroup.com/knowledge/facial-expressions/&gt; [Accessed 14 August 2020].</w:t>
      </w:r>
    </w:p>
    <w:p w14:paraId="7C5E583C" w14:textId="77777777" w:rsidR="00B8567D" w:rsidRPr="00823228" w:rsidRDefault="00B8567D" w:rsidP="00B8567D">
      <w:pPr>
        <w:pStyle w:val="ListParagraph"/>
        <w:numPr>
          <w:ilvl w:val="0"/>
          <w:numId w:val="1"/>
        </w:numPr>
        <w:spacing w:after="0"/>
      </w:pPr>
      <w:r w:rsidRPr="00823228">
        <w:t>Wang, H. and Gu, J., 2018. The Applications of Facial Expression Recognition in Human-computer Interaction. 2018 IEEE International Conference on Advanced Manufacturing (ICAM).</w:t>
      </w:r>
    </w:p>
    <w:p w14:paraId="0836E25F" w14:textId="77777777" w:rsidR="00636C75" w:rsidRPr="00823228" w:rsidRDefault="00636C75" w:rsidP="00636C75">
      <w:pPr>
        <w:pStyle w:val="ListParagraph"/>
        <w:numPr>
          <w:ilvl w:val="0"/>
          <w:numId w:val="1"/>
        </w:numPr>
        <w:spacing w:after="0"/>
      </w:pPr>
      <w:r w:rsidRPr="00823228">
        <w:lastRenderedPageBreak/>
        <w:t>Samadiani, N., Huang, G., Cai, B., Luo, W., Chi, C., Xiang, Y. and He, J., 2019. A Review on Automatic Facial Expression Recognition Systems Assisted by Multimodal Sensor Data. Sensors, 19(8), p.1863.</w:t>
      </w:r>
    </w:p>
    <w:p w14:paraId="0E4C5E1A" w14:textId="1BEE8659" w:rsidR="000036AC" w:rsidRPr="00823228" w:rsidRDefault="002A0206" w:rsidP="00766C66">
      <w:pPr>
        <w:pStyle w:val="ListParagraph"/>
        <w:numPr>
          <w:ilvl w:val="0"/>
          <w:numId w:val="1"/>
        </w:numPr>
        <w:spacing w:after="0"/>
      </w:pPr>
      <w:r w:rsidRPr="00823228">
        <w:t>Mode Resources. 2021. Pandas | Python Library - Mode. [online] Available at: &lt;https://mode.com/python-tutorial/libraries/pandas/&gt; [Accessed 9 August 2021].</w:t>
      </w:r>
    </w:p>
    <w:p w14:paraId="28A4B723" w14:textId="2C459B31" w:rsidR="000D56A7" w:rsidRDefault="000D56A7" w:rsidP="00766C66">
      <w:pPr>
        <w:pStyle w:val="ListParagraph"/>
        <w:numPr>
          <w:ilvl w:val="0"/>
          <w:numId w:val="1"/>
        </w:numPr>
        <w:spacing w:after="0"/>
      </w:pPr>
      <w:r w:rsidRPr="00823228">
        <w:t>Albawi, S., Mohammed, T. and Al-Zawi, S., 2017. Understanding of a convolutional neural network. 2017 International Conference on Engineering and Technology (ICET),.</w:t>
      </w:r>
    </w:p>
    <w:p w14:paraId="055F6CDD" w14:textId="47CB577B" w:rsidR="00A84C98" w:rsidRPr="005468D7" w:rsidRDefault="00A84C98" w:rsidP="00766C66">
      <w:pPr>
        <w:pStyle w:val="ListParagraph"/>
        <w:numPr>
          <w:ilvl w:val="0"/>
          <w:numId w:val="1"/>
        </w:numPr>
        <w:spacing w:after="0"/>
      </w:pPr>
      <w:r w:rsidRPr="00B56F41">
        <w:t>Antoniadis, P., Filntisis, P. and Maragos, P., 2021. Exploiting Emotional Dependencies with Graph Convolutional Networks for Facial Expression Recognition. [online] Arxiv.org. Available at: &lt;https://arxiv.org/pdf/2106.03487v1.pdf&gt; [Accessed 1 August 2021].</w:t>
      </w:r>
    </w:p>
    <w:p w14:paraId="5EE7F31B" w14:textId="33A8EF78" w:rsidR="005468D7" w:rsidRPr="00FD1DAA" w:rsidRDefault="005468D7" w:rsidP="00766C66">
      <w:pPr>
        <w:pStyle w:val="ListParagraph"/>
        <w:numPr>
          <w:ilvl w:val="0"/>
          <w:numId w:val="1"/>
        </w:numPr>
        <w:spacing w:after="0"/>
      </w:pPr>
      <w:r w:rsidRPr="00B56F41">
        <w:t>Farzaneh, A. and Qi, X., 2021. Facial Expression Recognition in the Wild via Deep Attentive Center Loss. 2021 IEEE Winter Conference on Applications of Computer Vision (WACV),.</w:t>
      </w:r>
    </w:p>
    <w:p w14:paraId="72F7AD30" w14:textId="09443A3C" w:rsidR="00FD1DAA" w:rsidRPr="00BE1D56" w:rsidRDefault="00FD1DAA" w:rsidP="00766C66">
      <w:pPr>
        <w:pStyle w:val="ListParagraph"/>
        <w:numPr>
          <w:ilvl w:val="0"/>
          <w:numId w:val="1"/>
        </w:numPr>
        <w:spacing w:after="0"/>
      </w:pPr>
      <w:r w:rsidRPr="00B56F41">
        <w:t>Hung, S., Tu, C., Wu, C., Chen, C., Chan, Y. and Chen, C., 2019. Compacting, Picking and Growing for Unforgetting Continual Learning. [online] Arxiv.org. Available at: &lt;https://arxiv.org/pdf/1910.06562v3.pdf&gt; [Accessed 3 August 2021].</w:t>
      </w:r>
    </w:p>
    <w:p w14:paraId="197AC5D3" w14:textId="1254EDA4" w:rsidR="00BE1D56" w:rsidRPr="005839D3" w:rsidRDefault="00BE1D56" w:rsidP="00766C66">
      <w:pPr>
        <w:pStyle w:val="ListParagraph"/>
        <w:numPr>
          <w:ilvl w:val="0"/>
          <w:numId w:val="1"/>
        </w:numPr>
        <w:spacing w:after="0"/>
      </w:pPr>
      <w:r w:rsidRPr="00B56F41">
        <w:t>Kervadec, C., Vielzeuf, V., Pateux, S., Lechervy, A. and Jurie, F., 2018. CAKE: Compact and Accurate K-dimensional representation of Emotion. [online] arXiv.org. Available at: &lt;https://arxiv.org/abs/1807.11215&gt; [Accessed 4 August 2021].</w:t>
      </w:r>
    </w:p>
    <w:p w14:paraId="5F2D6EF7" w14:textId="4482EE6B" w:rsidR="005839D3" w:rsidRPr="002E558A" w:rsidRDefault="005839D3" w:rsidP="00766C66">
      <w:pPr>
        <w:pStyle w:val="ListParagraph"/>
        <w:numPr>
          <w:ilvl w:val="0"/>
          <w:numId w:val="1"/>
        </w:numPr>
        <w:spacing w:after="0"/>
      </w:pPr>
      <w:r w:rsidRPr="00B56F41">
        <w:t>Chen, Y., Wang, J., Chen, S., Shi, Z. and Cai, J., 2019. Facial Motion Prior Networks for Facial Expression Recognition. [online] Ieeexplore.ieee.org. Available at: &lt;https://ieeexplore.ieee.org/document/8965826&gt; [Accessed 4 August 2021].</w:t>
      </w:r>
    </w:p>
    <w:p w14:paraId="6E0165E5" w14:textId="2D933A02" w:rsidR="002E558A" w:rsidRPr="00AE730B" w:rsidRDefault="002E558A" w:rsidP="00766C66">
      <w:pPr>
        <w:pStyle w:val="ListParagraph"/>
        <w:numPr>
          <w:ilvl w:val="0"/>
          <w:numId w:val="1"/>
        </w:numPr>
        <w:spacing w:after="0"/>
      </w:pPr>
      <w:r w:rsidRPr="00B56F41">
        <w:t>Georgescu, M., Ionescu, R. and Popescu, M., 2019. Local Learning With Deep and Handcrafted Features for Facial Expression Recognition. IEEE Access, 7, pp.64827-64836.</w:t>
      </w:r>
    </w:p>
    <w:p w14:paraId="332AB886" w14:textId="35C6514B" w:rsidR="00766C66" w:rsidRPr="005759FA" w:rsidRDefault="00AE730B" w:rsidP="005759FA">
      <w:pPr>
        <w:pStyle w:val="ListParagraph"/>
        <w:numPr>
          <w:ilvl w:val="0"/>
          <w:numId w:val="1"/>
        </w:numPr>
        <w:spacing w:after="0"/>
      </w:pPr>
      <w:r w:rsidRPr="00B56F41">
        <w:t>Zheng, W. and Jin, M., 2020. The Effects of Class Imbalance and Training Data Size on Classifier Learning: An Empirical Study. SN Computer Science, 1(2)</w:t>
      </w:r>
      <w:r w:rsidR="005759FA" w:rsidRPr="00B56F41">
        <w:t>.</w:t>
      </w:r>
    </w:p>
    <w:p w14:paraId="14296990" w14:textId="4570F7FA" w:rsidR="005759FA" w:rsidRPr="00B1191E" w:rsidRDefault="005759FA" w:rsidP="005759FA">
      <w:pPr>
        <w:pStyle w:val="ListParagraph"/>
        <w:numPr>
          <w:ilvl w:val="0"/>
          <w:numId w:val="1"/>
        </w:numPr>
        <w:spacing w:after="0"/>
      </w:pPr>
      <w:r w:rsidRPr="00B56F41">
        <w:t>Hung, S., Lee, J., Wan, T., Chen, C., Chan, Y. and Chen, C., 2019. Increasingly Packing Multiple Facial-Informatics Modules in A Unified Deep-Learning Model via Lifelong Learning. Proceedings of the 2019 on International Conference on Multimedia Retrieval,.</w:t>
      </w:r>
    </w:p>
    <w:p w14:paraId="19E602D2" w14:textId="404C59C4" w:rsidR="00B1191E" w:rsidRPr="00FE6349" w:rsidRDefault="00B1191E" w:rsidP="002B446D">
      <w:pPr>
        <w:pStyle w:val="ListParagraph"/>
        <w:numPr>
          <w:ilvl w:val="0"/>
          <w:numId w:val="1"/>
        </w:numPr>
        <w:spacing w:after="0"/>
      </w:pPr>
      <w:r w:rsidRPr="00B56F41">
        <w:t>Rhue, L., 2021. Racial Influence on Automated Perceptions of Emotions.</w:t>
      </w:r>
      <w:r w:rsidR="003F3BE6" w:rsidRPr="00B56F41">
        <w:t xml:space="preserve"> [online] Available at: &lt;</w:t>
      </w:r>
      <w:hyperlink r:id="rId293" w:tgtFrame="_blank" w:history="1">
        <w:r w:rsidR="002B446D" w:rsidRPr="00B56F41">
          <w:t>http://dx.doi.org/10.2139/ssrn.3281765</w:t>
        </w:r>
      </w:hyperlink>
      <w:r w:rsidR="003F3BE6" w:rsidRPr="00B56F41">
        <w:t xml:space="preserve">&gt; [Accessed </w:t>
      </w:r>
      <w:r w:rsidR="006C6C7B" w:rsidRPr="00B56F41">
        <w:t>10</w:t>
      </w:r>
      <w:r w:rsidR="003F3BE6" w:rsidRPr="00B56F41">
        <w:t xml:space="preserve"> August 2021].</w:t>
      </w:r>
    </w:p>
    <w:p w14:paraId="4C1C9469" w14:textId="556EDA7C" w:rsidR="00FE6349" w:rsidRPr="00E13850" w:rsidRDefault="00FE6349" w:rsidP="002B446D">
      <w:pPr>
        <w:pStyle w:val="ListParagraph"/>
        <w:numPr>
          <w:ilvl w:val="0"/>
          <w:numId w:val="1"/>
        </w:numPr>
        <w:spacing w:after="0"/>
      </w:pPr>
      <w:r w:rsidRPr="00B56F41">
        <w:t>HORVATH, A. and VEMOU, K., 2021. Facial Emotion Recognition. [online] Op.europa.eu. Available at: &lt;https://op.europa.eu/en/publication-detail/-/publication/709bd47b-be94-11eb-a925-01aa75ed71a1&gt; [Accessed 15 August 2021].</w:t>
      </w:r>
    </w:p>
    <w:p w14:paraId="18C0B199" w14:textId="1AAD1334" w:rsidR="00E13850" w:rsidRPr="00DC3977" w:rsidRDefault="00E13850" w:rsidP="002B446D">
      <w:pPr>
        <w:pStyle w:val="ListParagraph"/>
        <w:numPr>
          <w:ilvl w:val="0"/>
          <w:numId w:val="1"/>
        </w:numPr>
        <w:spacing w:after="0"/>
      </w:pPr>
      <w:r w:rsidRPr="00B56F41">
        <w:t>Pourmirzaei, M., Esmaili, F. and Montazer, G., 2021. Using Self-Supervised Co-Training to Improve Facial Representation. [online] Arxiv.org. Available at: &lt;https://arxiv.org/ftp/arxiv/papers/2105/2105.06421.pdf&gt; [Accessed 19 July 2021].</w:t>
      </w:r>
    </w:p>
    <w:p w14:paraId="7CC67E50" w14:textId="2B9C4E79" w:rsidR="00DC3977" w:rsidRPr="007B0845" w:rsidRDefault="00DC3977" w:rsidP="002B446D">
      <w:pPr>
        <w:pStyle w:val="ListParagraph"/>
        <w:numPr>
          <w:ilvl w:val="0"/>
          <w:numId w:val="1"/>
        </w:numPr>
        <w:spacing w:after="0"/>
      </w:pPr>
      <w:r w:rsidRPr="00B56F41">
        <w:t>Siqueira, H., Magg, S. and Wermter, S., 2020. Efficient Facial Feature Learning with Wide Ensemble-based Convolutional Neural Networks. [online] Arxiv.org. Available at: &lt;https://arxiv.org/pdf/2001.06338v1.pdf&gt; [Accessed 21 July 2021].</w:t>
      </w:r>
    </w:p>
    <w:p w14:paraId="267B3613" w14:textId="0C50BFF3" w:rsidR="007B0845" w:rsidRDefault="007B0845" w:rsidP="002B446D">
      <w:pPr>
        <w:pStyle w:val="ListParagraph"/>
        <w:numPr>
          <w:ilvl w:val="0"/>
          <w:numId w:val="1"/>
        </w:numPr>
        <w:spacing w:after="0"/>
      </w:pPr>
      <w:r w:rsidRPr="00B56F41">
        <w:t>Ko, B., 2018. A Brief Review of Facial Emotion Recognition Based on Visual Information. Sensors, 18(2), p.401.</w:t>
      </w:r>
    </w:p>
    <w:p w14:paraId="3EF41D1A" w14:textId="7C007CED" w:rsidR="008F30CB" w:rsidRDefault="00380DA8" w:rsidP="00F32D39">
      <w:pPr>
        <w:pStyle w:val="Heading1"/>
        <w:rPr>
          <w:color w:val="0070C0"/>
        </w:rPr>
      </w:pPr>
      <w:bookmarkStart w:id="336" w:name="_Toc80891501"/>
      <w:r>
        <w:rPr>
          <w:color w:val="0070C0"/>
        </w:rPr>
        <w:lastRenderedPageBreak/>
        <w:t>Appendix</w:t>
      </w:r>
      <w:r w:rsidR="005042FC">
        <w:rPr>
          <w:color w:val="0070C0"/>
        </w:rPr>
        <w:t xml:space="preserve"> A: Terms of reference (TOR)</w:t>
      </w:r>
      <w:bookmarkEnd w:id="336"/>
    </w:p>
    <w:p w14:paraId="39C58549" w14:textId="77777777" w:rsidR="00F32D39" w:rsidRPr="00F32D39" w:rsidRDefault="00F32D39" w:rsidP="00F32D39"/>
    <w:p w14:paraId="360D40DE" w14:textId="77777777" w:rsidR="008F30CB" w:rsidRDefault="008F30CB" w:rsidP="008F30CB">
      <w:pPr>
        <w:spacing w:after="0"/>
        <w:jc w:val="center"/>
        <w:rPr>
          <w:sz w:val="20"/>
          <w:szCs w:val="20"/>
        </w:rPr>
      </w:pPr>
      <w:r>
        <w:rPr>
          <w:sz w:val="20"/>
          <w:szCs w:val="20"/>
        </w:rPr>
        <w:t>Alexandru-Adonis Neagu</w:t>
      </w:r>
    </w:p>
    <w:p w14:paraId="357E56FF" w14:textId="77777777" w:rsidR="008F30CB" w:rsidRDefault="008F30CB" w:rsidP="008F30CB">
      <w:pPr>
        <w:spacing w:after="0"/>
        <w:jc w:val="center"/>
        <w:rPr>
          <w:sz w:val="20"/>
          <w:szCs w:val="20"/>
        </w:rPr>
      </w:pPr>
      <w:r>
        <w:rPr>
          <w:sz w:val="20"/>
          <w:szCs w:val="20"/>
        </w:rPr>
        <w:t>18017575</w:t>
      </w:r>
    </w:p>
    <w:p w14:paraId="4ADC4004" w14:textId="77777777" w:rsidR="008F30CB" w:rsidRDefault="008F30CB" w:rsidP="008F30CB">
      <w:pPr>
        <w:spacing w:after="0"/>
        <w:jc w:val="center"/>
        <w:rPr>
          <w:sz w:val="20"/>
          <w:szCs w:val="20"/>
        </w:rPr>
      </w:pPr>
      <w:r>
        <w:rPr>
          <w:sz w:val="20"/>
          <w:szCs w:val="20"/>
        </w:rPr>
        <w:t>Computer Science</w:t>
      </w:r>
    </w:p>
    <w:p w14:paraId="7E90A8F3" w14:textId="77777777" w:rsidR="008F30CB" w:rsidRDefault="008F30CB" w:rsidP="008F30CB">
      <w:pPr>
        <w:spacing w:after="0"/>
        <w:jc w:val="center"/>
        <w:rPr>
          <w:sz w:val="20"/>
          <w:szCs w:val="20"/>
        </w:rPr>
      </w:pPr>
    </w:p>
    <w:p w14:paraId="0EAE67C5" w14:textId="77777777" w:rsidR="008F30CB" w:rsidRDefault="008F30CB" w:rsidP="008F30CB">
      <w:pPr>
        <w:spacing w:after="0"/>
        <w:jc w:val="center"/>
        <w:rPr>
          <w:sz w:val="20"/>
          <w:szCs w:val="20"/>
        </w:rPr>
      </w:pPr>
    </w:p>
    <w:p w14:paraId="53CF9CD9" w14:textId="77777777" w:rsidR="008F30CB" w:rsidRDefault="008F30CB" w:rsidP="008F30CB">
      <w:pPr>
        <w:spacing w:after="0"/>
        <w:jc w:val="center"/>
        <w:rPr>
          <w:sz w:val="20"/>
          <w:szCs w:val="20"/>
        </w:rPr>
      </w:pPr>
    </w:p>
    <w:p w14:paraId="5EC11815" w14:textId="77777777" w:rsidR="008F30CB" w:rsidRDefault="008F30CB" w:rsidP="008F30CB">
      <w:pPr>
        <w:spacing w:after="0"/>
        <w:jc w:val="center"/>
        <w:rPr>
          <w:sz w:val="20"/>
          <w:szCs w:val="20"/>
        </w:rPr>
      </w:pPr>
    </w:p>
    <w:p w14:paraId="30C5C302" w14:textId="77777777" w:rsidR="008F30CB" w:rsidRDefault="008F30CB" w:rsidP="008F30CB">
      <w:pPr>
        <w:spacing w:after="0"/>
        <w:jc w:val="center"/>
        <w:rPr>
          <w:sz w:val="20"/>
          <w:szCs w:val="20"/>
        </w:rPr>
      </w:pPr>
    </w:p>
    <w:p w14:paraId="2DD6F45A" w14:textId="77777777" w:rsidR="008F30CB" w:rsidRDefault="008F30CB" w:rsidP="008F30CB">
      <w:pPr>
        <w:spacing w:after="0"/>
        <w:jc w:val="center"/>
        <w:rPr>
          <w:sz w:val="20"/>
          <w:szCs w:val="20"/>
        </w:rPr>
      </w:pPr>
    </w:p>
    <w:p w14:paraId="2A68E542" w14:textId="77777777" w:rsidR="008F30CB" w:rsidRDefault="008F30CB" w:rsidP="008F30CB">
      <w:pPr>
        <w:spacing w:after="0"/>
        <w:jc w:val="center"/>
        <w:rPr>
          <w:sz w:val="20"/>
          <w:szCs w:val="20"/>
        </w:rPr>
      </w:pPr>
    </w:p>
    <w:p w14:paraId="152FD02C" w14:textId="77777777" w:rsidR="008F30CB" w:rsidRDefault="008F30CB" w:rsidP="008F30CB">
      <w:pPr>
        <w:spacing w:after="0"/>
        <w:jc w:val="center"/>
        <w:rPr>
          <w:sz w:val="20"/>
          <w:szCs w:val="20"/>
        </w:rPr>
      </w:pPr>
    </w:p>
    <w:p w14:paraId="6651EE7D" w14:textId="77777777" w:rsidR="008F30CB" w:rsidRDefault="008F30CB" w:rsidP="008F30CB">
      <w:pPr>
        <w:spacing w:after="0"/>
        <w:jc w:val="center"/>
        <w:rPr>
          <w:sz w:val="20"/>
          <w:szCs w:val="20"/>
        </w:rPr>
      </w:pPr>
    </w:p>
    <w:p w14:paraId="70372EB0" w14:textId="77777777" w:rsidR="008F30CB" w:rsidRDefault="008F30CB" w:rsidP="008F30CB">
      <w:pPr>
        <w:spacing w:after="0"/>
        <w:jc w:val="center"/>
        <w:rPr>
          <w:sz w:val="20"/>
          <w:szCs w:val="20"/>
        </w:rPr>
      </w:pPr>
    </w:p>
    <w:p w14:paraId="10070AC1" w14:textId="77777777" w:rsidR="008F30CB" w:rsidRDefault="008F30CB" w:rsidP="008F30CB">
      <w:pPr>
        <w:spacing w:after="0"/>
        <w:jc w:val="center"/>
        <w:rPr>
          <w:sz w:val="20"/>
          <w:szCs w:val="20"/>
        </w:rPr>
      </w:pPr>
    </w:p>
    <w:p w14:paraId="7934487B" w14:textId="77777777" w:rsidR="008F30CB" w:rsidRDefault="008F30CB" w:rsidP="008F30CB">
      <w:pPr>
        <w:spacing w:after="0"/>
        <w:jc w:val="center"/>
        <w:rPr>
          <w:sz w:val="20"/>
          <w:szCs w:val="20"/>
        </w:rPr>
      </w:pPr>
    </w:p>
    <w:p w14:paraId="65CD83A1" w14:textId="77777777" w:rsidR="008F30CB" w:rsidRDefault="008F30CB" w:rsidP="008F30CB">
      <w:pPr>
        <w:spacing w:after="0"/>
        <w:rPr>
          <w:sz w:val="20"/>
          <w:szCs w:val="20"/>
        </w:rPr>
      </w:pPr>
    </w:p>
    <w:p w14:paraId="183F9587" w14:textId="77777777" w:rsidR="008F30CB" w:rsidRDefault="008F30CB" w:rsidP="008F30CB">
      <w:pPr>
        <w:spacing w:after="0"/>
        <w:rPr>
          <w:sz w:val="20"/>
          <w:szCs w:val="20"/>
        </w:rPr>
      </w:pPr>
    </w:p>
    <w:p w14:paraId="5A580DF2" w14:textId="77777777" w:rsidR="008F30CB" w:rsidRDefault="008F30CB" w:rsidP="008F30CB">
      <w:pPr>
        <w:spacing w:after="0"/>
        <w:rPr>
          <w:sz w:val="20"/>
          <w:szCs w:val="20"/>
        </w:rPr>
      </w:pPr>
      <w:r>
        <w:rPr>
          <w:sz w:val="20"/>
          <w:szCs w:val="20"/>
        </w:rPr>
        <w:t>Supervisor: Dr Ossama Alshabrawy</w:t>
      </w:r>
    </w:p>
    <w:p w14:paraId="7F1BD5B3" w14:textId="77777777" w:rsidR="008F30CB" w:rsidRDefault="008F30CB" w:rsidP="008F30CB">
      <w:pPr>
        <w:spacing w:after="0"/>
        <w:rPr>
          <w:sz w:val="20"/>
          <w:szCs w:val="20"/>
        </w:rPr>
      </w:pPr>
      <w:r>
        <w:rPr>
          <w:sz w:val="20"/>
          <w:szCs w:val="20"/>
        </w:rPr>
        <w:t xml:space="preserve">Second marker: Dr </w:t>
      </w:r>
      <w:r w:rsidRPr="00166257">
        <w:rPr>
          <w:sz w:val="20"/>
          <w:szCs w:val="20"/>
        </w:rPr>
        <w:t>Paul Vickers</w:t>
      </w:r>
    </w:p>
    <w:p w14:paraId="69E23D98" w14:textId="77777777" w:rsidR="008F30CB" w:rsidRDefault="008F30CB" w:rsidP="008F30CB">
      <w:pPr>
        <w:spacing w:after="0"/>
        <w:rPr>
          <w:sz w:val="20"/>
          <w:szCs w:val="20"/>
        </w:rPr>
      </w:pPr>
    </w:p>
    <w:p w14:paraId="2761DCF1" w14:textId="77777777" w:rsidR="008F30CB" w:rsidRDefault="008F30CB" w:rsidP="008F30CB">
      <w:pPr>
        <w:spacing w:after="0"/>
        <w:rPr>
          <w:sz w:val="20"/>
          <w:szCs w:val="20"/>
        </w:rPr>
      </w:pPr>
    </w:p>
    <w:p w14:paraId="7065D287" w14:textId="77777777" w:rsidR="008F30CB" w:rsidRDefault="008F30CB" w:rsidP="008F30CB">
      <w:pPr>
        <w:spacing w:after="0"/>
        <w:rPr>
          <w:sz w:val="20"/>
          <w:szCs w:val="20"/>
        </w:rPr>
      </w:pPr>
    </w:p>
    <w:p w14:paraId="0D4A821A" w14:textId="77777777" w:rsidR="008F30CB" w:rsidRDefault="008F30CB" w:rsidP="008F30CB">
      <w:pPr>
        <w:spacing w:after="0"/>
        <w:rPr>
          <w:sz w:val="20"/>
          <w:szCs w:val="20"/>
        </w:rPr>
      </w:pPr>
    </w:p>
    <w:p w14:paraId="7E6DD910" w14:textId="77777777" w:rsidR="008F30CB" w:rsidRDefault="008F30CB" w:rsidP="008F30CB">
      <w:pPr>
        <w:spacing w:after="0"/>
        <w:rPr>
          <w:sz w:val="20"/>
          <w:szCs w:val="20"/>
        </w:rPr>
      </w:pPr>
    </w:p>
    <w:p w14:paraId="572D2ECD" w14:textId="77777777" w:rsidR="008F30CB" w:rsidRDefault="008F30CB" w:rsidP="008F30CB">
      <w:pPr>
        <w:spacing w:after="0"/>
        <w:rPr>
          <w:sz w:val="20"/>
          <w:szCs w:val="20"/>
        </w:rPr>
      </w:pPr>
    </w:p>
    <w:p w14:paraId="7B694F34" w14:textId="77777777" w:rsidR="008F30CB" w:rsidRDefault="008F30CB" w:rsidP="008F30CB">
      <w:pPr>
        <w:spacing w:after="0"/>
        <w:rPr>
          <w:sz w:val="20"/>
          <w:szCs w:val="20"/>
        </w:rPr>
      </w:pPr>
    </w:p>
    <w:p w14:paraId="12106AD7" w14:textId="77777777" w:rsidR="008F30CB" w:rsidRDefault="008F30CB" w:rsidP="008F30CB">
      <w:pPr>
        <w:spacing w:after="0"/>
        <w:rPr>
          <w:sz w:val="20"/>
          <w:szCs w:val="20"/>
        </w:rPr>
      </w:pPr>
    </w:p>
    <w:p w14:paraId="1ADF71C8" w14:textId="77777777" w:rsidR="008F30CB" w:rsidRDefault="008F30CB" w:rsidP="008F30CB">
      <w:pPr>
        <w:spacing w:after="0"/>
        <w:rPr>
          <w:sz w:val="20"/>
          <w:szCs w:val="20"/>
        </w:rPr>
      </w:pPr>
    </w:p>
    <w:p w14:paraId="091CB790" w14:textId="77777777" w:rsidR="008F30CB" w:rsidRDefault="008F30CB" w:rsidP="008F30CB">
      <w:pPr>
        <w:spacing w:after="0"/>
        <w:rPr>
          <w:sz w:val="20"/>
          <w:szCs w:val="20"/>
        </w:rPr>
      </w:pPr>
    </w:p>
    <w:p w14:paraId="2DBAC1BE" w14:textId="77777777" w:rsidR="008F30CB" w:rsidRDefault="008F30CB" w:rsidP="008F30CB">
      <w:pPr>
        <w:spacing w:after="0"/>
        <w:rPr>
          <w:sz w:val="20"/>
          <w:szCs w:val="20"/>
        </w:rPr>
      </w:pPr>
    </w:p>
    <w:p w14:paraId="70A752DD" w14:textId="77777777" w:rsidR="008F30CB" w:rsidRDefault="008F30CB" w:rsidP="008F30CB">
      <w:pPr>
        <w:spacing w:after="0"/>
        <w:rPr>
          <w:sz w:val="20"/>
          <w:szCs w:val="20"/>
        </w:rPr>
      </w:pPr>
    </w:p>
    <w:p w14:paraId="5E22D501" w14:textId="77777777" w:rsidR="008F30CB" w:rsidRDefault="008F30CB" w:rsidP="008F30CB">
      <w:pPr>
        <w:spacing w:after="0"/>
        <w:rPr>
          <w:sz w:val="20"/>
          <w:szCs w:val="20"/>
        </w:rPr>
      </w:pPr>
    </w:p>
    <w:p w14:paraId="795276C7" w14:textId="77777777" w:rsidR="008F30CB" w:rsidRDefault="008F30CB" w:rsidP="008F30CB">
      <w:pPr>
        <w:spacing w:after="0"/>
        <w:rPr>
          <w:sz w:val="20"/>
          <w:szCs w:val="20"/>
        </w:rPr>
      </w:pPr>
    </w:p>
    <w:p w14:paraId="6BA3B450" w14:textId="77777777" w:rsidR="008F30CB" w:rsidRDefault="008F30CB" w:rsidP="008F30CB">
      <w:pPr>
        <w:spacing w:after="0"/>
        <w:rPr>
          <w:sz w:val="20"/>
          <w:szCs w:val="20"/>
        </w:rPr>
      </w:pPr>
    </w:p>
    <w:p w14:paraId="0249635E" w14:textId="77777777" w:rsidR="008F30CB" w:rsidRPr="00E664AD" w:rsidRDefault="008F30CB" w:rsidP="008F30CB">
      <w:pPr>
        <w:spacing w:after="0"/>
        <w:rPr>
          <w:rFonts w:asciiTheme="majorHAnsi" w:hAnsiTheme="majorHAnsi" w:cstheme="majorHAnsi"/>
          <w:b/>
          <w:bCs/>
          <w:sz w:val="32"/>
          <w:szCs w:val="32"/>
        </w:rPr>
      </w:pPr>
      <w:r w:rsidRPr="00E664AD">
        <w:rPr>
          <w:rFonts w:asciiTheme="majorHAnsi" w:hAnsiTheme="majorHAnsi" w:cstheme="majorHAnsi"/>
          <w:b/>
          <w:bCs/>
          <w:sz w:val="32"/>
          <w:szCs w:val="32"/>
        </w:rPr>
        <w:t>Background to Project</w:t>
      </w:r>
    </w:p>
    <w:p w14:paraId="5475BBD4" w14:textId="77777777" w:rsidR="008F30CB" w:rsidRPr="00E664AD" w:rsidRDefault="008F30CB" w:rsidP="008F30CB">
      <w:pPr>
        <w:pStyle w:val="NormalWeb"/>
        <w:spacing w:before="0" w:beforeAutospacing="0" w:after="0" w:afterAutospacing="0"/>
        <w:rPr>
          <w:rFonts w:asciiTheme="minorHAnsi" w:eastAsiaTheme="minorEastAsia" w:hAnsiTheme="minorHAnsi" w:cstheme="minorHAnsi"/>
          <w:lang w:eastAsia="en-US"/>
        </w:rPr>
      </w:pPr>
    </w:p>
    <w:p w14:paraId="43B39413"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11F9B11A">
        <w:rPr>
          <w:rFonts w:asciiTheme="minorHAnsi" w:eastAsiaTheme="minorEastAsia" w:hAnsiTheme="minorHAnsi" w:cstheme="minorBidi"/>
          <w:b/>
          <w:lang w:eastAsia="en-US"/>
        </w:rPr>
        <w:t>           </w:t>
      </w:r>
      <w:r w:rsidRPr="00C97118">
        <w:rPr>
          <w:rFonts w:asciiTheme="minorHAnsi" w:eastAsiaTheme="minorHAnsi" w:hAnsiTheme="minorHAnsi" w:cstheme="minorBidi"/>
          <w:sz w:val="22"/>
          <w:szCs w:val="22"/>
          <w:lang w:eastAsia="en-US"/>
        </w:rPr>
        <w:t>Every human being has felt that in one way or another, they express these emotions as a way of communication. People can show our feelings in different ways as body language, voice tonality and facial expression. ( Happy, S. and Routray, A., 2015), (Majumder, A., Behera, L. and Subramanian, V., 2018).</w:t>
      </w:r>
    </w:p>
    <w:p w14:paraId="5B44887F"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xml:space="preserve">           Recognising facial expression has been a subject that arouses the curiosity of many researchers and philosophers. In 1872 Charles Darwin was the first one who suggested that there are six universal emotions that humans can read and understand all over the world. (Matsumoto, D., Hwang, H.S., 2011) This suggestion has been rejected by many researchers such as Paul Ekman, Wallace Friesen and Phoebe Ellsworth (Matsumoto, D., Hwang, H.S., 2011). However, later Silvan Tomkins recruited Paul Ekman and Carroll Izard to continue Charles Darwin hypothesis, and they concluded that regardless of location and culture people can express and understand the following </w:t>
      </w:r>
      <w:r w:rsidRPr="00C97118">
        <w:rPr>
          <w:rFonts w:asciiTheme="minorHAnsi" w:eastAsiaTheme="minorHAnsi" w:hAnsiTheme="minorHAnsi" w:cstheme="minorBidi"/>
          <w:sz w:val="22"/>
          <w:szCs w:val="22"/>
          <w:lang w:eastAsia="en-US"/>
        </w:rPr>
        <w:lastRenderedPageBreak/>
        <w:t>emotions: surprise, fear, disgust, anger, happiness and sadness. (Happy, S. and Routray, A., 2015), (Fasel, B. and Luettin, J., 2019)</w:t>
      </w:r>
    </w:p>
    <w:p w14:paraId="6F356A0B"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Ekman found that by reading facial emotion, we would be able to figure out patterns that can help us predict behaviours or thoughts. (Ekman, P. and Friesen, 1984) Nowadays, the advancing of technology opens new pathways in how we can use facial emotion recognition, and it has many applications in artificial intelligence domain.</w:t>
      </w:r>
    </w:p>
    <w:p w14:paraId="6F321623"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In the field of robotics, facial emotions play a massive role in human-computer interaction. In order to develop a robot that can simulate human behaviour, it has to learn by itself how to associate the inner feeling and the facial movements. ( Zhang, L. et al., 2013) A great example would be Sophia, a very advance robot that can learn and display facial emotions using artificial intelligence. ( https://www.hansonrobotics.com/sophia/)</w:t>
      </w:r>
    </w:p>
    <w:p w14:paraId="6F883D84"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Teaching has changed lately, and e-learning is the most common way to teach due to the pandemic. The technology of facial emotion recognition can assist teachers by measuring the learning levels of the students, but it can also predict satisfaction and understanding when they participate in a lecture session. (Lansley, J., 2020), (Wang, H. and Gu, J., 2018)</w:t>
      </w:r>
    </w:p>
    <w:p w14:paraId="58ACD415"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In the medical field, facial emotion recognition has begun to be used by doctors in the treatment of mental and psychiatric diseases. ( Samadiani, N. et al., 2019) The system could use a mix of facial emotion recognition, body recognition and voice tone recognition to expose subtitle information that will help doctors to make judgements on the emotional and mental state of people with autism, depression, schizophrenia and so on. (Lansley, J., 2020), (Wang, H. and Gu, J., 2018)</w:t>
      </w:r>
    </w:p>
    <w:p w14:paraId="79510F74"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Large companies are taking advantage of facial emotion recognition to increase their selling. They are collecting the facial expression of people when revelling a new product such as a phone or a car. Using this method, they can obtain a hones reaction when presenting the design and specification and predict whether the product will be profitable or not. Also, they are looking forward to developing a new way of recruiting trustworthy employees. Such a process implies a recorded questionnaire taken by the potential employees, which is then analysed using face emotion detection. (Wang, H. and Gu, J., 2018)</w:t>
      </w:r>
    </w:p>
    <w:p w14:paraId="35CACF93"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Airports, military, security firms are also showing interest in researching the use of cameras and software to pair everything that is known about facial emotion recognition and deception in order detect any suspicious movements that can indicate drug traffic, terrorist attacks or any other potential crimes that can occur in a large and busy space. (Lansley, J., 2020),( Wang, H. and Gu, J., 2018)</w:t>
      </w:r>
    </w:p>
    <w:p w14:paraId="408A0CC0" w14:textId="77777777" w:rsidR="008F30CB" w:rsidRPr="00C97118" w:rsidRDefault="008F30CB" w:rsidP="008F30CB">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One of the reasons why I chose this subject is the growing interest that the companies are showing in this technology. I find this subject attractive because I find fascinating the idea that we can identify and predict the behaviour of human being. Moreover, I want to bring a small contribution to all the efforts made by other researchers and push myself to learn new stuff and develop my skills as a computer scientist.</w:t>
      </w:r>
    </w:p>
    <w:p w14:paraId="0B17ED22" w14:textId="77777777" w:rsidR="008F30CB" w:rsidRDefault="008F30CB" w:rsidP="008F30CB">
      <w:pPr>
        <w:pStyle w:val="NormalWeb"/>
        <w:spacing w:before="0" w:beforeAutospacing="0" w:after="0" w:afterAutospacing="0"/>
        <w:rPr>
          <w:rFonts w:asciiTheme="minorHAnsi" w:eastAsiaTheme="minorEastAsia" w:hAnsiTheme="minorHAnsi" w:cstheme="minorBidi"/>
          <w:lang w:eastAsia="en-US"/>
        </w:rPr>
      </w:pPr>
    </w:p>
    <w:p w14:paraId="2FF0DA7D" w14:textId="77777777" w:rsidR="008F30CB" w:rsidRDefault="008F30CB" w:rsidP="008F30CB">
      <w:pPr>
        <w:spacing w:after="0"/>
        <w:rPr>
          <w:rFonts w:asciiTheme="majorHAnsi" w:hAnsiTheme="majorHAnsi" w:cstheme="majorHAnsi"/>
          <w:b/>
          <w:bCs/>
          <w:sz w:val="32"/>
          <w:szCs w:val="32"/>
        </w:rPr>
      </w:pPr>
      <w:r w:rsidRPr="001E0818">
        <w:rPr>
          <w:rFonts w:asciiTheme="majorHAnsi" w:hAnsiTheme="majorHAnsi" w:cstheme="majorHAnsi"/>
          <w:b/>
          <w:bCs/>
          <w:sz w:val="32"/>
          <w:szCs w:val="32"/>
        </w:rPr>
        <w:t>Data</w:t>
      </w:r>
    </w:p>
    <w:p w14:paraId="45FABC89"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Pr>
          <w:rFonts w:cstheme="minorHAnsi"/>
        </w:rPr>
        <w:tab/>
      </w:r>
      <w:r w:rsidRPr="00C97118">
        <w:rPr>
          <w:rFonts w:asciiTheme="minorHAnsi" w:eastAsiaTheme="minorHAnsi" w:hAnsiTheme="minorHAnsi" w:cstheme="minorBidi"/>
          <w:sz w:val="22"/>
          <w:szCs w:val="22"/>
          <w:lang w:eastAsia="en-US"/>
        </w:rPr>
        <w:t xml:space="preserve">Automated affective computing within the wild setting is a challenging issue in computer vision. Existing annotated databases of facial expressions within the wild are little and mostly cover discrete emotions. There are exceptionally constrained commented on facial databases for personal computing within the continuous dimensional show. For this project will be used data from the AffectNet database. Since the database consists only in facial images, there will not be any other kind of data that will need to be collected. This database is by far the largest database of facial expressions, valence and in arousal in the wild enabling research in automated facial expression recognition in two different emotion models. It was created by collecting and annotating facial images. The word Affect is a mental term used to portray the outward articulation of feeling and emotions. </w:t>
      </w:r>
    </w:p>
    <w:p w14:paraId="3F1FA66A"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 xml:space="preserve">The AffectNet database contains about 1M facial pictures gathered from the internet by questioning three significant web search engines utilising 1250 emotions related watchwords in six different </w:t>
      </w:r>
      <w:r w:rsidRPr="00C97118">
        <w:rPr>
          <w:rFonts w:asciiTheme="minorHAnsi" w:eastAsiaTheme="minorHAnsi" w:hAnsiTheme="minorHAnsi" w:cstheme="minorBidi"/>
          <w:sz w:val="22"/>
          <w:szCs w:val="22"/>
          <w:lang w:eastAsia="en-US"/>
        </w:rPr>
        <w:lastRenderedPageBreak/>
        <w:t>languages. There are approximative 550000 images that were automatically annotated using ResNext Neural Network. These samples were obtained by using the other samples as a training set. The other 420000 samples are manually annotated for the presence of seven discrete facial expressions and the intensity of valence and arousal. The database provides eleven annotated emotions: Neutral, Happiness, Sadness, Surprise, Fear, Disgust, Anger, Contempt, None, Uncertain and No-Face.</w:t>
      </w:r>
    </w:p>
    <w:p w14:paraId="3C4017C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1283"/>
        <w:gridCol w:w="1283"/>
      </w:tblGrid>
      <w:tr w:rsidR="008F30CB" w:rsidRPr="00C97118" w14:paraId="0D3A0BA4" w14:textId="77777777" w:rsidTr="000122E1">
        <w:trPr>
          <w:trHeight w:val="105"/>
          <w:jc w:val="center"/>
        </w:trPr>
        <w:tc>
          <w:tcPr>
            <w:tcW w:w="1283" w:type="dxa"/>
          </w:tcPr>
          <w:p w14:paraId="01DC52DC"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Neutral</w:t>
            </w:r>
          </w:p>
        </w:tc>
        <w:tc>
          <w:tcPr>
            <w:tcW w:w="1283" w:type="dxa"/>
          </w:tcPr>
          <w:p w14:paraId="7C636C2E"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75,374</w:t>
            </w:r>
          </w:p>
        </w:tc>
      </w:tr>
      <w:tr w:rsidR="008F30CB" w:rsidRPr="00C97118" w14:paraId="30ACB305" w14:textId="77777777" w:rsidTr="000122E1">
        <w:trPr>
          <w:trHeight w:val="105"/>
          <w:jc w:val="center"/>
        </w:trPr>
        <w:tc>
          <w:tcPr>
            <w:tcW w:w="1283" w:type="dxa"/>
          </w:tcPr>
          <w:p w14:paraId="06DD3E6A"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Happy</w:t>
            </w:r>
          </w:p>
        </w:tc>
        <w:tc>
          <w:tcPr>
            <w:tcW w:w="1283" w:type="dxa"/>
          </w:tcPr>
          <w:p w14:paraId="70B025F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134,915</w:t>
            </w:r>
          </w:p>
        </w:tc>
      </w:tr>
      <w:tr w:rsidR="008F30CB" w:rsidRPr="00C97118" w14:paraId="78B3D98C" w14:textId="77777777" w:rsidTr="000122E1">
        <w:trPr>
          <w:trHeight w:val="105"/>
          <w:jc w:val="center"/>
        </w:trPr>
        <w:tc>
          <w:tcPr>
            <w:tcW w:w="1283" w:type="dxa"/>
          </w:tcPr>
          <w:p w14:paraId="6C5C9544"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Sad</w:t>
            </w:r>
          </w:p>
        </w:tc>
        <w:tc>
          <w:tcPr>
            <w:tcW w:w="1283" w:type="dxa"/>
          </w:tcPr>
          <w:p w14:paraId="36D7325D"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25,959</w:t>
            </w:r>
          </w:p>
        </w:tc>
      </w:tr>
      <w:tr w:rsidR="008F30CB" w:rsidRPr="00C97118" w14:paraId="192EB6E8" w14:textId="77777777" w:rsidTr="000122E1">
        <w:trPr>
          <w:trHeight w:val="105"/>
          <w:jc w:val="center"/>
        </w:trPr>
        <w:tc>
          <w:tcPr>
            <w:tcW w:w="1283" w:type="dxa"/>
          </w:tcPr>
          <w:p w14:paraId="26ADBFCE"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Surprise</w:t>
            </w:r>
          </w:p>
        </w:tc>
        <w:tc>
          <w:tcPr>
            <w:tcW w:w="1283" w:type="dxa"/>
          </w:tcPr>
          <w:p w14:paraId="72A403B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14,590</w:t>
            </w:r>
          </w:p>
        </w:tc>
      </w:tr>
      <w:tr w:rsidR="008F30CB" w:rsidRPr="00C97118" w14:paraId="57111FA3" w14:textId="77777777" w:rsidTr="000122E1">
        <w:trPr>
          <w:trHeight w:val="105"/>
          <w:jc w:val="center"/>
        </w:trPr>
        <w:tc>
          <w:tcPr>
            <w:tcW w:w="1283" w:type="dxa"/>
          </w:tcPr>
          <w:p w14:paraId="302BA3D8"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Fear</w:t>
            </w:r>
          </w:p>
        </w:tc>
        <w:tc>
          <w:tcPr>
            <w:tcW w:w="1283" w:type="dxa"/>
          </w:tcPr>
          <w:p w14:paraId="15396CD7"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6,878</w:t>
            </w:r>
          </w:p>
        </w:tc>
      </w:tr>
      <w:tr w:rsidR="008F30CB" w:rsidRPr="00C97118" w14:paraId="2EA53405" w14:textId="77777777" w:rsidTr="000122E1">
        <w:trPr>
          <w:trHeight w:val="105"/>
          <w:jc w:val="center"/>
        </w:trPr>
        <w:tc>
          <w:tcPr>
            <w:tcW w:w="1283" w:type="dxa"/>
          </w:tcPr>
          <w:p w14:paraId="46F79E8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Disgust</w:t>
            </w:r>
          </w:p>
        </w:tc>
        <w:tc>
          <w:tcPr>
            <w:tcW w:w="1283" w:type="dxa"/>
          </w:tcPr>
          <w:p w14:paraId="2488C974"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4,303</w:t>
            </w:r>
          </w:p>
        </w:tc>
      </w:tr>
      <w:tr w:rsidR="008F30CB" w:rsidRPr="00C97118" w14:paraId="727A656C" w14:textId="77777777" w:rsidTr="000122E1">
        <w:trPr>
          <w:trHeight w:val="105"/>
          <w:jc w:val="center"/>
        </w:trPr>
        <w:tc>
          <w:tcPr>
            <w:tcW w:w="1283" w:type="dxa"/>
          </w:tcPr>
          <w:p w14:paraId="12C9653B"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Anger</w:t>
            </w:r>
          </w:p>
        </w:tc>
        <w:tc>
          <w:tcPr>
            <w:tcW w:w="1283" w:type="dxa"/>
          </w:tcPr>
          <w:p w14:paraId="533D51DD"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25,382</w:t>
            </w:r>
          </w:p>
        </w:tc>
      </w:tr>
      <w:tr w:rsidR="008F30CB" w:rsidRPr="00C97118" w14:paraId="182935C8" w14:textId="77777777" w:rsidTr="000122E1">
        <w:trPr>
          <w:trHeight w:val="105"/>
          <w:jc w:val="center"/>
        </w:trPr>
        <w:tc>
          <w:tcPr>
            <w:tcW w:w="1283" w:type="dxa"/>
          </w:tcPr>
          <w:p w14:paraId="5C91CDC7"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Contempt</w:t>
            </w:r>
          </w:p>
        </w:tc>
        <w:tc>
          <w:tcPr>
            <w:tcW w:w="1283" w:type="dxa"/>
          </w:tcPr>
          <w:p w14:paraId="60903AB6"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4,250</w:t>
            </w:r>
          </w:p>
        </w:tc>
      </w:tr>
      <w:tr w:rsidR="008F30CB" w:rsidRPr="00C97118" w14:paraId="4F2597BA" w14:textId="77777777" w:rsidTr="000122E1">
        <w:trPr>
          <w:trHeight w:val="105"/>
          <w:jc w:val="center"/>
        </w:trPr>
        <w:tc>
          <w:tcPr>
            <w:tcW w:w="1283" w:type="dxa"/>
          </w:tcPr>
          <w:p w14:paraId="0000EF16"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None</w:t>
            </w:r>
          </w:p>
        </w:tc>
        <w:tc>
          <w:tcPr>
            <w:tcW w:w="1283" w:type="dxa"/>
          </w:tcPr>
          <w:p w14:paraId="3EE0BFA9"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33,588</w:t>
            </w:r>
          </w:p>
        </w:tc>
      </w:tr>
      <w:tr w:rsidR="008F30CB" w:rsidRPr="00C97118" w14:paraId="78775D01" w14:textId="77777777" w:rsidTr="000122E1">
        <w:trPr>
          <w:trHeight w:val="105"/>
          <w:jc w:val="center"/>
        </w:trPr>
        <w:tc>
          <w:tcPr>
            <w:tcW w:w="1283" w:type="dxa"/>
          </w:tcPr>
          <w:p w14:paraId="703AA05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Uncertain</w:t>
            </w:r>
          </w:p>
        </w:tc>
        <w:tc>
          <w:tcPr>
            <w:tcW w:w="1283" w:type="dxa"/>
          </w:tcPr>
          <w:p w14:paraId="14255D4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12,145</w:t>
            </w:r>
          </w:p>
        </w:tc>
      </w:tr>
      <w:tr w:rsidR="008F30CB" w:rsidRPr="00C97118" w14:paraId="4BC2548A" w14:textId="77777777" w:rsidTr="000122E1">
        <w:trPr>
          <w:trHeight w:val="105"/>
          <w:jc w:val="center"/>
        </w:trPr>
        <w:tc>
          <w:tcPr>
            <w:tcW w:w="1283" w:type="dxa"/>
          </w:tcPr>
          <w:p w14:paraId="1637D9C4"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Non-Face</w:t>
            </w:r>
          </w:p>
        </w:tc>
        <w:tc>
          <w:tcPr>
            <w:tcW w:w="1283" w:type="dxa"/>
          </w:tcPr>
          <w:p w14:paraId="77A9E4FA"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82,915</w:t>
            </w:r>
          </w:p>
        </w:tc>
      </w:tr>
      <w:tr w:rsidR="008F30CB" w:rsidRPr="00C97118" w14:paraId="38F00067" w14:textId="77777777" w:rsidTr="000122E1">
        <w:trPr>
          <w:trHeight w:val="105"/>
          <w:jc w:val="center"/>
        </w:trPr>
        <w:tc>
          <w:tcPr>
            <w:tcW w:w="1283" w:type="dxa"/>
          </w:tcPr>
          <w:p w14:paraId="79320693"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Total</w:t>
            </w:r>
          </w:p>
        </w:tc>
        <w:tc>
          <w:tcPr>
            <w:tcW w:w="1283" w:type="dxa"/>
          </w:tcPr>
          <w:p w14:paraId="0F332A72" w14:textId="77777777" w:rsidR="008F30CB" w:rsidRPr="00C97118" w:rsidRDefault="008F30CB" w:rsidP="00C97118">
            <w:pPr>
              <w:pStyle w:val="NormalWeb"/>
              <w:spacing w:before="0" w:beforeAutospacing="0" w:after="0" w:afterAutospacing="0"/>
              <w:rPr>
                <w:rFonts w:asciiTheme="minorHAnsi" w:eastAsiaTheme="minorHAnsi" w:hAnsiTheme="minorHAnsi" w:cstheme="minorBidi"/>
                <w:sz w:val="22"/>
                <w:szCs w:val="22"/>
                <w:lang w:eastAsia="en-US"/>
              </w:rPr>
            </w:pPr>
            <w:r w:rsidRPr="00C97118">
              <w:rPr>
                <w:rFonts w:asciiTheme="minorHAnsi" w:eastAsiaTheme="minorHAnsi" w:hAnsiTheme="minorHAnsi" w:cstheme="minorBidi"/>
                <w:sz w:val="22"/>
                <w:szCs w:val="22"/>
                <w:lang w:eastAsia="en-US"/>
              </w:rPr>
              <w:t>420,299</w:t>
            </w:r>
          </w:p>
        </w:tc>
      </w:tr>
    </w:tbl>
    <w:p w14:paraId="6A4C309A" w14:textId="77777777" w:rsidR="008F30CB" w:rsidRDefault="008F30CB" w:rsidP="008F30CB">
      <w:pPr>
        <w:spacing w:after="0"/>
        <w:rPr>
          <w:rFonts w:cstheme="minorHAnsi"/>
          <w:sz w:val="24"/>
          <w:szCs w:val="24"/>
        </w:rPr>
      </w:pPr>
      <w:r>
        <w:rPr>
          <w:rFonts w:cstheme="minorHAnsi"/>
          <w:sz w:val="24"/>
          <w:szCs w:val="24"/>
        </w:rPr>
        <w:tab/>
      </w:r>
    </w:p>
    <w:p w14:paraId="07F18533"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Features provided by the AffectNet database:</w:t>
      </w:r>
    </w:p>
    <w:p w14:paraId="578FB5AA"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p>
    <w:p w14:paraId="3F39272E"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 </w:t>
      </w:r>
    </w:p>
    <w:p w14:paraId="0EA0E32F" w14:textId="77777777" w:rsidR="008F30CB" w:rsidRPr="004E11DF" w:rsidRDefault="008F30CB" w:rsidP="004E11DF">
      <w:pPr>
        <w:pStyle w:val="NormalWeb"/>
        <w:numPr>
          <w:ilvl w:val="0"/>
          <w:numId w:val="27"/>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Images of the faces </w:t>
      </w:r>
    </w:p>
    <w:p w14:paraId="4D3842E3" w14:textId="6094C598" w:rsidR="008F30CB" w:rsidRPr="004E11DF" w:rsidRDefault="008F30CB" w:rsidP="004E11DF">
      <w:pPr>
        <w:pStyle w:val="NormalWeb"/>
        <w:numPr>
          <w:ilvl w:val="0"/>
          <w:numId w:val="27"/>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Location of the faces in the images </w:t>
      </w:r>
    </w:p>
    <w:p w14:paraId="026ADCE1" w14:textId="466D3069" w:rsidR="008F30CB" w:rsidRPr="004E11DF" w:rsidRDefault="008F30CB" w:rsidP="004E11DF">
      <w:pPr>
        <w:pStyle w:val="NormalWeb"/>
        <w:numPr>
          <w:ilvl w:val="0"/>
          <w:numId w:val="27"/>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Location of the 68 facial landmarks </w:t>
      </w:r>
    </w:p>
    <w:p w14:paraId="58A8521E" w14:textId="65E6FDF7" w:rsidR="008F30CB" w:rsidRPr="004E11DF" w:rsidRDefault="008F30CB" w:rsidP="004E11DF">
      <w:pPr>
        <w:pStyle w:val="NormalWeb"/>
        <w:numPr>
          <w:ilvl w:val="0"/>
          <w:numId w:val="27"/>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Eleven emotion and non-emotion categorical labels (Neutral, Happiness, Sadness, Surprise, Fear, Disgust, Anger, Contempt, None, Uncertain, No-Face) </w:t>
      </w:r>
    </w:p>
    <w:p w14:paraId="4C633373" w14:textId="69A9D40E" w:rsidR="008F30CB" w:rsidRPr="004E11DF" w:rsidRDefault="008F30CB" w:rsidP="004E11DF">
      <w:pPr>
        <w:pStyle w:val="NormalWeb"/>
        <w:numPr>
          <w:ilvl w:val="0"/>
          <w:numId w:val="27"/>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Valence and arousal values of the facial expressions in a continuous domain </w:t>
      </w:r>
    </w:p>
    <w:p w14:paraId="14B99880" w14:textId="77777777" w:rsidR="008F30CB" w:rsidRPr="00764EC0" w:rsidRDefault="008F30CB" w:rsidP="008F30CB">
      <w:pPr>
        <w:spacing w:after="0"/>
        <w:rPr>
          <w:sz w:val="24"/>
          <w:szCs w:val="24"/>
        </w:rPr>
      </w:pPr>
    </w:p>
    <w:p w14:paraId="2F1C122F" w14:textId="77777777" w:rsidR="008F30CB" w:rsidRDefault="008F30CB" w:rsidP="008F30CB">
      <w:pPr>
        <w:spacing w:after="0"/>
        <w:rPr>
          <w:rFonts w:asciiTheme="majorHAnsi" w:hAnsiTheme="majorHAnsi" w:cstheme="majorHAnsi"/>
          <w:b/>
          <w:bCs/>
          <w:sz w:val="32"/>
          <w:szCs w:val="32"/>
        </w:rPr>
      </w:pPr>
      <w:r w:rsidRPr="0092533B">
        <w:rPr>
          <w:rFonts w:asciiTheme="majorHAnsi" w:hAnsiTheme="majorHAnsi" w:cstheme="majorHAnsi"/>
          <w:b/>
          <w:bCs/>
          <w:sz w:val="32"/>
          <w:szCs w:val="32"/>
        </w:rPr>
        <w:t>Proposed Work</w:t>
      </w:r>
    </w:p>
    <w:p w14:paraId="62F26AF1"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In this project, the main idea is to create a deep learning model to classify the faces images in terms of motions. In the past years, many researchers tried to develop their version of how emotions can be detected on the face. Besides the actual code that I am going to create, I will conduct some tests and see how my model performs in comparison with some other similar programs. The comparison will be related to the build of the program, meaning that I will describe the feature extraction process, classification, training and testing processes. A Deep Convolutional Neural Network (CNN) method will be used, which has an architecture that consists of filter layers and a classification layer. This approach has been chosen for its ability to deal with raw data and to overcome the disadvantage of feature-based methods that require a significant exertion should be put on to plan and utilise different include extraction techniques which are human-made features. CNN input and output are array vectors called a feature map. Since this project will deal with images, the array dimension will be 2D.</w:t>
      </w:r>
    </w:p>
    <w:p w14:paraId="08FD7F8A"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           The code that is going to be build will use images with people showing the six universal emotions, which will be the dataset. First, the images from the dataset will be pre-processed. In order to process the pictures, a face detection code will be used. This will help the program to recognise the human face from the picture,</w:t>
      </w:r>
    </w:p>
    <w:p w14:paraId="00127866"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The second stage will be facial expression extraction. Basically, the program will have to recognise patterns that will indicate a specific emotion. The program will need to store just the optimal key </w:t>
      </w:r>
      <w:r w:rsidRPr="004E11DF">
        <w:rPr>
          <w:rFonts w:asciiTheme="minorHAnsi" w:eastAsiaTheme="minorHAnsi" w:hAnsiTheme="minorHAnsi" w:cstheme="minorBidi"/>
          <w:sz w:val="22"/>
          <w:szCs w:val="22"/>
          <w:lang w:eastAsia="en-US"/>
        </w:rPr>
        <w:lastRenderedPageBreak/>
        <w:t xml:space="preserve">points like eyes, eyebrows and mouth. After the extraction, the features are stored into a feature vector. </w:t>
      </w:r>
    </w:p>
    <w:p w14:paraId="5FA19B6C"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The next step would be the classification. The problem with the classifiers is that they assume that there is no correlation between features. The program will need to learn how to recognise the difference between the images. To do so, labels will be added, matching the six emotions.</w:t>
      </w:r>
    </w:p>
    <w:p w14:paraId="55D46B2E"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Once all steps have been carefully completed, the training of the systems can begin. The dataset that will be used is AffectNet dataset which contains over one million facial images collected from the internet. This is by far the largest database of facial expression. </w:t>
      </w:r>
    </w:p>
    <w:p w14:paraId="5120AF3B"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For the training bit, only half of the pictures will be used. The training process accuracy will depend on how correctly the system can classify the images so that the training process will proceed optimally. Moreover, to accelerate and reduce the cost of training, a pre-existing network model will be used. The idea behind transfer learning for image classification is that an effective generic model of the visual world can be obtained by training a model on a large and general enough dataset. You can then take advantage of these learned feature maps without having to start from scratch by training a large model on a large dataset. The only modification that needs to be made is to unfreeze a few of the top layers of a frozen model base and jointly train both the newly-added classifier layers and the last layers of the base model. This will allow to "fine-tune" the higher-order feature representations in order to make them more relevant to this task.</w:t>
      </w:r>
    </w:p>
    <w:p w14:paraId="6DEF5D5F"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 xml:space="preserve">Finally, the last bit consists of testing. Once the training has been done, we can see how well the system can recognise the emotions from new pictures that were not used previously in the training process. The accuracy for each of the six emotions will be measured to see if there could be any modifications that can be done to improve the overall score so that the error percentage to be as small as possible. </w:t>
      </w:r>
    </w:p>
    <w:p w14:paraId="12DDF7C8" w14:textId="77777777" w:rsidR="008F30CB" w:rsidRPr="004E11DF" w:rsidRDefault="008F30CB" w:rsidP="004E11DF">
      <w:pPr>
        <w:pStyle w:val="NormalWeb"/>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Besides all the work done on the actual code, research will be carried out to identify the most suitable ways to develop a better understanding of what machine learning/deep learning is and how it works. Also, the language used for the code will be python which is a high-level program language. To master this type of language, extra time will be spent on reading and practising some exercises</w:t>
      </w:r>
      <w:r w:rsidRPr="004E11DF">
        <w:rPr>
          <w:rFonts w:asciiTheme="minorHAnsi" w:eastAsiaTheme="minorHAnsi" w:hAnsiTheme="minorHAnsi" w:cstheme="minorBidi"/>
          <w:sz w:val="22"/>
          <w:szCs w:val="22"/>
          <w:lang w:eastAsia="en-US"/>
        </w:rPr>
        <w:tab/>
      </w:r>
    </w:p>
    <w:p w14:paraId="68776748" w14:textId="77777777" w:rsidR="008F30CB" w:rsidRPr="001426B6" w:rsidRDefault="008F30CB" w:rsidP="008F30CB">
      <w:pPr>
        <w:spacing w:after="0"/>
        <w:rPr>
          <w:rFonts w:asciiTheme="majorHAnsi" w:hAnsiTheme="majorHAnsi" w:cstheme="majorHAnsi"/>
          <w:b/>
          <w:bCs/>
          <w:sz w:val="32"/>
          <w:szCs w:val="32"/>
        </w:rPr>
      </w:pPr>
    </w:p>
    <w:p w14:paraId="47C214C4" w14:textId="77777777" w:rsidR="008F30CB" w:rsidRPr="00370D37" w:rsidRDefault="008F30CB" w:rsidP="008F30CB">
      <w:pPr>
        <w:spacing w:after="0"/>
        <w:rPr>
          <w:rFonts w:asciiTheme="majorHAnsi" w:hAnsiTheme="majorHAnsi" w:cstheme="majorHAnsi"/>
          <w:b/>
          <w:bCs/>
          <w:sz w:val="32"/>
          <w:szCs w:val="32"/>
        </w:rPr>
      </w:pPr>
      <w:r w:rsidRPr="00370D37">
        <w:rPr>
          <w:rFonts w:asciiTheme="majorHAnsi" w:hAnsiTheme="majorHAnsi" w:cstheme="majorHAnsi"/>
          <w:b/>
          <w:bCs/>
          <w:sz w:val="32"/>
          <w:szCs w:val="32"/>
        </w:rPr>
        <w:t>Aims</w:t>
      </w:r>
    </w:p>
    <w:p w14:paraId="7BA37459" w14:textId="77777777" w:rsidR="008F30CB" w:rsidRPr="004E11DF" w:rsidRDefault="008F30CB" w:rsidP="004E11DF">
      <w:pPr>
        <w:pStyle w:val="NormalWeb"/>
        <w:numPr>
          <w:ilvl w:val="0"/>
          <w:numId w:val="28"/>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Develop a program using machine learning/deep learning that is capable to automatically detect and interpret the emotions expressed by a human face.</w:t>
      </w:r>
    </w:p>
    <w:p w14:paraId="48B36FAB" w14:textId="77777777" w:rsidR="008F30CB" w:rsidRPr="004E11DF" w:rsidRDefault="008F30CB" w:rsidP="004E11DF">
      <w:pPr>
        <w:pStyle w:val="NormalWeb"/>
        <w:numPr>
          <w:ilvl w:val="0"/>
          <w:numId w:val="28"/>
        </w:numPr>
        <w:spacing w:before="0" w:beforeAutospacing="0" w:after="0" w:afterAutospacing="0"/>
        <w:rPr>
          <w:rFonts w:asciiTheme="minorHAnsi" w:eastAsiaTheme="minorHAnsi" w:hAnsiTheme="minorHAnsi" w:cstheme="minorBidi"/>
          <w:sz w:val="22"/>
          <w:szCs w:val="22"/>
          <w:lang w:eastAsia="en-US"/>
        </w:rPr>
      </w:pPr>
      <w:r w:rsidRPr="004E11DF">
        <w:rPr>
          <w:rFonts w:asciiTheme="minorHAnsi" w:eastAsiaTheme="minorHAnsi" w:hAnsiTheme="minorHAnsi" w:cstheme="minorBidi"/>
          <w:sz w:val="22"/>
          <w:szCs w:val="22"/>
          <w:lang w:eastAsia="en-US"/>
        </w:rPr>
        <w:t>Optimise the program in order to deliver accurate predictions.</w:t>
      </w:r>
    </w:p>
    <w:p w14:paraId="26CFDE58" w14:textId="77777777" w:rsidR="008F30CB" w:rsidRDefault="008F30CB" w:rsidP="008F30CB">
      <w:pPr>
        <w:spacing w:after="0"/>
        <w:rPr>
          <w:rFonts w:asciiTheme="majorHAnsi" w:hAnsiTheme="majorHAnsi" w:cstheme="majorHAnsi"/>
          <w:b/>
          <w:bCs/>
          <w:sz w:val="32"/>
          <w:szCs w:val="32"/>
        </w:rPr>
      </w:pPr>
      <w:r>
        <w:rPr>
          <w:rFonts w:asciiTheme="majorHAnsi" w:hAnsiTheme="majorHAnsi" w:cstheme="majorHAnsi"/>
          <w:b/>
          <w:bCs/>
          <w:sz w:val="32"/>
          <w:szCs w:val="32"/>
        </w:rPr>
        <w:t>Objectives</w:t>
      </w:r>
    </w:p>
    <w:p w14:paraId="0F91AD0A"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Carry out the literature review</w:t>
      </w:r>
    </w:p>
    <w:p w14:paraId="62A80EA8"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Research face detection technology</w:t>
      </w:r>
    </w:p>
    <w:p w14:paraId="64471B72"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Research facial emotion technology</w:t>
      </w:r>
    </w:p>
    <w:p w14:paraId="16F4CB25" w14:textId="77777777" w:rsidR="008F30CB" w:rsidRPr="004E11DF" w:rsidRDefault="008F30CB" w:rsidP="008F30CB">
      <w:pPr>
        <w:spacing w:after="0"/>
        <w:rPr>
          <w:rFonts w:cstheme="minorHAnsi"/>
        </w:rPr>
      </w:pPr>
    </w:p>
    <w:p w14:paraId="4821FF0A"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Investigate suitable tools, techniques and methods to carry out the project</w:t>
      </w:r>
    </w:p>
    <w:p w14:paraId="5B42101A" w14:textId="77777777" w:rsidR="008F30CB" w:rsidRPr="004E11DF" w:rsidRDefault="008F30CB" w:rsidP="008F30CB">
      <w:pPr>
        <w:pStyle w:val="ListParagraph"/>
        <w:spacing w:after="0"/>
        <w:rPr>
          <w:rFonts w:cstheme="minorHAnsi"/>
        </w:rPr>
      </w:pPr>
    </w:p>
    <w:p w14:paraId="10709DC0"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Finding the best suitable methods for building the program</w:t>
      </w:r>
    </w:p>
    <w:p w14:paraId="4B607C3B"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Find a face detection algorithm</w:t>
      </w:r>
    </w:p>
    <w:p w14:paraId="4F8AC716"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Find a feature extractor</w:t>
      </w:r>
    </w:p>
    <w:p w14:paraId="1A04872A"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Find a classifier</w:t>
      </w:r>
    </w:p>
    <w:p w14:paraId="3AC20683" w14:textId="77777777" w:rsidR="008F30CB" w:rsidRPr="004E11DF" w:rsidRDefault="008F30CB" w:rsidP="008F30CB">
      <w:pPr>
        <w:pStyle w:val="ListParagraph"/>
        <w:spacing w:after="0"/>
        <w:ind w:left="1440"/>
        <w:rPr>
          <w:rFonts w:cstheme="minorHAnsi"/>
        </w:rPr>
      </w:pPr>
    </w:p>
    <w:p w14:paraId="4080A888"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Training the program to detect and recognise facial emotion from the pictures</w:t>
      </w:r>
    </w:p>
    <w:p w14:paraId="22CE3430" w14:textId="77777777" w:rsidR="008F30CB" w:rsidRDefault="008F30CB" w:rsidP="008F30CB">
      <w:pPr>
        <w:pStyle w:val="ListParagraph"/>
        <w:spacing w:after="0"/>
        <w:rPr>
          <w:rFonts w:cstheme="minorHAnsi"/>
          <w:sz w:val="24"/>
          <w:szCs w:val="24"/>
        </w:rPr>
      </w:pPr>
    </w:p>
    <w:p w14:paraId="5BB4D38D"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lastRenderedPageBreak/>
        <w:t>Testing how accurate the trained program can detect facial emotions from new pictures</w:t>
      </w:r>
    </w:p>
    <w:p w14:paraId="4324B851" w14:textId="77777777" w:rsidR="008F30CB" w:rsidRPr="004E11DF" w:rsidRDefault="008F30CB" w:rsidP="008F30CB">
      <w:pPr>
        <w:pStyle w:val="ListParagraph"/>
        <w:rPr>
          <w:rFonts w:cstheme="minorHAnsi"/>
        </w:rPr>
      </w:pPr>
    </w:p>
    <w:p w14:paraId="72BFCB12" w14:textId="77777777" w:rsidR="008F30CB" w:rsidRPr="004E11DF" w:rsidRDefault="008F30CB" w:rsidP="008F30CB">
      <w:pPr>
        <w:spacing w:after="0"/>
        <w:rPr>
          <w:rFonts w:cstheme="minorHAnsi"/>
        </w:rPr>
      </w:pPr>
    </w:p>
    <w:p w14:paraId="42DE74F7"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Conduct an analysis of how the system performed</w:t>
      </w:r>
    </w:p>
    <w:p w14:paraId="6B39F248" w14:textId="77777777" w:rsidR="008F30CB" w:rsidRPr="004E11DF" w:rsidRDefault="008F30CB" w:rsidP="008F30CB">
      <w:pPr>
        <w:pStyle w:val="ListParagraph"/>
        <w:spacing w:after="0"/>
        <w:rPr>
          <w:rFonts w:cstheme="minorHAnsi"/>
        </w:rPr>
      </w:pPr>
    </w:p>
    <w:p w14:paraId="2910AA18"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Evaluate how the overall system works</w:t>
      </w:r>
    </w:p>
    <w:p w14:paraId="7F5A30F5"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Discuss the results and highlight the good practice</w:t>
      </w:r>
    </w:p>
    <w:p w14:paraId="421529D4"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Discuss the flows of the system</w:t>
      </w:r>
    </w:p>
    <w:p w14:paraId="40F2898D" w14:textId="77777777" w:rsidR="008F30CB" w:rsidRPr="004E11DF" w:rsidRDefault="008F30CB" w:rsidP="008F30CB">
      <w:pPr>
        <w:pStyle w:val="ListParagraph"/>
        <w:spacing w:after="0"/>
        <w:ind w:left="1440"/>
        <w:rPr>
          <w:rFonts w:cstheme="minorHAnsi"/>
        </w:rPr>
      </w:pPr>
    </w:p>
    <w:p w14:paraId="3393B067" w14:textId="77777777" w:rsidR="008F30CB" w:rsidRPr="004E11DF" w:rsidRDefault="008F30CB" w:rsidP="008F30CB">
      <w:pPr>
        <w:pStyle w:val="ListParagraph"/>
        <w:numPr>
          <w:ilvl w:val="0"/>
          <w:numId w:val="16"/>
        </w:numPr>
        <w:spacing w:after="0" w:line="288" w:lineRule="auto"/>
        <w:rPr>
          <w:rFonts w:cstheme="minorHAnsi"/>
        </w:rPr>
      </w:pPr>
      <w:r w:rsidRPr="004E11DF">
        <w:rPr>
          <w:rFonts w:cstheme="minorHAnsi"/>
        </w:rPr>
        <w:t xml:space="preserve">Give Recommendations </w:t>
      </w:r>
    </w:p>
    <w:p w14:paraId="43E33283" w14:textId="77777777" w:rsidR="008F30CB" w:rsidRPr="004E11DF" w:rsidRDefault="008F30CB" w:rsidP="008F30CB">
      <w:pPr>
        <w:pStyle w:val="ListParagraph"/>
        <w:numPr>
          <w:ilvl w:val="1"/>
          <w:numId w:val="16"/>
        </w:numPr>
        <w:spacing w:after="0" w:line="288" w:lineRule="auto"/>
        <w:rPr>
          <w:rFonts w:cstheme="minorHAnsi"/>
        </w:rPr>
      </w:pPr>
      <w:r w:rsidRPr="004E11DF">
        <w:rPr>
          <w:rFonts w:cstheme="minorHAnsi"/>
        </w:rPr>
        <w:t>Conclude and recommend what I could have done differently and future work and research that can be done within the field.</w:t>
      </w:r>
    </w:p>
    <w:p w14:paraId="7E15B649" w14:textId="77777777" w:rsidR="008F30CB" w:rsidRPr="000802A7" w:rsidRDefault="008F30CB" w:rsidP="008F30CB">
      <w:pPr>
        <w:pStyle w:val="ListParagraph"/>
        <w:spacing w:after="0"/>
        <w:rPr>
          <w:rFonts w:cstheme="minorHAnsi"/>
          <w:sz w:val="24"/>
          <w:szCs w:val="24"/>
        </w:rPr>
      </w:pPr>
    </w:p>
    <w:p w14:paraId="21FF0189" w14:textId="77777777" w:rsidR="008F30CB" w:rsidRPr="00093BD6" w:rsidRDefault="008F30CB" w:rsidP="008F30CB">
      <w:pPr>
        <w:spacing w:after="0"/>
        <w:rPr>
          <w:rFonts w:asciiTheme="majorHAnsi" w:hAnsiTheme="majorHAnsi" w:cstheme="majorHAnsi"/>
          <w:b/>
          <w:bCs/>
          <w:sz w:val="32"/>
          <w:szCs w:val="32"/>
        </w:rPr>
      </w:pPr>
      <w:r w:rsidRPr="00093BD6">
        <w:rPr>
          <w:rFonts w:asciiTheme="majorHAnsi" w:hAnsiTheme="majorHAnsi" w:cstheme="majorHAnsi"/>
          <w:b/>
          <w:bCs/>
          <w:sz w:val="32"/>
          <w:szCs w:val="32"/>
        </w:rPr>
        <w:t>Skills</w:t>
      </w:r>
    </w:p>
    <w:p w14:paraId="4EEAB7B7" w14:textId="77777777" w:rsidR="008F30CB" w:rsidRDefault="008F30CB" w:rsidP="008F30CB">
      <w:pPr>
        <w:pStyle w:val="ListParagraph"/>
        <w:spacing w:after="0"/>
        <w:rPr>
          <w:rFonts w:cstheme="minorHAnsi"/>
          <w:sz w:val="24"/>
          <w:szCs w:val="24"/>
        </w:rPr>
      </w:pPr>
    </w:p>
    <w:p w14:paraId="1D96C43E" w14:textId="77777777" w:rsidR="008F30CB" w:rsidRPr="00413A13" w:rsidRDefault="008F30CB" w:rsidP="008F30CB">
      <w:pPr>
        <w:pStyle w:val="ListParagraph"/>
        <w:rPr>
          <w:rFonts w:cstheme="minorHAnsi"/>
          <w:sz w:val="24"/>
          <w:szCs w:val="24"/>
        </w:rPr>
      </w:pPr>
    </w:p>
    <w:tbl>
      <w:tblPr>
        <w:tblStyle w:val="TableGrid"/>
        <w:tblW w:w="0" w:type="auto"/>
        <w:tblInd w:w="720" w:type="dxa"/>
        <w:tblLook w:val="04A0" w:firstRow="1" w:lastRow="0" w:firstColumn="1" w:lastColumn="0" w:noHBand="0" w:noVBand="1"/>
      </w:tblPr>
      <w:tblGrid>
        <w:gridCol w:w="2807"/>
        <w:gridCol w:w="2744"/>
        <w:gridCol w:w="2745"/>
      </w:tblGrid>
      <w:tr w:rsidR="008F30CB" w14:paraId="75F0F008" w14:textId="77777777" w:rsidTr="000122E1">
        <w:tc>
          <w:tcPr>
            <w:tcW w:w="2807" w:type="dxa"/>
          </w:tcPr>
          <w:p w14:paraId="3BF3536B" w14:textId="77777777" w:rsidR="008F30CB" w:rsidRPr="004E11DF" w:rsidRDefault="008F30CB" w:rsidP="000122E1">
            <w:pPr>
              <w:pStyle w:val="ListParagraph"/>
              <w:ind w:left="0"/>
              <w:jc w:val="center"/>
              <w:rPr>
                <w:rFonts w:cstheme="minorHAnsi"/>
              </w:rPr>
            </w:pPr>
            <w:r w:rsidRPr="004E11DF">
              <w:rPr>
                <w:rFonts w:cstheme="minorHAnsi"/>
              </w:rPr>
              <w:t>Skills</w:t>
            </w:r>
          </w:p>
        </w:tc>
        <w:tc>
          <w:tcPr>
            <w:tcW w:w="2744" w:type="dxa"/>
          </w:tcPr>
          <w:p w14:paraId="00D401FF" w14:textId="77777777" w:rsidR="008F30CB" w:rsidRPr="004E11DF" w:rsidRDefault="008F30CB" w:rsidP="000122E1">
            <w:pPr>
              <w:pStyle w:val="ListParagraph"/>
              <w:ind w:left="0"/>
              <w:jc w:val="center"/>
              <w:rPr>
                <w:rFonts w:cstheme="minorHAnsi"/>
              </w:rPr>
            </w:pPr>
            <w:r w:rsidRPr="004E11DF">
              <w:rPr>
                <w:rFonts w:cstheme="minorHAnsi"/>
              </w:rPr>
              <w:t>Current skill description</w:t>
            </w:r>
          </w:p>
        </w:tc>
        <w:tc>
          <w:tcPr>
            <w:tcW w:w="2745" w:type="dxa"/>
          </w:tcPr>
          <w:p w14:paraId="605D4A1C" w14:textId="77777777" w:rsidR="008F30CB" w:rsidRPr="004E11DF" w:rsidRDefault="008F30CB" w:rsidP="000122E1">
            <w:pPr>
              <w:pStyle w:val="ListParagraph"/>
              <w:ind w:left="0"/>
              <w:jc w:val="center"/>
              <w:rPr>
                <w:rFonts w:cstheme="minorHAnsi"/>
              </w:rPr>
            </w:pPr>
            <w:r w:rsidRPr="004E11DF">
              <w:rPr>
                <w:rFonts w:cstheme="minorHAnsi"/>
              </w:rPr>
              <w:t>Skills improvement via</w:t>
            </w:r>
          </w:p>
        </w:tc>
      </w:tr>
      <w:tr w:rsidR="008F30CB" w14:paraId="6BC94DEA" w14:textId="77777777" w:rsidTr="000122E1">
        <w:tc>
          <w:tcPr>
            <w:tcW w:w="2807" w:type="dxa"/>
          </w:tcPr>
          <w:p w14:paraId="373562BC" w14:textId="77777777" w:rsidR="008F30CB" w:rsidRPr="004E11DF" w:rsidRDefault="008F30CB" w:rsidP="000122E1">
            <w:pPr>
              <w:pStyle w:val="ListParagraph"/>
              <w:ind w:left="0"/>
              <w:jc w:val="center"/>
              <w:rPr>
                <w:rFonts w:cstheme="minorHAnsi"/>
              </w:rPr>
            </w:pPr>
            <w:r w:rsidRPr="004E11DF">
              <w:rPr>
                <w:rFonts w:cstheme="minorHAnsi"/>
              </w:rPr>
              <w:t>Python programming</w:t>
            </w:r>
          </w:p>
        </w:tc>
        <w:tc>
          <w:tcPr>
            <w:tcW w:w="2744" w:type="dxa"/>
          </w:tcPr>
          <w:p w14:paraId="16199BA5" w14:textId="77777777" w:rsidR="008F30CB" w:rsidRPr="004E11DF" w:rsidRDefault="008F30CB" w:rsidP="000122E1">
            <w:pPr>
              <w:pStyle w:val="ListParagraph"/>
              <w:ind w:left="0"/>
              <w:jc w:val="center"/>
              <w:rPr>
                <w:rFonts w:cstheme="minorHAnsi"/>
              </w:rPr>
            </w:pPr>
            <w:r w:rsidRPr="004E11DF">
              <w:rPr>
                <w:rFonts w:cstheme="minorHAnsi"/>
              </w:rPr>
              <w:t>Skill level: low</w:t>
            </w:r>
          </w:p>
        </w:tc>
        <w:tc>
          <w:tcPr>
            <w:tcW w:w="2745" w:type="dxa"/>
          </w:tcPr>
          <w:p w14:paraId="6F74B825" w14:textId="77777777" w:rsidR="008F30CB" w:rsidRPr="004E11DF" w:rsidRDefault="008F30CB" w:rsidP="000122E1">
            <w:pPr>
              <w:pStyle w:val="ListParagraph"/>
              <w:ind w:left="0"/>
              <w:jc w:val="center"/>
              <w:rPr>
                <w:rFonts w:cstheme="minorHAnsi"/>
              </w:rPr>
            </w:pPr>
            <w:r w:rsidRPr="004E11DF">
              <w:rPr>
                <w:rFonts w:cstheme="minorHAnsi"/>
              </w:rPr>
              <w:t>Online lectures and practice sessions</w:t>
            </w:r>
          </w:p>
        </w:tc>
      </w:tr>
      <w:tr w:rsidR="008F30CB" w14:paraId="3135BD77" w14:textId="77777777" w:rsidTr="000122E1">
        <w:tc>
          <w:tcPr>
            <w:tcW w:w="2807" w:type="dxa"/>
          </w:tcPr>
          <w:p w14:paraId="24BEE832" w14:textId="77777777" w:rsidR="008F30CB" w:rsidRPr="004E11DF" w:rsidRDefault="008F30CB" w:rsidP="000122E1">
            <w:pPr>
              <w:pStyle w:val="ListParagraph"/>
              <w:ind w:left="0"/>
              <w:jc w:val="center"/>
              <w:rPr>
                <w:rFonts w:cstheme="minorHAnsi"/>
              </w:rPr>
            </w:pPr>
            <w:r w:rsidRPr="004E11DF">
              <w:rPr>
                <w:rFonts w:cstheme="minorHAnsi"/>
              </w:rPr>
              <w:t>Machine learning</w:t>
            </w:r>
          </w:p>
        </w:tc>
        <w:tc>
          <w:tcPr>
            <w:tcW w:w="2744" w:type="dxa"/>
          </w:tcPr>
          <w:p w14:paraId="4ADE8614" w14:textId="77777777" w:rsidR="008F30CB" w:rsidRPr="004E11DF" w:rsidRDefault="008F30CB" w:rsidP="000122E1">
            <w:pPr>
              <w:pStyle w:val="ListParagraph"/>
              <w:ind w:left="0"/>
              <w:jc w:val="center"/>
              <w:rPr>
                <w:rFonts w:cstheme="minorHAnsi"/>
              </w:rPr>
            </w:pPr>
            <w:r w:rsidRPr="004E11DF">
              <w:rPr>
                <w:rFonts w:cstheme="minorHAnsi"/>
              </w:rPr>
              <w:t>Skill level: medium</w:t>
            </w:r>
          </w:p>
          <w:p w14:paraId="55CA84C8" w14:textId="77777777" w:rsidR="008F30CB" w:rsidRPr="004E11DF" w:rsidRDefault="008F30CB" w:rsidP="000122E1">
            <w:pPr>
              <w:pStyle w:val="ListParagraph"/>
              <w:ind w:left="0"/>
              <w:jc w:val="center"/>
              <w:rPr>
                <w:rFonts w:cstheme="minorHAnsi"/>
              </w:rPr>
            </w:pPr>
            <w:r w:rsidRPr="004E11DF">
              <w:rPr>
                <w:rFonts w:cstheme="minorHAnsi"/>
              </w:rPr>
              <w:t>Acquired via Machine Learning module during 3</w:t>
            </w:r>
            <w:r w:rsidRPr="004E11DF">
              <w:rPr>
                <w:rFonts w:cstheme="minorHAnsi"/>
                <w:vertAlign w:val="superscript"/>
              </w:rPr>
              <w:t>rd</w:t>
            </w:r>
            <w:r w:rsidRPr="004E11DF">
              <w:rPr>
                <w:rFonts w:cstheme="minorHAnsi"/>
              </w:rPr>
              <w:t xml:space="preserve"> year</w:t>
            </w:r>
          </w:p>
        </w:tc>
        <w:tc>
          <w:tcPr>
            <w:tcW w:w="2745" w:type="dxa"/>
          </w:tcPr>
          <w:p w14:paraId="5554CC7D" w14:textId="77777777" w:rsidR="008F30CB" w:rsidRPr="004E11DF" w:rsidRDefault="008F30CB" w:rsidP="000122E1">
            <w:pPr>
              <w:pStyle w:val="ListParagraph"/>
              <w:ind w:left="0"/>
              <w:jc w:val="center"/>
              <w:rPr>
                <w:rFonts w:cstheme="minorHAnsi"/>
              </w:rPr>
            </w:pPr>
            <w:r w:rsidRPr="004E11DF">
              <w:rPr>
                <w:rFonts w:cstheme="minorHAnsi"/>
              </w:rPr>
              <w:t>Continuing to follow the module and studying deeper my free time</w:t>
            </w:r>
          </w:p>
        </w:tc>
      </w:tr>
      <w:tr w:rsidR="008F30CB" w14:paraId="2CD8A728" w14:textId="77777777" w:rsidTr="000122E1">
        <w:tc>
          <w:tcPr>
            <w:tcW w:w="2807" w:type="dxa"/>
          </w:tcPr>
          <w:p w14:paraId="75B240D7" w14:textId="77777777" w:rsidR="008F30CB" w:rsidRPr="004E11DF" w:rsidRDefault="008F30CB" w:rsidP="000122E1">
            <w:pPr>
              <w:pStyle w:val="ListParagraph"/>
              <w:ind w:left="0"/>
              <w:jc w:val="center"/>
              <w:rPr>
                <w:rFonts w:cstheme="minorHAnsi"/>
              </w:rPr>
            </w:pPr>
            <w:r w:rsidRPr="004E11DF">
              <w:rPr>
                <w:rFonts w:cstheme="minorHAnsi"/>
              </w:rPr>
              <w:t>Deep learning</w:t>
            </w:r>
          </w:p>
        </w:tc>
        <w:tc>
          <w:tcPr>
            <w:tcW w:w="2744" w:type="dxa"/>
          </w:tcPr>
          <w:p w14:paraId="526E644D" w14:textId="77777777" w:rsidR="008F30CB" w:rsidRPr="004E11DF" w:rsidRDefault="008F30CB" w:rsidP="000122E1">
            <w:pPr>
              <w:pStyle w:val="ListParagraph"/>
              <w:ind w:left="0"/>
              <w:jc w:val="center"/>
              <w:rPr>
                <w:rFonts w:cstheme="minorHAnsi"/>
              </w:rPr>
            </w:pPr>
            <w:r w:rsidRPr="004E11DF">
              <w:rPr>
                <w:rFonts w:cstheme="minorHAnsi"/>
              </w:rPr>
              <w:t>Skill level: medium</w:t>
            </w:r>
          </w:p>
          <w:p w14:paraId="700AC2E6" w14:textId="77777777" w:rsidR="008F30CB" w:rsidRPr="004E11DF" w:rsidRDefault="008F30CB" w:rsidP="000122E1">
            <w:pPr>
              <w:pStyle w:val="ListParagraph"/>
              <w:ind w:left="0"/>
              <w:jc w:val="center"/>
              <w:rPr>
                <w:rFonts w:cstheme="minorHAnsi"/>
              </w:rPr>
            </w:pPr>
            <w:r w:rsidRPr="004E11DF">
              <w:rPr>
                <w:rFonts w:cstheme="minorHAnsi"/>
              </w:rPr>
              <w:t>Acquired via Machine Learning Module during 3</w:t>
            </w:r>
            <w:r w:rsidRPr="004E11DF">
              <w:rPr>
                <w:rFonts w:cstheme="minorHAnsi"/>
                <w:vertAlign w:val="superscript"/>
              </w:rPr>
              <w:t>rd</w:t>
            </w:r>
            <w:r w:rsidRPr="004E11DF">
              <w:rPr>
                <w:rFonts w:cstheme="minorHAnsi"/>
              </w:rPr>
              <w:t xml:space="preserve"> year</w:t>
            </w:r>
          </w:p>
        </w:tc>
        <w:tc>
          <w:tcPr>
            <w:tcW w:w="2745" w:type="dxa"/>
          </w:tcPr>
          <w:p w14:paraId="67E3E518" w14:textId="77777777" w:rsidR="008F30CB" w:rsidRPr="004E11DF" w:rsidRDefault="008F30CB" w:rsidP="000122E1">
            <w:pPr>
              <w:pStyle w:val="ListParagraph"/>
              <w:ind w:left="0"/>
              <w:jc w:val="center"/>
              <w:rPr>
                <w:rFonts w:cstheme="minorHAnsi"/>
              </w:rPr>
            </w:pPr>
            <w:r w:rsidRPr="004E11DF">
              <w:rPr>
                <w:rFonts w:cstheme="minorHAnsi"/>
              </w:rPr>
              <w:t>Continuing to follow the module and studying deeper my free time</w:t>
            </w:r>
          </w:p>
        </w:tc>
      </w:tr>
      <w:tr w:rsidR="008F30CB" w14:paraId="0766EFE7" w14:textId="77777777" w:rsidTr="000122E1">
        <w:tc>
          <w:tcPr>
            <w:tcW w:w="2807" w:type="dxa"/>
          </w:tcPr>
          <w:p w14:paraId="0E91706B" w14:textId="77777777" w:rsidR="008F30CB" w:rsidRPr="004E11DF" w:rsidRDefault="008F30CB" w:rsidP="000122E1">
            <w:pPr>
              <w:pStyle w:val="ListParagraph"/>
              <w:ind w:left="0"/>
              <w:jc w:val="center"/>
              <w:rPr>
                <w:rFonts w:cstheme="minorHAnsi"/>
              </w:rPr>
            </w:pPr>
            <w:r w:rsidRPr="004E11DF">
              <w:rPr>
                <w:rFonts w:cstheme="minorHAnsi"/>
              </w:rPr>
              <w:t>Data processing</w:t>
            </w:r>
          </w:p>
        </w:tc>
        <w:tc>
          <w:tcPr>
            <w:tcW w:w="2744" w:type="dxa"/>
          </w:tcPr>
          <w:p w14:paraId="7C9265E6" w14:textId="77777777" w:rsidR="008F30CB" w:rsidRPr="004E11DF" w:rsidRDefault="008F30CB" w:rsidP="000122E1">
            <w:pPr>
              <w:pStyle w:val="ListParagraph"/>
              <w:ind w:left="0"/>
              <w:jc w:val="center"/>
              <w:rPr>
                <w:rFonts w:cstheme="minorHAnsi"/>
              </w:rPr>
            </w:pPr>
            <w:r w:rsidRPr="004E11DF">
              <w:rPr>
                <w:rFonts w:cstheme="minorHAnsi"/>
              </w:rPr>
              <w:t>Skill level: low</w:t>
            </w:r>
          </w:p>
          <w:p w14:paraId="175C2F21" w14:textId="77777777" w:rsidR="008F30CB" w:rsidRPr="004E11DF" w:rsidRDefault="008F30CB" w:rsidP="000122E1">
            <w:pPr>
              <w:pStyle w:val="ListParagraph"/>
              <w:ind w:left="0"/>
              <w:jc w:val="center"/>
              <w:rPr>
                <w:rFonts w:cstheme="minorHAnsi"/>
              </w:rPr>
            </w:pPr>
          </w:p>
        </w:tc>
        <w:tc>
          <w:tcPr>
            <w:tcW w:w="2745" w:type="dxa"/>
          </w:tcPr>
          <w:p w14:paraId="4688C128" w14:textId="77777777" w:rsidR="008F30CB" w:rsidRPr="004E11DF" w:rsidRDefault="008F30CB" w:rsidP="000122E1">
            <w:pPr>
              <w:pStyle w:val="ListParagraph"/>
              <w:ind w:left="0"/>
              <w:jc w:val="center"/>
              <w:rPr>
                <w:rFonts w:cstheme="minorHAnsi"/>
              </w:rPr>
            </w:pPr>
            <w:r w:rsidRPr="004E11DF">
              <w:rPr>
                <w:rFonts w:cstheme="minorHAnsi"/>
              </w:rPr>
              <w:t>Utilisation of various Python libraries to facilitate the processing and analysis of datasets.</w:t>
            </w:r>
          </w:p>
        </w:tc>
      </w:tr>
      <w:tr w:rsidR="008F30CB" w14:paraId="1447CDC9" w14:textId="77777777" w:rsidTr="000122E1">
        <w:tc>
          <w:tcPr>
            <w:tcW w:w="2807" w:type="dxa"/>
          </w:tcPr>
          <w:p w14:paraId="130E38A1" w14:textId="77777777" w:rsidR="008F30CB" w:rsidRPr="004E11DF" w:rsidRDefault="008F30CB" w:rsidP="000122E1">
            <w:pPr>
              <w:pStyle w:val="ListParagraph"/>
              <w:ind w:left="0"/>
              <w:jc w:val="center"/>
              <w:rPr>
                <w:rFonts w:cstheme="minorHAnsi"/>
              </w:rPr>
            </w:pPr>
            <w:r w:rsidRPr="004E11DF">
              <w:rPr>
                <w:rFonts w:cstheme="minorHAnsi"/>
              </w:rPr>
              <w:t>Time management</w:t>
            </w:r>
          </w:p>
        </w:tc>
        <w:tc>
          <w:tcPr>
            <w:tcW w:w="2744" w:type="dxa"/>
          </w:tcPr>
          <w:p w14:paraId="239F2573" w14:textId="77777777" w:rsidR="008F30CB" w:rsidRPr="004E11DF" w:rsidRDefault="008F30CB" w:rsidP="000122E1">
            <w:pPr>
              <w:pStyle w:val="ListParagraph"/>
              <w:ind w:left="0"/>
              <w:jc w:val="center"/>
              <w:rPr>
                <w:rFonts w:cstheme="minorHAnsi"/>
              </w:rPr>
            </w:pPr>
            <w:r w:rsidRPr="004E11DF">
              <w:rPr>
                <w:rFonts w:cstheme="minorHAnsi"/>
              </w:rPr>
              <w:t>Skill level: medium</w:t>
            </w:r>
          </w:p>
          <w:p w14:paraId="2B6C5FA8" w14:textId="77777777" w:rsidR="008F30CB" w:rsidRPr="004E11DF" w:rsidRDefault="008F30CB" w:rsidP="000122E1">
            <w:pPr>
              <w:pStyle w:val="ListParagraph"/>
              <w:ind w:left="0"/>
              <w:jc w:val="center"/>
              <w:rPr>
                <w:rFonts w:cstheme="minorHAnsi"/>
              </w:rPr>
            </w:pPr>
            <w:r w:rsidRPr="004E11DF">
              <w:rPr>
                <w:rFonts w:cstheme="minorHAnsi"/>
              </w:rPr>
              <w:t>Acquired during other projects development</w:t>
            </w:r>
          </w:p>
        </w:tc>
        <w:tc>
          <w:tcPr>
            <w:tcW w:w="2745" w:type="dxa"/>
          </w:tcPr>
          <w:p w14:paraId="779E7051" w14:textId="77777777" w:rsidR="008F30CB" w:rsidRPr="004E11DF" w:rsidRDefault="008F30CB" w:rsidP="000122E1">
            <w:pPr>
              <w:pStyle w:val="ListParagraph"/>
              <w:ind w:left="0"/>
              <w:jc w:val="center"/>
              <w:rPr>
                <w:rFonts w:cstheme="minorHAnsi"/>
              </w:rPr>
            </w:pPr>
          </w:p>
        </w:tc>
      </w:tr>
    </w:tbl>
    <w:p w14:paraId="21AE6353" w14:textId="77777777" w:rsidR="008F30CB" w:rsidRDefault="008F30CB" w:rsidP="008F30CB">
      <w:pPr>
        <w:pStyle w:val="ListParagraph"/>
        <w:spacing w:after="0"/>
        <w:rPr>
          <w:rFonts w:cstheme="minorHAnsi"/>
          <w:sz w:val="24"/>
          <w:szCs w:val="24"/>
        </w:rPr>
      </w:pPr>
    </w:p>
    <w:p w14:paraId="3A252FAF" w14:textId="77777777" w:rsidR="008F30CB" w:rsidRPr="000478F4" w:rsidRDefault="008F30CB" w:rsidP="008F30CB">
      <w:pPr>
        <w:spacing w:after="0"/>
        <w:rPr>
          <w:rFonts w:cstheme="minorHAnsi"/>
          <w:sz w:val="24"/>
          <w:szCs w:val="24"/>
        </w:rPr>
      </w:pPr>
    </w:p>
    <w:p w14:paraId="3FA31FD2" w14:textId="77777777" w:rsidR="008F30CB" w:rsidRPr="00FC1ADF" w:rsidRDefault="008F30CB" w:rsidP="008F30CB">
      <w:pPr>
        <w:spacing w:after="0"/>
        <w:rPr>
          <w:rFonts w:cstheme="minorHAnsi"/>
          <w:sz w:val="24"/>
          <w:szCs w:val="24"/>
        </w:rPr>
      </w:pPr>
    </w:p>
    <w:p w14:paraId="70088D8F" w14:textId="77777777" w:rsidR="008F30CB" w:rsidRDefault="008F30CB" w:rsidP="008F30CB">
      <w:pPr>
        <w:spacing w:after="0"/>
        <w:rPr>
          <w:rFonts w:cstheme="minorHAnsi"/>
          <w:sz w:val="24"/>
          <w:szCs w:val="24"/>
        </w:rPr>
      </w:pPr>
    </w:p>
    <w:p w14:paraId="132B91BA" w14:textId="77777777" w:rsidR="008F30CB" w:rsidRDefault="008F30CB" w:rsidP="008F30CB">
      <w:pPr>
        <w:spacing w:after="0"/>
        <w:rPr>
          <w:rFonts w:asciiTheme="majorHAnsi" w:hAnsiTheme="majorHAnsi" w:cstheme="majorHAnsi"/>
          <w:b/>
          <w:bCs/>
          <w:sz w:val="32"/>
          <w:szCs w:val="32"/>
        </w:rPr>
      </w:pPr>
      <w:r w:rsidRPr="007E6762">
        <w:rPr>
          <w:rFonts w:asciiTheme="majorHAnsi" w:hAnsiTheme="majorHAnsi" w:cstheme="majorHAnsi"/>
          <w:b/>
          <w:bCs/>
          <w:sz w:val="32"/>
          <w:szCs w:val="32"/>
        </w:rPr>
        <w:t>Resources</w:t>
      </w:r>
    </w:p>
    <w:p w14:paraId="098239E8" w14:textId="77777777" w:rsidR="008F30CB" w:rsidRDefault="008F30CB" w:rsidP="008F30CB">
      <w:pPr>
        <w:spacing w:after="0"/>
        <w:rPr>
          <w:sz w:val="24"/>
          <w:szCs w:val="24"/>
        </w:rPr>
      </w:pPr>
      <w:r w:rsidRPr="00477B68">
        <w:rPr>
          <w:sz w:val="24"/>
          <w:szCs w:val="24"/>
        </w:rPr>
        <w:t>Hardware:</w:t>
      </w:r>
    </w:p>
    <w:p w14:paraId="63F428A2" w14:textId="77777777" w:rsidR="008F30CB" w:rsidRPr="004E11DF" w:rsidRDefault="008F30CB" w:rsidP="008F30CB">
      <w:pPr>
        <w:pStyle w:val="ListParagraph"/>
        <w:numPr>
          <w:ilvl w:val="0"/>
          <w:numId w:val="19"/>
        </w:numPr>
        <w:spacing w:after="0" w:line="288" w:lineRule="auto"/>
      </w:pPr>
      <w:r w:rsidRPr="004E11DF">
        <w:t>A suitable, modern and powerful CPU to facilitate the software requirements.</w:t>
      </w:r>
    </w:p>
    <w:p w14:paraId="28C7C743" w14:textId="77777777" w:rsidR="008F30CB" w:rsidRPr="004E11DF" w:rsidRDefault="008F30CB" w:rsidP="008F30CB">
      <w:pPr>
        <w:pStyle w:val="ListParagraph"/>
        <w:numPr>
          <w:ilvl w:val="0"/>
          <w:numId w:val="19"/>
        </w:numPr>
        <w:spacing w:after="0" w:line="288" w:lineRule="auto"/>
      </w:pPr>
      <w:r w:rsidRPr="004E11DF">
        <w:t xml:space="preserve">A suitable, modern and powerful GPU to accelerate the machine learning training. </w:t>
      </w:r>
    </w:p>
    <w:p w14:paraId="13342B36" w14:textId="77777777" w:rsidR="008F30CB" w:rsidRPr="004E11DF" w:rsidRDefault="008F30CB" w:rsidP="008F30CB">
      <w:pPr>
        <w:pStyle w:val="ListParagraph"/>
        <w:numPr>
          <w:ilvl w:val="0"/>
          <w:numId w:val="19"/>
        </w:numPr>
        <w:spacing w:after="0" w:line="288" w:lineRule="auto"/>
      </w:pPr>
      <w:r w:rsidRPr="004E11DF">
        <w:t xml:space="preserve">Sufficient RAM memory to facilitate the loading of the dataset into program memory. </w:t>
      </w:r>
    </w:p>
    <w:p w14:paraId="536A703C" w14:textId="77777777" w:rsidR="008F30CB" w:rsidRPr="00477B68" w:rsidRDefault="008F30CB" w:rsidP="008F30CB">
      <w:pPr>
        <w:spacing w:after="0"/>
        <w:rPr>
          <w:sz w:val="24"/>
          <w:szCs w:val="24"/>
        </w:rPr>
      </w:pPr>
      <w:r w:rsidRPr="00477B68">
        <w:rPr>
          <w:sz w:val="24"/>
          <w:szCs w:val="24"/>
        </w:rPr>
        <w:t>Software:</w:t>
      </w:r>
    </w:p>
    <w:p w14:paraId="3560A1C9" w14:textId="77777777" w:rsidR="008F30CB" w:rsidRPr="004E11DF" w:rsidRDefault="008F30CB" w:rsidP="008F30CB">
      <w:pPr>
        <w:pStyle w:val="ListParagraph"/>
        <w:numPr>
          <w:ilvl w:val="0"/>
          <w:numId w:val="18"/>
        </w:numPr>
        <w:spacing w:after="200" w:line="288" w:lineRule="auto"/>
      </w:pPr>
      <w:r w:rsidRPr="004E11DF">
        <w:t>Windows 10 as an operating system</w:t>
      </w:r>
    </w:p>
    <w:p w14:paraId="572B7CC0" w14:textId="77777777" w:rsidR="008F30CB" w:rsidRPr="004E11DF" w:rsidRDefault="008F30CB" w:rsidP="008F30CB">
      <w:pPr>
        <w:pStyle w:val="ListParagraph"/>
        <w:numPr>
          <w:ilvl w:val="0"/>
          <w:numId w:val="18"/>
        </w:numPr>
        <w:spacing w:after="200" w:line="288" w:lineRule="auto"/>
      </w:pPr>
      <w:r w:rsidRPr="004E11DF">
        <w:lastRenderedPageBreak/>
        <w:t>Machine learning/Deep Learning packages in python (Scikit-learn, tensorflow, keras,Numpy CUDA)</w:t>
      </w:r>
    </w:p>
    <w:p w14:paraId="3A5DBEB2" w14:textId="77777777" w:rsidR="008F30CB" w:rsidRPr="004E11DF" w:rsidRDefault="008F30CB" w:rsidP="008F30CB">
      <w:pPr>
        <w:pStyle w:val="ListParagraph"/>
        <w:numPr>
          <w:ilvl w:val="0"/>
          <w:numId w:val="18"/>
        </w:numPr>
        <w:spacing w:after="200" w:line="288" w:lineRule="auto"/>
      </w:pPr>
      <w:r w:rsidRPr="004E11DF">
        <w:t>Images dataset (AffectNet dataset)</w:t>
      </w:r>
    </w:p>
    <w:p w14:paraId="3969908D" w14:textId="77777777" w:rsidR="008F30CB" w:rsidRPr="004E11DF" w:rsidRDefault="008F30CB" w:rsidP="008F30CB">
      <w:pPr>
        <w:pStyle w:val="ListParagraph"/>
        <w:numPr>
          <w:ilvl w:val="0"/>
          <w:numId w:val="18"/>
        </w:numPr>
        <w:spacing w:after="200" w:line="288" w:lineRule="auto"/>
      </w:pPr>
      <w:r w:rsidRPr="004E11DF">
        <w:t>Anaconda3</w:t>
      </w:r>
    </w:p>
    <w:p w14:paraId="21DB3B8E" w14:textId="77777777" w:rsidR="008F30CB" w:rsidRPr="004E11DF" w:rsidRDefault="008F30CB" w:rsidP="008F30CB">
      <w:pPr>
        <w:pStyle w:val="ListParagraph"/>
        <w:numPr>
          <w:ilvl w:val="0"/>
          <w:numId w:val="18"/>
        </w:numPr>
        <w:spacing w:after="200" w:line="288" w:lineRule="auto"/>
      </w:pPr>
      <w:r w:rsidRPr="004E11DF">
        <w:t>Jupyter notebook</w:t>
      </w:r>
    </w:p>
    <w:p w14:paraId="72887141" w14:textId="77777777" w:rsidR="008F30CB" w:rsidRPr="004E11DF" w:rsidRDefault="008F30CB" w:rsidP="008F30CB">
      <w:pPr>
        <w:pStyle w:val="ListParagraph"/>
        <w:numPr>
          <w:ilvl w:val="0"/>
          <w:numId w:val="18"/>
        </w:numPr>
        <w:spacing w:after="200" w:line="288" w:lineRule="auto"/>
      </w:pPr>
      <w:r w:rsidRPr="004E11DF">
        <w:t>Pyton 3.8</w:t>
      </w:r>
    </w:p>
    <w:p w14:paraId="776DAD11" w14:textId="77777777" w:rsidR="008F30CB" w:rsidRPr="004E11DF" w:rsidRDefault="008F30CB" w:rsidP="008F30CB">
      <w:pPr>
        <w:pStyle w:val="ListParagraph"/>
        <w:numPr>
          <w:ilvl w:val="0"/>
          <w:numId w:val="18"/>
        </w:numPr>
        <w:spacing w:after="200" w:line="288" w:lineRule="auto"/>
      </w:pPr>
      <w:r w:rsidRPr="004E11DF">
        <w:t>Github for cloud storage</w:t>
      </w:r>
    </w:p>
    <w:p w14:paraId="45955917" w14:textId="77777777" w:rsidR="008F30CB" w:rsidRPr="00E60794" w:rsidRDefault="008F30CB" w:rsidP="008F30CB">
      <w:pPr>
        <w:pStyle w:val="ListParagraph"/>
        <w:rPr>
          <w:sz w:val="24"/>
          <w:szCs w:val="24"/>
        </w:rPr>
      </w:pPr>
    </w:p>
    <w:p w14:paraId="0D87A133" w14:textId="77777777" w:rsidR="008F30CB" w:rsidRDefault="008F30CB" w:rsidP="008F30CB">
      <w:pPr>
        <w:spacing w:after="0"/>
        <w:rPr>
          <w:rFonts w:asciiTheme="majorHAnsi" w:hAnsiTheme="majorHAnsi" w:cstheme="majorHAnsi"/>
          <w:b/>
          <w:bCs/>
          <w:sz w:val="32"/>
          <w:szCs w:val="32"/>
        </w:rPr>
      </w:pPr>
      <w:r w:rsidRPr="00853073">
        <w:rPr>
          <w:rFonts w:asciiTheme="majorHAnsi" w:hAnsiTheme="majorHAnsi" w:cstheme="majorHAnsi"/>
          <w:b/>
          <w:bCs/>
          <w:sz w:val="32"/>
          <w:szCs w:val="32"/>
        </w:rPr>
        <w:t>Report structure</w:t>
      </w:r>
    </w:p>
    <w:p w14:paraId="273FCCD6" w14:textId="77777777" w:rsidR="008F30CB" w:rsidRPr="004E11DF" w:rsidRDefault="008F30CB" w:rsidP="008F30CB">
      <w:pPr>
        <w:spacing w:after="240" w:line="600" w:lineRule="auto"/>
      </w:pPr>
      <w:r w:rsidRPr="004E11DF">
        <w:t>Abstract</w:t>
      </w:r>
    </w:p>
    <w:p w14:paraId="55A20721" w14:textId="77777777" w:rsidR="008F30CB" w:rsidRPr="004E11DF" w:rsidRDefault="008F30CB" w:rsidP="008F30CB">
      <w:pPr>
        <w:pStyle w:val="ListParagraph"/>
        <w:numPr>
          <w:ilvl w:val="0"/>
          <w:numId w:val="20"/>
        </w:numPr>
        <w:spacing w:after="240" w:line="600" w:lineRule="auto"/>
      </w:pPr>
      <w:r w:rsidRPr="004E11DF">
        <w:t>Introduction</w:t>
      </w:r>
    </w:p>
    <w:p w14:paraId="43F87194" w14:textId="77777777" w:rsidR="008F30CB" w:rsidRPr="004E11DF" w:rsidRDefault="008F30CB" w:rsidP="008F30CB">
      <w:pPr>
        <w:pStyle w:val="ListParagraph"/>
        <w:numPr>
          <w:ilvl w:val="1"/>
          <w:numId w:val="20"/>
        </w:numPr>
        <w:spacing w:after="240" w:line="600" w:lineRule="auto"/>
      </w:pPr>
      <w:r w:rsidRPr="004E11DF">
        <w:t>Background presentation</w:t>
      </w:r>
    </w:p>
    <w:p w14:paraId="2D2A0685" w14:textId="77777777" w:rsidR="008F30CB" w:rsidRPr="004E11DF" w:rsidRDefault="008F30CB" w:rsidP="008F30CB">
      <w:pPr>
        <w:pStyle w:val="ListParagraph"/>
        <w:numPr>
          <w:ilvl w:val="1"/>
          <w:numId w:val="20"/>
        </w:numPr>
        <w:spacing w:after="240" w:line="600" w:lineRule="auto"/>
      </w:pPr>
      <w:r w:rsidRPr="004E11DF">
        <w:t>Aims</w:t>
      </w:r>
    </w:p>
    <w:p w14:paraId="4048E84B" w14:textId="77777777" w:rsidR="008F30CB" w:rsidRPr="004E11DF" w:rsidRDefault="008F30CB" w:rsidP="008F30CB">
      <w:pPr>
        <w:pStyle w:val="ListParagraph"/>
        <w:numPr>
          <w:ilvl w:val="1"/>
          <w:numId w:val="20"/>
        </w:numPr>
        <w:spacing w:after="240" w:line="600" w:lineRule="auto"/>
      </w:pPr>
      <w:r w:rsidRPr="004E11DF">
        <w:t>Objectives</w:t>
      </w:r>
    </w:p>
    <w:p w14:paraId="48046621" w14:textId="77777777" w:rsidR="008F30CB" w:rsidRPr="004E11DF" w:rsidRDefault="008F30CB" w:rsidP="008F30CB">
      <w:pPr>
        <w:pStyle w:val="ListParagraph"/>
        <w:numPr>
          <w:ilvl w:val="1"/>
          <w:numId w:val="20"/>
        </w:numPr>
        <w:spacing w:after="240" w:line="600" w:lineRule="auto"/>
      </w:pPr>
      <w:r w:rsidRPr="004E11DF">
        <w:t>Structure of the dissertation</w:t>
      </w:r>
    </w:p>
    <w:p w14:paraId="6BCED481" w14:textId="77777777" w:rsidR="008F30CB" w:rsidRPr="004E11DF" w:rsidRDefault="008F30CB" w:rsidP="008F30CB">
      <w:pPr>
        <w:pStyle w:val="ListParagraph"/>
        <w:numPr>
          <w:ilvl w:val="0"/>
          <w:numId w:val="20"/>
        </w:numPr>
        <w:spacing w:after="240" w:line="600" w:lineRule="auto"/>
      </w:pPr>
      <w:r w:rsidRPr="004E11DF">
        <w:t>Literature review</w:t>
      </w:r>
    </w:p>
    <w:p w14:paraId="78BB54DE" w14:textId="77777777" w:rsidR="008F30CB" w:rsidRPr="004E11DF" w:rsidRDefault="008F30CB" w:rsidP="008F30CB">
      <w:pPr>
        <w:pStyle w:val="ListParagraph"/>
        <w:numPr>
          <w:ilvl w:val="1"/>
          <w:numId w:val="20"/>
        </w:numPr>
        <w:spacing w:after="240" w:line="600" w:lineRule="auto"/>
      </w:pPr>
      <w:r w:rsidRPr="004E11DF">
        <w:t>General face detection</w:t>
      </w:r>
    </w:p>
    <w:p w14:paraId="45B3BA2A" w14:textId="77777777" w:rsidR="008F30CB" w:rsidRPr="004E11DF" w:rsidRDefault="008F30CB" w:rsidP="008F30CB">
      <w:pPr>
        <w:pStyle w:val="ListParagraph"/>
        <w:numPr>
          <w:ilvl w:val="1"/>
          <w:numId w:val="20"/>
        </w:numPr>
        <w:spacing w:after="240" w:line="600" w:lineRule="auto"/>
      </w:pPr>
      <w:r w:rsidRPr="004E11DF">
        <w:t>General facial emotion detection</w:t>
      </w:r>
    </w:p>
    <w:p w14:paraId="1AF9BE4B" w14:textId="77777777" w:rsidR="008F30CB" w:rsidRPr="004E11DF" w:rsidRDefault="008F30CB" w:rsidP="008F30CB">
      <w:pPr>
        <w:pStyle w:val="ListParagraph"/>
        <w:numPr>
          <w:ilvl w:val="0"/>
          <w:numId w:val="20"/>
        </w:numPr>
        <w:spacing w:after="240" w:line="600" w:lineRule="auto"/>
      </w:pPr>
      <w:r w:rsidRPr="004E11DF">
        <w:t xml:space="preserve">Machine Learning Techniques </w:t>
      </w:r>
    </w:p>
    <w:p w14:paraId="7A05FF56" w14:textId="77777777" w:rsidR="008F30CB" w:rsidRPr="004E11DF" w:rsidRDefault="008F30CB" w:rsidP="008F30CB">
      <w:pPr>
        <w:pStyle w:val="ListParagraph"/>
        <w:numPr>
          <w:ilvl w:val="1"/>
          <w:numId w:val="20"/>
        </w:numPr>
        <w:spacing w:after="240" w:line="600" w:lineRule="auto"/>
      </w:pPr>
      <w:r w:rsidRPr="004E11DF">
        <w:t>Datasets</w:t>
      </w:r>
    </w:p>
    <w:p w14:paraId="53217A01" w14:textId="77777777" w:rsidR="008F30CB" w:rsidRPr="004E11DF" w:rsidRDefault="008F30CB" w:rsidP="008F30CB">
      <w:pPr>
        <w:pStyle w:val="ListParagraph"/>
        <w:numPr>
          <w:ilvl w:val="1"/>
          <w:numId w:val="20"/>
        </w:numPr>
        <w:spacing w:after="240" w:line="600" w:lineRule="auto"/>
      </w:pPr>
      <w:r w:rsidRPr="004E11DF">
        <w:t>Feature selections</w:t>
      </w:r>
    </w:p>
    <w:p w14:paraId="46526AA1" w14:textId="77777777" w:rsidR="008F30CB" w:rsidRPr="004E11DF" w:rsidRDefault="008F30CB" w:rsidP="008F30CB">
      <w:pPr>
        <w:pStyle w:val="ListParagraph"/>
        <w:numPr>
          <w:ilvl w:val="1"/>
          <w:numId w:val="20"/>
        </w:numPr>
        <w:spacing w:after="240" w:line="600" w:lineRule="auto"/>
      </w:pPr>
      <w:r w:rsidRPr="004E11DF">
        <w:t>Classifiers comparison</w:t>
      </w:r>
    </w:p>
    <w:p w14:paraId="62D17C67" w14:textId="77777777" w:rsidR="008F30CB" w:rsidRPr="004E11DF" w:rsidRDefault="008F30CB" w:rsidP="008F30CB">
      <w:pPr>
        <w:pStyle w:val="ListParagraph"/>
        <w:numPr>
          <w:ilvl w:val="1"/>
          <w:numId w:val="20"/>
        </w:numPr>
        <w:spacing w:after="240" w:line="600" w:lineRule="auto"/>
      </w:pPr>
      <w:r w:rsidRPr="004E11DF">
        <w:t>Deep Learning exploration</w:t>
      </w:r>
    </w:p>
    <w:p w14:paraId="199E5410" w14:textId="77777777" w:rsidR="008F30CB" w:rsidRPr="004E11DF" w:rsidRDefault="008F30CB" w:rsidP="008F30CB">
      <w:pPr>
        <w:pStyle w:val="ListParagraph"/>
        <w:numPr>
          <w:ilvl w:val="0"/>
          <w:numId w:val="20"/>
        </w:numPr>
        <w:spacing w:after="240" w:line="600" w:lineRule="auto"/>
      </w:pPr>
      <w:r w:rsidRPr="004E11DF">
        <w:t>Analysis</w:t>
      </w:r>
    </w:p>
    <w:p w14:paraId="6A0B98B7" w14:textId="77777777" w:rsidR="008F30CB" w:rsidRPr="004E11DF" w:rsidRDefault="008F30CB" w:rsidP="008F30CB">
      <w:pPr>
        <w:pStyle w:val="ListParagraph"/>
        <w:numPr>
          <w:ilvl w:val="1"/>
          <w:numId w:val="20"/>
        </w:numPr>
        <w:spacing w:after="240" w:line="600" w:lineRule="auto"/>
      </w:pPr>
      <w:r w:rsidRPr="004E11DF">
        <w:t>Face detection</w:t>
      </w:r>
    </w:p>
    <w:p w14:paraId="59EE9971" w14:textId="77777777" w:rsidR="008F30CB" w:rsidRPr="004E11DF" w:rsidRDefault="008F30CB" w:rsidP="008F30CB">
      <w:pPr>
        <w:pStyle w:val="ListParagraph"/>
        <w:numPr>
          <w:ilvl w:val="1"/>
          <w:numId w:val="20"/>
        </w:numPr>
        <w:spacing w:after="240" w:line="600" w:lineRule="auto"/>
      </w:pPr>
      <w:r w:rsidRPr="004E11DF">
        <w:lastRenderedPageBreak/>
        <w:t>Feature extraction</w:t>
      </w:r>
    </w:p>
    <w:p w14:paraId="318172A5" w14:textId="77777777" w:rsidR="008F30CB" w:rsidRPr="004E11DF" w:rsidRDefault="008F30CB" w:rsidP="008F30CB">
      <w:pPr>
        <w:pStyle w:val="ListParagraph"/>
        <w:numPr>
          <w:ilvl w:val="1"/>
          <w:numId w:val="20"/>
        </w:numPr>
        <w:spacing w:after="240" w:line="600" w:lineRule="auto"/>
      </w:pPr>
      <w:r w:rsidRPr="004E11DF">
        <w:t>Classification</w:t>
      </w:r>
    </w:p>
    <w:p w14:paraId="4E1801AD" w14:textId="77777777" w:rsidR="008F30CB" w:rsidRPr="004E11DF" w:rsidRDefault="008F30CB" w:rsidP="008F30CB">
      <w:pPr>
        <w:pStyle w:val="ListParagraph"/>
        <w:numPr>
          <w:ilvl w:val="1"/>
          <w:numId w:val="20"/>
        </w:numPr>
        <w:spacing w:after="240" w:line="600" w:lineRule="auto"/>
      </w:pPr>
      <w:r w:rsidRPr="004E11DF">
        <w:t>Training results</w:t>
      </w:r>
    </w:p>
    <w:p w14:paraId="0A052C9B" w14:textId="77777777" w:rsidR="008F30CB" w:rsidRPr="004E11DF" w:rsidRDefault="008F30CB" w:rsidP="008F30CB">
      <w:pPr>
        <w:pStyle w:val="ListParagraph"/>
        <w:numPr>
          <w:ilvl w:val="0"/>
          <w:numId w:val="20"/>
        </w:numPr>
        <w:spacing w:after="240" w:line="600" w:lineRule="auto"/>
      </w:pPr>
      <w:r w:rsidRPr="004E11DF">
        <w:t>Evaluation, Results and Discussion</w:t>
      </w:r>
    </w:p>
    <w:p w14:paraId="038CF939" w14:textId="77777777" w:rsidR="008F30CB" w:rsidRPr="004E11DF" w:rsidRDefault="008F30CB" w:rsidP="008F30CB">
      <w:pPr>
        <w:pStyle w:val="ListParagraph"/>
        <w:numPr>
          <w:ilvl w:val="0"/>
          <w:numId w:val="20"/>
        </w:numPr>
        <w:spacing w:after="240" w:line="600" w:lineRule="auto"/>
      </w:pPr>
      <w:r w:rsidRPr="004E11DF">
        <w:t>Conclusion and future work</w:t>
      </w:r>
    </w:p>
    <w:p w14:paraId="5241BB0D" w14:textId="77777777" w:rsidR="008F30CB" w:rsidRPr="004E11DF" w:rsidRDefault="008F30CB" w:rsidP="008F30CB">
      <w:pPr>
        <w:pStyle w:val="ListParagraph"/>
        <w:spacing w:after="0"/>
        <w:ind w:left="1800"/>
        <w:rPr>
          <w:rFonts w:cstheme="minorHAnsi"/>
        </w:rPr>
      </w:pPr>
    </w:p>
    <w:p w14:paraId="3EB1B62B" w14:textId="77777777" w:rsidR="008F30CB" w:rsidRPr="004E11DF" w:rsidRDefault="008F30CB" w:rsidP="008F30CB">
      <w:pPr>
        <w:spacing w:after="0"/>
        <w:rPr>
          <w:rFonts w:asciiTheme="majorHAnsi" w:hAnsiTheme="majorHAnsi" w:cstheme="majorHAnsi"/>
          <w:b/>
          <w:bCs/>
        </w:rPr>
      </w:pPr>
      <w:r w:rsidRPr="004E11DF">
        <w:rPr>
          <w:rFonts w:asciiTheme="majorHAnsi" w:hAnsiTheme="majorHAnsi" w:cstheme="majorHAnsi"/>
          <w:b/>
          <w:bCs/>
        </w:rPr>
        <w:t>Marking scheme</w:t>
      </w:r>
    </w:p>
    <w:p w14:paraId="42A65E4C" w14:textId="77777777" w:rsidR="008F30CB" w:rsidRPr="004E11DF" w:rsidRDefault="008F30CB" w:rsidP="008F30CB">
      <w:pPr>
        <w:pStyle w:val="ListParagraph"/>
        <w:spacing w:after="0"/>
        <w:ind w:left="1224"/>
        <w:rPr>
          <w:rFonts w:asciiTheme="majorHAnsi" w:hAnsiTheme="majorHAnsi" w:cstheme="majorHAnsi"/>
          <w:b/>
          <w:bCs/>
        </w:rPr>
      </w:pPr>
    </w:p>
    <w:p w14:paraId="037C58D0" w14:textId="77777777" w:rsidR="008F30CB" w:rsidRPr="004E11DF" w:rsidRDefault="008F30CB" w:rsidP="008F30CB">
      <w:pPr>
        <w:pStyle w:val="ListParagraph"/>
        <w:numPr>
          <w:ilvl w:val="0"/>
          <w:numId w:val="21"/>
        </w:numPr>
        <w:spacing w:after="0" w:line="288" w:lineRule="auto"/>
        <w:rPr>
          <w:rFonts w:cstheme="minorHAnsi"/>
        </w:rPr>
      </w:pPr>
      <w:r w:rsidRPr="004E11DF">
        <w:rPr>
          <w:rFonts w:cstheme="minorHAnsi"/>
        </w:rPr>
        <w:t>Project Type</w:t>
      </w:r>
    </w:p>
    <w:p w14:paraId="5467D6D0" w14:textId="77777777" w:rsidR="008F30CB" w:rsidRPr="004E11DF" w:rsidRDefault="008F30CB" w:rsidP="008F30CB">
      <w:pPr>
        <w:pStyle w:val="ListParagraph"/>
        <w:spacing w:after="0"/>
        <w:ind w:left="1080"/>
        <w:jc w:val="center"/>
      </w:pPr>
      <w:r w:rsidRPr="004E11DF">
        <w:t>Investigative Project</w:t>
      </w:r>
    </w:p>
    <w:p w14:paraId="2EA8CCB2" w14:textId="77777777" w:rsidR="008F30CB" w:rsidRPr="004E11DF" w:rsidRDefault="008F30CB" w:rsidP="008F30CB">
      <w:pPr>
        <w:pStyle w:val="ListParagraph"/>
        <w:spacing w:after="0"/>
        <w:ind w:left="1080"/>
        <w:rPr>
          <w:rFonts w:cstheme="minorHAnsi"/>
        </w:rPr>
      </w:pPr>
    </w:p>
    <w:tbl>
      <w:tblPr>
        <w:tblStyle w:val="TableGrid"/>
        <w:tblW w:w="0" w:type="auto"/>
        <w:tblInd w:w="1080" w:type="dxa"/>
        <w:tblLook w:val="04A0" w:firstRow="1" w:lastRow="0" w:firstColumn="1" w:lastColumn="0" w:noHBand="0" w:noVBand="1"/>
      </w:tblPr>
      <w:tblGrid>
        <w:gridCol w:w="3977"/>
        <w:gridCol w:w="3959"/>
      </w:tblGrid>
      <w:tr w:rsidR="008F30CB" w:rsidRPr="004E11DF" w14:paraId="12FD5DC2" w14:textId="77777777" w:rsidTr="000122E1">
        <w:tc>
          <w:tcPr>
            <w:tcW w:w="4508" w:type="dxa"/>
          </w:tcPr>
          <w:p w14:paraId="1CC1880E" w14:textId="77777777" w:rsidR="008F30CB" w:rsidRPr="004E11DF" w:rsidRDefault="008F30CB" w:rsidP="000122E1">
            <w:pPr>
              <w:pStyle w:val="ListParagraph"/>
              <w:ind w:left="0"/>
              <w:jc w:val="center"/>
              <w:rPr>
                <w:rFonts w:cstheme="minorHAnsi"/>
              </w:rPr>
            </w:pPr>
            <w:r w:rsidRPr="004E11DF">
              <w:rPr>
                <w:rFonts w:cstheme="minorHAnsi"/>
              </w:rPr>
              <w:t>Report</w:t>
            </w:r>
          </w:p>
        </w:tc>
        <w:tc>
          <w:tcPr>
            <w:tcW w:w="4508" w:type="dxa"/>
          </w:tcPr>
          <w:p w14:paraId="478D4E30" w14:textId="77777777" w:rsidR="008F30CB" w:rsidRPr="004E11DF" w:rsidRDefault="008F30CB" w:rsidP="000122E1">
            <w:pPr>
              <w:pStyle w:val="ListParagraph"/>
              <w:ind w:left="0"/>
              <w:jc w:val="center"/>
            </w:pPr>
            <w:r w:rsidRPr="004E11DF">
              <w:t>90%</w:t>
            </w:r>
          </w:p>
        </w:tc>
      </w:tr>
      <w:tr w:rsidR="008F30CB" w:rsidRPr="004E11DF" w14:paraId="0FA1E076" w14:textId="77777777" w:rsidTr="000122E1">
        <w:tc>
          <w:tcPr>
            <w:tcW w:w="4508" w:type="dxa"/>
          </w:tcPr>
          <w:p w14:paraId="1D02988C" w14:textId="77777777" w:rsidR="008F30CB" w:rsidRPr="004E11DF" w:rsidRDefault="008F30CB" w:rsidP="000122E1">
            <w:pPr>
              <w:pStyle w:val="ListParagraph"/>
              <w:ind w:left="0"/>
              <w:jc w:val="center"/>
              <w:rPr>
                <w:rFonts w:cstheme="minorHAnsi"/>
              </w:rPr>
            </w:pPr>
            <w:r w:rsidRPr="004E11DF">
              <w:rPr>
                <w:rFonts w:cstheme="minorHAnsi"/>
              </w:rPr>
              <w:t>Viva</w:t>
            </w:r>
          </w:p>
        </w:tc>
        <w:tc>
          <w:tcPr>
            <w:tcW w:w="4508" w:type="dxa"/>
          </w:tcPr>
          <w:p w14:paraId="07A2E7C3" w14:textId="77777777" w:rsidR="008F30CB" w:rsidRPr="004E11DF" w:rsidRDefault="008F30CB" w:rsidP="000122E1">
            <w:pPr>
              <w:pStyle w:val="ListParagraph"/>
              <w:ind w:left="0"/>
              <w:jc w:val="center"/>
              <w:rPr>
                <w:rFonts w:cstheme="minorHAnsi"/>
              </w:rPr>
            </w:pPr>
            <w:r w:rsidRPr="004E11DF">
              <w:rPr>
                <w:rFonts w:cstheme="minorHAnsi"/>
              </w:rPr>
              <w:t>10%</w:t>
            </w:r>
          </w:p>
        </w:tc>
      </w:tr>
      <w:tr w:rsidR="008F30CB" w:rsidRPr="004E11DF" w14:paraId="6AAEF0EB" w14:textId="77777777" w:rsidTr="000122E1">
        <w:tc>
          <w:tcPr>
            <w:tcW w:w="4508" w:type="dxa"/>
          </w:tcPr>
          <w:p w14:paraId="502CC052" w14:textId="77777777" w:rsidR="008F30CB" w:rsidRPr="004E11DF" w:rsidRDefault="008F30CB" w:rsidP="000122E1">
            <w:pPr>
              <w:pStyle w:val="ListParagraph"/>
              <w:ind w:left="0"/>
              <w:jc w:val="center"/>
              <w:rPr>
                <w:rFonts w:cstheme="minorHAnsi"/>
              </w:rPr>
            </w:pPr>
            <w:r w:rsidRPr="004E11DF">
              <w:rPr>
                <w:rFonts w:cstheme="minorHAnsi"/>
              </w:rPr>
              <w:t>Total</w:t>
            </w:r>
          </w:p>
        </w:tc>
        <w:tc>
          <w:tcPr>
            <w:tcW w:w="4508" w:type="dxa"/>
          </w:tcPr>
          <w:p w14:paraId="5FDADF21" w14:textId="77777777" w:rsidR="008F30CB" w:rsidRPr="004E11DF" w:rsidRDefault="008F30CB" w:rsidP="000122E1">
            <w:pPr>
              <w:pStyle w:val="ListParagraph"/>
              <w:ind w:left="0"/>
              <w:jc w:val="center"/>
              <w:rPr>
                <w:rFonts w:cstheme="minorHAnsi"/>
              </w:rPr>
            </w:pPr>
            <w:r w:rsidRPr="004E11DF">
              <w:rPr>
                <w:rFonts w:cstheme="minorHAnsi"/>
              </w:rPr>
              <w:t>100%</w:t>
            </w:r>
          </w:p>
        </w:tc>
      </w:tr>
    </w:tbl>
    <w:p w14:paraId="545D51D8" w14:textId="77777777" w:rsidR="008F30CB" w:rsidRPr="004E11DF" w:rsidRDefault="008F30CB" w:rsidP="008F30CB">
      <w:pPr>
        <w:pStyle w:val="ListParagraph"/>
        <w:spacing w:after="0"/>
        <w:ind w:left="1080"/>
        <w:rPr>
          <w:rFonts w:cstheme="minorHAnsi"/>
        </w:rPr>
      </w:pPr>
    </w:p>
    <w:p w14:paraId="1B19A995" w14:textId="77777777" w:rsidR="008F30CB" w:rsidRPr="004E11DF" w:rsidRDefault="008F30CB" w:rsidP="008F30CB">
      <w:pPr>
        <w:pStyle w:val="ListParagraph"/>
        <w:spacing w:after="0"/>
        <w:ind w:left="1080"/>
        <w:jc w:val="center"/>
        <w:rPr>
          <w:rFonts w:cstheme="minorHAnsi"/>
        </w:rPr>
      </w:pPr>
      <w:r w:rsidRPr="004E11DF">
        <w:rPr>
          <w:rFonts w:cstheme="minorHAnsi"/>
        </w:rPr>
        <w:t>Report</w:t>
      </w:r>
    </w:p>
    <w:p w14:paraId="428B7200" w14:textId="77777777" w:rsidR="008F30CB" w:rsidRPr="004E11DF" w:rsidRDefault="008F30CB" w:rsidP="008F30CB">
      <w:pPr>
        <w:pStyle w:val="ListParagraph"/>
        <w:spacing w:after="0"/>
        <w:ind w:left="1080"/>
        <w:jc w:val="center"/>
        <w:rPr>
          <w:rFonts w:cstheme="minorHAnsi"/>
        </w:rPr>
      </w:pPr>
    </w:p>
    <w:tbl>
      <w:tblPr>
        <w:tblStyle w:val="TableGrid"/>
        <w:tblW w:w="0" w:type="auto"/>
        <w:tblInd w:w="1080" w:type="dxa"/>
        <w:tblLook w:val="04A0" w:firstRow="1" w:lastRow="0" w:firstColumn="1" w:lastColumn="0" w:noHBand="0" w:noVBand="1"/>
      </w:tblPr>
      <w:tblGrid>
        <w:gridCol w:w="4019"/>
        <w:gridCol w:w="3917"/>
      </w:tblGrid>
      <w:tr w:rsidR="008F30CB" w:rsidRPr="004E11DF" w14:paraId="44F7014D" w14:textId="77777777" w:rsidTr="000122E1">
        <w:tc>
          <w:tcPr>
            <w:tcW w:w="4508" w:type="dxa"/>
          </w:tcPr>
          <w:p w14:paraId="7AA13EAA" w14:textId="77777777" w:rsidR="008F30CB" w:rsidRPr="004E11DF" w:rsidRDefault="008F30CB" w:rsidP="000122E1">
            <w:pPr>
              <w:pStyle w:val="ListParagraph"/>
              <w:ind w:left="0"/>
              <w:jc w:val="center"/>
              <w:rPr>
                <w:rFonts w:cstheme="minorHAnsi"/>
              </w:rPr>
            </w:pPr>
            <w:r w:rsidRPr="004E11DF">
              <w:rPr>
                <w:rFonts w:cstheme="minorHAnsi"/>
              </w:rPr>
              <w:t>Abstract &amp; Introduction</w:t>
            </w:r>
          </w:p>
        </w:tc>
        <w:tc>
          <w:tcPr>
            <w:tcW w:w="4508" w:type="dxa"/>
          </w:tcPr>
          <w:p w14:paraId="16EE09B4" w14:textId="77777777" w:rsidR="008F30CB" w:rsidRPr="004E11DF" w:rsidRDefault="008F30CB" w:rsidP="000122E1">
            <w:pPr>
              <w:pStyle w:val="ListParagraph"/>
              <w:ind w:left="0"/>
              <w:jc w:val="center"/>
            </w:pPr>
            <w:r w:rsidRPr="004E11DF">
              <w:t>5%</w:t>
            </w:r>
          </w:p>
        </w:tc>
      </w:tr>
      <w:tr w:rsidR="008F30CB" w:rsidRPr="004E11DF" w14:paraId="0557EEB6" w14:textId="77777777" w:rsidTr="000122E1">
        <w:tc>
          <w:tcPr>
            <w:tcW w:w="4508" w:type="dxa"/>
          </w:tcPr>
          <w:p w14:paraId="52F9C8AE" w14:textId="77777777" w:rsidR="008F30CB" w:rsidRPr="004E11DF" w:rsidRDefault="008F30CB" w:rsidP="000122E1">
            <w:pPr>
              <w:pStyle w:val="ListParagraph"/>
              <w:ind w:left="0"/>
              <w:jc w:val="center"/>
              <w:rPr>
                <w:rFonts w:cstheme="minorHAnsi"/>
              </w:rPr>
            </w:pPr>
            <w:r w:rsidRPr="004E11DF">
              <w:rPr>
                <w:rFonts w:cstheme="minorHAnsi"/>
              </w:rPr>
              <w:t>Analysis</w:t>
            </w:r>
          </w:p>
        </w:tc>
        <w:tc>
          <w:tcPr>
            <w:tcW w:w="4508" w:type="dxa"/>
          </w:tcPr>
          <w:p w14:paraId="53948FA7" w14:textId="77777777" w:rsidR="008F30CB" w:rsidRPr="004E11DF" w:rsidRDefault="008F30CB" w:rsidP="000122E1">
            <w:pPr>
              <w:pStyle w:val="ListParagraph"/>
              <w:ind w:left="0"/>
              <w:jc w:val="center"/>
              <w:rPr>
                <w:rFonts w:cstheme="minorHAnsi"/>
              </w:rPr>
            </w:pPr>
            <w:r w:rsidRPr="004E11DF">
              <w:rPr>
                <w:rFonts w:cstheme="minorHAnsi"/>
              </w:rPr>
              <w:t>20%</w:t>
            </w:r>
          </w:p>
        </w:tc>
      </w:tr>
      <w:tr w:rsidR="008F30CB" w:rsidRPr="004E11DF" w14:paraId="277DA6BF" w14:textId="77777777" w:rsidTr="000122E1">
        <w:tc>
          <w:tcPr>
            <w:tcW w:w="4508" w:type="dxa"/>
          </w:tcPr>
          <w:p w14:paraId="196D64F5" w14:textId="77777777" w:rsidR="008F30CB" w:rsidRPr="004E11DF" w:rsidRDefault="008F30CB" w:rsidP="000122E1">
            <w:pPr>
              <w:pStyle w:val="ListParagraph"/>
              <w:ind w:left="0"/>
              <w:jc w:val="center"/>
              <w:rPr>
                <w:rFonts w:cstheme="minorHAnsi"/>
              </w:rPr>
            </w:pPr>
            <w:r w:rsidRPr="004E11DF">
              <w:rPr>
                <w:rFonts w:cstheme="minorHAnsi"/>
              </w:rPr>
              <w:t>Synthesis</w:t>
            </w:r>
          </w:p>
        </w:tc>
        <w:tc>
          <w:tcPr>
            <w:tcW w:w="4508" w:type="dxa"/>
          </w:tcPr>
          <w:p w14:paraId="14C6BE42" w14:textId="77777777" w:rsidR="008F30CB" w:rsidRPr="004E11DF" w:rsidRDefault="008F30CB" w:rsidP="000122E1">
            <w:pPr>
              <w:pStyle w:val="ListParagraph"/>
              <w:ind w:left="0"/>
              <w:jc w:val="center"/>
              <w:rPr>
                <w:rFonts w:cstheme="minorHAnsi"/>
              </w:rPr>
            </w:pPr>
            <w:r w:rsidRPr="004E11DF">
              <w:rPr>
                <w:rFonts w:cstheme="minorHAnsi"/>
              </w:rPr>
              <w:t>50%</w:t>
            </w:r>
          </w:p>
        </w:tc>
      </w:tr>
      <w:tr w:rsidR="008F30CB" w:rsidRPr="004E11DF" w14:paraId="0E36C803" w14:textId="77777777" w:rsidTr="000122E1">
        <w:tc>
          <w:tcPr>
            <w:tcW w:w="4508" w:type="dxa"/>
          </w:tcPr>
          <w:p w14:paraId="1A72ACC7" w14:textId="77777777" w:rsidR="008F30CB" w:rsidRPr="004E11DF" w:rsidRDefault="008F30CB" w:rsidP="000122E1">
            <w:pPr>
              <w:pStyle w:val="ListParagraph"/>
              <w:ind w:left="0"/>
              <w:jc w:val="center"/>
              <w:rPr>
                <w:rFonts w:cstheme="minorHAnsi"/>
              </w:rPr>
            </w:pPr>
            <w:r w:rsidRPr="004E11DF">
              <w:rPr>
                <w:rFonts w:cstheme="minorHAnsi"/>
              </w:rPr>
              <w:t>Evaluation &amp; Conclusion</w:t>
            </w:r>
          </w:p>
        </w:tc>
        <w:tc>
          <w:tcPr>
            <w:tcW w:w="4508" w:type="dxa"/>
          </w:tcPr>
          <w:p w14:paraId="3C5B1B65" w14:textId="77777777" w:rsidR="008F30CB" w:rsidRPr="004E11DF" w:rsidRDefault="008F30CB" w:rsidP="000122E1">
            <w:pPr>
              <w:pStyle w:val="ListParagraph"/>
              <w:ind w:left="0"/>
              <w:jc w:val="center"/>
            </w:pPr>
            <w:r w:rsidRPr="004E11DF">
              <w:t>20%</w:t>
            </w:r>
          </w:p>
        </w:tc>
      </w:tr>
      <w:tr w:rsidR="008F30CB" w:rsidRPr="004E11DF" w14:paraId="7256BBB9" w14:textId="77777777" w:rsidTr="000122E1">
        <w:tc>
          <w:tcPr>
            <w:tcW w:w="4508" w:type="dxa"/>
          </w:tcPr>
          <w:p w14:paraId="66A3D828" w14:textId="77777777" w:rsidR="008F30CB" w:rsidRPr="004E11DF" w:rsidRDefault="008F30CB" w:rsidP="000122E1">
            <w:pPr>
              <w:pStyle w:val="ListParagraph"/>
              <w:ind w:left="0"/>
              <w:jc w:val="center"/>
              <w:rPr>
                <w:rFonts w:cstheme="minorHAnsi"/>
              </w:rPr>
            </w:pPr>
            <w:r w:rsidRPr="004E11DF">
              <w:rPr>
                <w:rFonts w:cstheme="minorHAnsi"/>
              </w:rPr>
              <w:t>Presentation</w:t>
            </w:r>
          </w:p>
        </w:tc>
        <w:tc>
          <w:tcPr>
            <w:tcW w:w="4508" w:type="dxa"/>
          </w:tcPr>
          <w:p w14:paraId="36A851CB" w14:textId="77777777" w:rsidR="008F30CB" w:rsidRPr="004E11DF" w:rsidRDefault="008F30CB" w:rsidP="000122E1">
            <w:pPr>
              <w:pStyle w:val="ListParagraph"/>
              <w:ind w:left="0"/>
              <w:jc w:val="center"/>
              <w:rPr>
                <w:rFonts w:cstheme="minorHAnsi"/>
              </w:rPr>
            </w:pPr>
            <w:r w:rsidRPr="004E11DF">
              <w:rPr>
                <w:rFonts w:cstheme="minorHAnsi"/>
              </w:rPr>
              <w:t>5%</w:t>
            </w:r>
          </w:p>
        </w:tc>
      </w:tr>
      <w:tr w:rsidR="008F30CB" w:rsidRPr="004E11DF" w14:paraId="19642145" w14:textId="77777777" w:rsidTr="000122E1">
        <w:tc>
          <w:tcPr>
            <w:tcW w:w="4508" w:type="dxa"/>
          </w:tcPr>
          <w:p w14:paraId="046CA664" w14:textId="77777777" w:rsidR="008F30CB" w:rsidRPr="004E11DF" w:rsidRDefault="008F30CB" w:rsidP="000122E1">
            <w:pPr>
              <w:pStyle w:val="ListParagraph"/>
              <w:ind w:left="0"/>
              <w:jc w:val="center"/>
              <w:rPr>
                <w:rFonts w:cstheme="minorHAnsi"/>
              </w:rPr>
            </w:pPr>
            <w:r w:rsidRPr="004E11DF">
              <w:rPr>
                <w:rFonts w:cstheme="minorHAnsi"/>
              </w:rPr>
              <w:t>Total</w:t>
            </w:r>
          </w:p>
        </w:tc>
        <w:tc>
          <w:tcPr>
            <w:tcW w:w="4508" w:type="dxa"/>
          </w:tcPr>
          <w:p w14:paraId="5737F94F" w14:textId="77777777" w:rsidR="008F30CB" w:rsidRPr="004E11DF" w:rsidRDefault="008F30CB" w:rsidP="000122E1">
            <w:pPr>
              <w:pStyle w:val="ListParagraph"/>
              <w:ind w:left="0"/>
              <w:jc w:val="center"/>
              <w:rPr>
                <w:rFonts w:cstheme="minorHAnsi"/>
              </w:rPr>
            </w:pPr>
            <w:r w:rsidRPr="004E11DF">
              <w:rPr>
                <w:rFonts w:cstheme="minorHAnsi"/>
              </w:rPr>
              <w:t>100%</w:t>
            </w:r>
          </w:p>
        </w:tc>
      </w:tr>
    </w:tbl>
    <w:p w14:paraId="315D182D" w14:textId="77777777" w:rsidR="008F30CB" w:rsidRPr="004E11DF" w:rsidRDefault="008F30CB" w:rsidP="008F30CB">
      <w:pPr>
        <w:pStyle w:val="ListParagraph"/>
        <w:spacing w:after="0"/>
        <w:ind w:left="1080"/>
        <w:jc w:val="center"/>
        <w:rPr>
          <w:rFonts w:cstheme="minorHAnsi"/>
        </w:rPr>
      </w:pPr>
    </w:p>
    <w:p w14:paraId="5B755475" w14:textId="77777777" w:rsidR="008F30CB" w:rsidRPr="004E11DF" w:rsidRDefault="008F30CB" w:rsidP="008F30CB">
      <w:pPr>
        <w:pStyle w:val="ListParagraph"/>
        <w:spacing w:after="0"/>
        <w:ind w:left="1080"/>
        <w:jc w:val="center"/>
        <w:rPr>
          <w:rFonts w:cstheme="minorHAnsi"/>
        </w:rPr>
      </w:pPr>
    </w:p>
    <w:p w14:paraId="3F35EBBD" w14:textId="77777777" w:rsidR="008F30CB" w:rsidRPr="004E11DF" w:rsidRDefault="008F30CB" w:rsidP="008F30CB">
      <w:pPr>
        <w:pStyle w:val="ListParagraph"/>
        <w:spacing w:after="0"/>
        <w:ind w:left="1080"/>
        <w:jc w:val="center"/>
        <w:rPr>
          <w:rFonts w:cstheme="minorHAnsi"/>
        </w:rPr>
      </w:pPr>
      <w:r w:rsidRPr="004E11DF">
        <w:rPr>
          <w:rFonts w:cstheme="minorHAnsi"/>
        </w:rPr>
        <w:t>Viva</w:t>
      </w:r>
    </w:p>
    <w:p w14:paraId="12A18655" w14:textId="77777777" w:rsidR="008F30CB" w:rsidRPr="004E11DF" w:rsidRDefault="008F30CB" w:rsidP="008F30CB">
      <w:pPr>
        <w:pStyle w:val="ListParagraph"/>
        <w:spacing w:after="0"/>
        <w:ind w:left="1080"/>
        <w:jc w:val="center"/>
        <w:rPr>
          <w:rFonts w:cstheme="minorHAnsi"/>
        </w:rPr>
      </w:pPr>
    </w:p>
    <w:tbl>
      <w:tblPr>
        <w:tblStyle w:val="TableGrid"/>
        <w:tblW w:w="0" w:type="auto"/>
        <w:tblInd w:w="1080" w:type="dxa"/>
        <w:tblLook w:val="04A0" w:firstRow="1" w:lastRow="0" w:firstColumn="1" w:lastColumn="0" w:noHBand="0" w:noVBand="1"/>
      </w:tblPr>
      <w:tblGrid>
        <w:gridCol w:w="4019"/>
        <w:gridCol w:w="3917"/>
      </w:tblGrid>
      <w:tr w:rsidR="008F30CB" w:rsidRPr="004E11DF" w14:paraId="7F3F571B" w14:textId="77777777" w:rsidTr="000122E1">
        <w:tc>
          <w:tcPr>
            <w:tcW w:w="4508" w:type="dxa"/>
          </w:tcPr>
          <w:p w14:paraId="59AB2818" w14:textId="77777777" w:rsidR="008F30CB" w:rsidRPr="004E11DF" w:rsidRDefault="008F30CB" w:rsidP="000122E1">
            <w:pPr>
              <w:pStyle w:val="ListParagraph"/>
              <w:ind w:left="0"/>
              <w:jc w:val="center"/>
              <w:rPr>
                <w:rFonts w:cstheme="minorHAnsi"/>
              </w:rPr>
            </w:pPr>
            <w:r w:rsidRPr="004E11DF">
              <w:rPr>
                <w:rFonts w:cstheme="minorHAnsi"/>
              </w:rPr>
              <w:t>Presentation</w:t>
            </w:r>
          </w:p>
        </w:tc>
        <w:tc>
          <w:tcPr>
            <w:tcW w:w="4508" w:type="dxa"/>
          </w:tcPr>
          <w:p w14:paraId="162E09EC" w14:textId="77777777" w:rsidR="008F30CB" w:rsidRPr="004E11DF" w:rsidRDefault="008F30CB" w:rsidP="000122E1">
            <w:pPr>
              <w:pStyle w:val="ListParagraph"/>
              <w:ind w:left="0"/>
              <w:jc w:val="center"/>
              <w:rPr>
                <w:rFonts w:cstheme="minorHAnsi"/>
              </w:rPr>
            </w:pPr>
            <w:r w:rsidRPr="004E11DF">
              <w:rPr>
                <w:rFonts w:cstheme="minorHAnsi"/>
              </w:rPr>
              <w:t>50%</w:t>
            </w:r>
          </w:p>
        </w:tc>
      </w:tr>
      <w:tr w:rsidR="008F30CB" w:rsidRPr="004E11DF" w14:paraId="0BDF9CD5" w14:textId="77777777" w:rsidTr="000122E1">
        <w:tc>
          <w:tcPr>
            <w:tcW w:w="4508" w:type="dxa"/>
          </w:tcPr>
          <w:p w14:paraId="3BFDA5BD" w14:textId="77777777" w:rsidR="008F30CB" w:rsidRPr="004E11DF" w:rsidRDefault="008F30CB" w:rsidP="000122E1">
            <w:pPr>
              <w:pStyle w:val="ListParagraph"/>
              <w:ind w:left="0"/>
              <w:jc w:val="center"/>
              <w:rPr>
                <w:rFonts w:cstheme="minorHAnsi"/>
              </w:rPr>
            </w:pPr>
            <w:r w:rsidRPr="004E11DF">
              <w:rPr>
                <w:rFonts w:cstheme="minorHAnsi"/>
              </w:rPr>
              <w:t>Discussion</w:t>
            </w:r>
          </w:p>
        </w:tc>
        <w:tc>
          <w:tcPr>
            <w:tcW w:w="4508" w:type="dxa"/>
          </w:tcPr>
          <w:p w14:paraId="0CCC121D" w14:textId="77777777" w:rsidR="008F30CB" w:rsidRPr="004E11DF" w:rsidRDefault="008F30CB" w:rsidP="000122E1">
            <w:pPr>
              <w:pStyle w:val="ListParagraph"/>
              <w:ind w:left="0"/>
              <w:jc w:val="center"/>
              <w:rPr>
                <w:rFonts w:cstheme="minorHAnsi"/>
              </w:rPr>
            </w:pPr>
            <w:r w:rsidRPr="004E11DF">
              <w:rPr>
                <w:rFonts w:cstheme="minorHAnsi"/>
              </w:rPr>
              <w:t>50%</w:t>
            </w:r>
          </w:p>
        </w:tc>
      </w:tr>
      <w:tr w:rsidR="008F30CB" w:rsidRPr="004E11DF" w14:paraId="3357041D" w14:textId="77777777" w:rsidTr="000122E1">
        <w:tc>
          <w:tcPr>
            <w:tcW w:w="4508" w:type="dxa"/>
          </w:tcPr>
          <w:p w14:paraId="1C9056FF" w14:textId="77777777" w:rsidR="008F30CB" w:rsidRPr="004E11DF" w:rsidRDefault="008F30CB" w:rsidP="000122E1">
            <w:pPr>
              <w:pStyle w:val="ListParagraph"/>
              <w:ind w:left="0"/>
              <w:jc w:val="center"/>
              <w:rPr>
                <w:rFonts w:cstheme="minorHAnsi"/>
              </w:rPr>
            </w:pPr>
            <w:r w:rsidRPr="004E11DF">
              <w:rPr>
                <w:rFonts w:cstheme="minorHAnsi"/>
              </w:rPr>
              <w:t>Total</w:t>
            </w:r>
          </w:p>
        </w:tc>
        <w:tc>
          <w:tcPr>
            <w:tcW w:w="4508" w:type="dxa"/>
          </w:tcPr>
          <w:p w14:paraId="68663047" w14:textId="77777777" w:rsidR="008F30CB" w:rsidRPr="004E11DF" w:rsidRDefault="008F30CB" w:rsidP="000122E1">
            <w:pPr>
              <w:pStyle w:val="ListParagraph"/>
              <w:ind w:left="0"/>
              <w:jc w:val="center"/>
              <w:rPr>
                <w:rFonts w:cstheme="minorHAnsi"/>
              </w:rPr>
            </w:pPr>
            <w:r w:rsidRPr="004E11DF">
              <w:rPr>
                <w:rFonts w:cstheme="minorHAnsi"/>
              </w:rPr>
              <w:t>100%</w:t>
            </w:r>
          </w:p>
        </w:tc>
      </w:tr>
    </w:tbl>
    <w:p w14:paraId="2C458ABA" w14:textId="77777777" w:rsidR="008F30CB" w:rsidRPr="004E11DF" w:rsidRDefault="008F30CB" w:rsidP="008F30CB">
      <w:pPr>
        <w:pStyle w:val="ListParagraph"/>
        <w:spacing w:after="0"/>
        <w:ind w:left="1080"/>
        <w:jc w:val="center"/>
        <w:rPr>
          <w:rFonts w:cstheme="minorHAnsi"/>
        </w:rPr>
      </w:pPr>
    </w:p>
    <w:p w14:paraId="02E7D246" w14:textId="77777777" w:rsidR="008F30CB" w:rsidRPr="004E11DF" w:rsidRDefault="008F30CB" w:rsidP="008F30CB">
      <w:pPr>
        <w:pStyle w:val="ListParagraph"/>
        <w:spacing w:after="0"/>
        <w:ind w:left="1080"/>
        <w:jc w:val="center"/>
        <w:rPr>
          <w:rFonts w:cstheme="minorHAnsi"/>
        </w:rPr>
      </w:pPr>
    </w:p>
    <w:p w14:paraId="127A6C99" w14:textId="77777777" w:rsidR="008F30CB" w:rsidRPr="004E11DF" w:rsidRDefault="008F30CB" w:rsidP="008F30CB">
      <w:pPr>
        <w:pStyle w:val="ListParagraph"/>
        <w:numPr>
          <w:ilvl w:val="0"/>
          <w:numId w:val="21"/>
        </w:numPr>
        <w:spacing w:after="0" w:line="288" w:lineRule="auto"/>
        <w:rPr>
          <w:rFonts w:cstheme="minorHAnsi"/>
        </w:rPr>
      </w:pPr>
      <w:r w:rsidRPr="004E11DF">
        <w:rPr>
          <w:rFonts w:cstheme="minorHAnsi"/>
        </w:rPr>
        <w:t>Project report</w:t>
      </w:r>
    </w:p>
    <w:p w14:paraId="7DA4E0A7" w14:textId="77777777" w:rsidR="008F30CB" w:rsidRPr="004E11DF" w:rsidRDefault="008F30CB" w:rsidP="008F30CB">
      <w:pPr>
        <w:pStyle w:val="ListParagraph"/>
        <w:spacing w:after="0"/>
        <w:ind w:left="1080"/>
        <w:rPr>
          <w:rFonts w:cstheme="minorHAnsi"/>
        </w:rPr>
      </w:pPr>
    </w:p>
    <w:tbl>
      <w:tblPr>
        <w:tblStyle w:val="TableGrid"/>
        <w:tblW w:w="0" w:type="auto"/>
        <w:tblInd w:w="1080" w:type="dxa"/>
        <w:tblLook w:val="04A0" w:firstRow="1" w:lastRow="0" w:firstColumn="1" w:lastColumn="0" w:noHBand="0" w:noVBand="1"/>
      </w:tblPr>
      <w:tblGrid>
        <w:gridCol w:w="2665"/>
        <w:gridCol w:w="2741"/>
        <w:gridCol w:w="2530"/>
      </w:tblGrid>
      <w:tr w:rsidR="008F30CB" w:rsidRPr="004E11DF" w14:paraId="3B30CACC" w14:textId="77777777" w:rsidTr="000122E1">
        <w:tc>
          <w:tcPr>
            <w:tcW w:w="3005" w:type="dxa"/>
          </w:tcPr>
          <w:p w14:paraId="394B6AEB" w14:textId="77777777" w:rsidR="008F30CB" w:rsidRPr="004E11DF" w:rsidRDefault="008F30CB" w:rsidP="000122E1">
            <w:pPr>
              <w:pStyle w:val="ListParagraph"/>
              <w:ind w:left="0"/>
              <w:jc w:val="center"/>
              <w:rPr>
                <w:rFonts w:cstheme="minorHAnsi"/>
              </w:rPr>
            </w:pPr>
            <w:r w:rsidRPr="004E11DF">
              <w:rPr>
                <w:rFonts w:cstheme="minorHAnsi"/>
              </w:rPr>
              <w:t>Report</w:t>
            </w:r>
          </w:p>
        </w:tc>
        <w:tc>
          <w:tcPr>
            <w:tcW w:w="3005" w:type="dxa"/>
          </w:tcPr>
          <w:p w14:paraId="1D5183C7" w14:textId="77777777" w:rsidR="008F30CB" w:rsidRPr="004E11DF" w:rsidRDefault="008F30CB" w:rsidP="000122E1">
            <w:pPr>
              <w:pStyle w:val="ListParagraph"/>
              <w:ind w:left="0"/>
              <w:jc w:val="center"/>
              <w:rPr>
                <w:rFonts w:cstheme="minorHAnsi"/>
              </w:rPr>
            </w:pPr>
            <w:r w:rsidRPr="004E11DF">
              <w:rPr>
                <w:rFonts w:cstheme="minorHAnsi"/>
              </w:rPr>
              <w:t>Section</w:t>
            </w:r>
          </w:p>
        </w:tc>
        <w:tc>
          <w:tcPr>
            <w:tcW w:w="3006" w:type="dxa"/>
          </w:tcPr>
          <w:p w14:paraId="5B392AEE" w14:textId="77777777" w:rsidR="008F30CB" w:rsidRPr="004E11DF" w:rsidRDefault="008F30CB" w:rsidP="000122E1">
            <w:pPr>
              <w:pStyle w:val="ListParagraph"/>
              <w:ind w:left="0"/>
              <w:jc w:val="center"/>
              <w:rPr>
                <w:rFonts w:cstheme="minorHAnsi"/>
              </w:rPr>
            </w:pPr>
          </w:p>
        </w:tc>
      </w:tr>
      <w:tr w:rsidR="008F30CB" w:rsidRPr="004E11DF" w14:paraId="4871C4C0" w14:textId="77777777" w:rsidTr="000122E1">
        <w:tc>
          <w:tcPr>
            <w:tcW w:w="3005" w:type="dxa"/>
          </w:tcPr>
          <w:p w14:paraId="59E0C1E2" w14:textId="77777777" w:rsidR="008F30CB" w:rsidRPr="004E11DF" w:rsidRDefault="008F30CB" w:rsidP="000122E1">
            <w:pPr>
              <w:pStyle w:val="ListParagraph"/>
              <w:ind w:left="0"/>
              <w:jc w:val="center"/>
              <w:rPr>
                <w:rFonts w:cstheme="minorHAnsi"/>
              </w:rPr>
            </w:pPr>
            <w:r w:rsidRPr="004E11DF">
              <w:rPr>
                <w:rFonts w:cstheme="minorHAnsi"/>
              </w:rPr>
              <w:t>Abstract &amp; Introduction</w:t>
            </w:r>
          </w:p>
        </w:tc>
        <w:tc>
          <w:tcPr>
            <w:tcW w:w="3005" w:type="dxa"/>
          </w:tcPr>
          <w:p w14:paraId="1E7AE9C6" w14:textId="77777777" w:rsidR="008F30CB" w:rsidRPr="004E11DF" w:rsidRDefault="008F30CB" w:rsidP="000122E1">
            <w:pPr>
              <w:pStyle w:val="ListParagraph"/>
              <w:ind w:left="0"/>
              <w:jc w:val="center"/>
              <w:rPr>
                <w:rFonts w:cstheme="minorHAnsi"/>
              </w:rPr>
            </w:pPr>
            <w:r w:rsidRPr="004E11DF">
              <w:rPr>
                <w:rFonts w:cstheme="minorHAnsi"/>
              </w:rPr>
              <w:t>1.Abstract</w:t>
            </w:r>
          </w:p>
          <w:p w14:paraId="6C670F45" w14:textId="77777777" w:rsidR="008F30CB" w:rsidRPr="004E11DF" w:rsidRDefault="008F30CB" w:rsidP="000122E1">
            <w:pPr>
              <w:pStyle w:val="ListParagraph"/>
              <w:ind w:left="0"/>
              <w:jc w:val="center"/>
              <w:rPr>
                <w:rFonts w:cstheme="minorHAnsi"/>
              </w:rPr>
            </w:pPr>
            <w:r w:rsidRPr="004E11DF">
              <w:rPr>
                <w:rFonts w:cstheme="minorHAnsi"/>
              </w:rPr>
              <w:t>2.Introduction</w:t>
            </w:r>
          </w:p>
        </w:tc>
        <w:tc>
          <w:tcPr>
            <w:tcW w:w="3006" w:type="dxa"/>
          </w:tcPr>
          <w:p w14:paraId="48C1A8B3" w14:textId="77777777" w:rsidR="008F30CB" w:rsidRPr="004E11DF" w:rsidRDefault="008F30CB" w:rsidP="000122E1">
            <w:pPr>
              <w:pStyle w:val="ListParagraph"/>
              <w:ind w:left="0"/>
              <w:jc w:val="center"/>
            </w:pPr>
            <w:r w:rsidRPr="004E11DF">
              <w:t>5%</w:t>
            </w:r>
          </w:p>
        </w:tc>
      </w:tr>
      <w:tr w:rsidR="008F30CB" w:rsidRPr="004E11DF" w14:paraId="3106D6B2" w14:textId="77777777" w:rsidTr="000122E1">
        <w:tc>
          <w:tcPr>
            <w:tcW w:w="3005" w:type="dxa"/>
          </w:tcPr>
          <w:p w14:paraId="4F95DEE7" w14:textId="77777777" w:rsidR="008F30CB" w:rsidRPr="004E11DF" w:rsidRDefault="008F30CB" w:rsidP="000122E1">
            <w:pPr>
              <w:pStyle w:val="ListParagraph"/>
              <w:ind w:left="0"/>
              <w:jc w:val="center"/>
              <w:rPr>
                <w:rFonts w:cstheme="minorHAnsi"/>
              </w:rPr>
            </w:pPr>
            <w:r w:rsidRPr="004E11DF">
              <w:rPr>
                <w:rFonts w:cstheme="minorHAnsi"/>
              </w:rPr>
              <w:t>Analysis</w:t>
            </w:r>
          </w:p>
        </w:tc>
        <w:tc>
          <w:tcPr>
            <w:tcW w:w="3005" w:type="dxa"/>
          </w:tcPr>
          <w:p w14:paraId="43952600" w14:textId="77777777" w:rsidR="008F30CB" w:rsidRPr="004E11DF" w:rsidRDefault="008F30CB" w:rsidP="000122E1">
            <w:pPr>
              <w:pStyle w:val="ListParagraph"/>
              <w:ind w:left="0"/>
              <w:jc w:val="center"/>
              <w:rPr>
                <w:rFonts w:cstheme="minorHAnsi"/>
              </w:rPr>
            </w:pPr>
            <w:r w:rsidRPr="004E11DF">
              <w:rPr>
                <w:rFonts w:cstheme="minorHAnsi"/>
              </w:rPr>
              <w:t>3.Literature review</w:t>
            </w:r>
          </w:p>
          <w:p w14:paraId="4BDF9EEC" w14:textId="77777777" w:rsidR="008F30CB" w:rsidRPr="004E11DF" w:rsidRDefault="008F30CB" w:rsidP="000122E1">
            <w:pPr>
              <w:pStyle w:val="ListParagraph"/>
              <w:ind w:left="0"/>
              <w:jc w:val="center"/>
              <w:rPr>
                <w:rFonts w:cstheme="minorHAnsi"/>
              </w:rPr>
            </w:pPr>
            <w:r w:rsidRPr="004E11DF">
              <w:rPr>
                <w:rFonts w:cstheme="minorHAnsi"/>
              </w:rPr>
              <w:t>4. Machine learning techniques</w:t>
            </w:r>
          </w:p>
        </w:tc>
        <w:tc>
          <w:tcPr>
            <w:tcW w:w="3006" w:type="dxa"/>
          </w:tcPr>
          <w:p w14:paraId="5CE0A42A" w14:textId="77777777" w:rsidR="008F30CB" w:rsidRPr="004E11DF" w:rsidRDefault="008F30CB" w:rsidP="000122E1">
            <w:pPr>
              <w:pStyle w:val="ListParagraph"/>
              <w:ind w:left="0"/>
              <w:jc w:val="center"/>
              <w:rPr>
                <w:rFonts w:cstheme="minorHAnsi"/>
              </w:rPr>
            </w:pPr>
            <w:r w:rsidRPr="004E11DF">
              <w:rPr>
                <w:rFonts w:cstheme="minorHAnsi"/>
              </w:rPr>
              <w:t>20%</w:t>
            </w:r>
          </w:p>
        </w:tc>
      </w:tr>
      <w:tr w:rsidR="008F30CB" w:rsidRPr="004E11DF" w14:paraId="514BE415" w14:textId="77777777" w:rsidTr="000122E1">
        <w:tc>
          <w:tcPr>
            <w:tcW w:w="3005" w:type="dxa"/>
          </w:tcPr>
          <w:p w14:paraId="6E6732AB" w14:textId="77777777" w:rsidR="008F30CB" w:rsidRPr="004E11DF" w:rsidRDefault="008F30CB" w:rsidP="000122E1">
            <w:pPr>
              <w:pStyle w:val="ListParagraph"/>
              <w:ind w:left="0"/>
              <w:jc w:val="center"/>
              <w:rPr>
                <w:rFonts w:cstheme="minorHAnsi"/>
              </w:rPr>
            </w:pPr>
            <w:r w:rsidRPr="004E11DF">
              <w:rPr>
                <w:rFonts w:cstheme="minorHAnsi"/>
              </w:rPr>
              <w:lastRenderedPageBreak/>
              <w:t>Synthesis: discussion of methods &amp; results</w:t>
            </w:r>
          </w:p>
        </w:tc>
        <w:tc>
          <w:tcPr>
            <w:tcW w:w="3005" w:type="dxa"/>
          </w:tcPr>
          <w:p w14:paraId="080FB952" w14:textId="77777777" w:rsidR="008F30CB" w:rsidRPr="004E11DF" w:rsidRDefault="008F30CB" w:rsidP="000122E1">
            <w:pPr>
              <w:pStyle w:val="ListParagraph"/>
              <w:ind w:left="0"/>
              <w:jc w:val="center"/>
              <w:rPr>
                <w:rFonts w:cstheme="minorHAnsi"/>
              </w:rPr>
            </w:pPr>
            <w:r w:rsidRPr="004E11DF">
              <w:rPr>
                <w:rFonts w:cstheme="minorHAnsi"/>
              </w:rPr>
              <w:t>5.Description and justification of the approach to be taken</w:t>
            </w:r>
          </w:p>
          <w:p w14:paraId="5E45212E" w14:textId="77777777" w:rsidR="008F30CB" w:rsidRPr="004E11DF" w:rsidRDefault="008F30CB" w:rsidP="000122E1">
            <w:pPr>
              <w:pStyle w:val="ListParagraph"/>
              <w:ind w:left="0"/>
              <w:jc w:val="center"/>
              <w:rPr>
                <w:rFonts w:cstheme="minorHAnsi"/>
              </w:rPr>
            </w:pPr>
            <w:r w:rsidRPr="004E11DF">
              <w:rPr>
                <w:rFonts w:cstheme="minorHAnsi"/>
              </w:rPr>
              <w:t>6.Description of the tools to be used</w:t>
            </w:r>
          </w:p>
          <w:p w14:paraId="1D16C9DD" w14:textId="77777777" w:rsidR="008F30CB" w:rsidRPr="004E11DF" w:rsidRDefault="008F30CB" w:rsidP="000122E1">
            <w:pPr>
              <w:pStyle w:val="ListParagraph"/>
              <w:ind w:left="0"/>
              <w:jc w:val="center"/>
              <w:rPr>
                <w:rFonts w:cstheme="minorHAnsi"/>
              </w:rPr>
            </w:pPr>
            <w:r w:rsidRPr="004E11DF">
              <w:rPr>
                <w:rFonts w:cstheme="minorHAnsi"/>
              </w:rPr>
              <w:t>7.Testing and results discussion</w:t>
            </w:r>
          </w:p>
          <w:p w14:paraId="0E4AE932" w14:textId="77777777" w:rsidR="008F30CB" w:rsidRPr="004E11DF" w:rsidRDefault="008F30CB" w:rsidP="000122E1">
            <w:pPr>
              <w:pStyle w:val="ListParagraph"/>
              <w:ind w:left="0"/>
              <w:jc w:val="center"/>
              <w:rPr>
                <w:rFonts w:cstheme="minorHAnsi"/>
              </w:rPr>
            </w:pPr>
          </w:p>
        </w:tc>
        <w:tc>
          <w:tcPr>
            <w:tcW w:w="3006" w:type="dxa"/>
          </w:tcPr>
          <w:p w14:paraId="6AE0E8B2" w14:textId="77777777" w:rsidR="008F30CB" w:rsidRPr="004E11DF" w:rsidRDefault="008F30CB" w:rsidP="000122E1">
            <w:pPr>
              <w:pStyle w:val="ListParagraph"/>
              <w:ind w:left="0"/>
              <w:jc w:val="center"/>
              <w:rPr>
                <w:rFonts w:cstheme="minorHAnsi"/>
              </w:rPr>
            </w:pPr>
            <w:r w:rsidRPr="004E11DF">
              <w:rPr>
                <w:rFonts w:cstheme="minorHAnsi"/>
              </w:rPr>
              <w:t>20%</w:t>
            </w:r>
          </w:p>
        </w:tc>
      </w:tr>
      <w:tr w:rsidR="008F30CB" w:rsidRPr="004E11DF" w14:paraId="628AFADA" w14:textId="77777777" w:rsidTr="000122E1">
        <w:tc>
          <w:tcPr>
            <w:tcW w:w="3005" w:type="dxa"/>
          </w:tcPr>
          <w:p w14:paraId="6779D75D" w14:textId="77777777" w:rsidR="008F30CB" w:rsidRPr="004E11DF" w:rsidRDefault="008F30CB" w:rsidP="000122E1">
            <w:pPr>
              <w:pStyle w:val="ListParagraph"/>
              <w:ind w:left="0"/>
              <w:jc w:val="center"/>
              <w:rPr>
                <w:rFonts w:cstheme="minorHAnsi"/>
              </w:rPr>
            </w:pPr>
            <w:r w:rsidRPr="004E11DF">
              <w:rPr>
                <w:rFonts w:cstheme="minorHAnsi"/>
              </w:rPr>
              <w:t>Synthesis: quality of practical work</w:t>
            </w:r>
          </w:p>
        </w:tc>
        <w:tc>
          <w:tcPr>
            <w:tcW w:w="3005" w:type="dxa"/>
          </w:tcPr>
          <w:p w14:paraId="4847ED8A" w14:textId="77777777" w:rsidR="008F30CB" w:rsidRPr="004E11DF" w:rsidRDefault="008F30CB" w:rsidP="000122E1">
            <w:pPr>
              <w:pStyle w:val="ListParagraph"/>
              <w:ind w:left="0"/>
              <w:jc w:val="center"/>
              <w:rPr>
                <w:rFonts w:cstheme="minorHAnsi"/>
              </w:rPr>
            </w:pPr>
            <w:r w:rsidRPr="004E11DF">
              <w:rPr>
                <w:rFonts w:cstheme="minorHAnsi"/>
              </w:rPr>
              <w:t>8.Quality of deliverables</w:t>
            </w:r>
          </w:p>
          <w:p w14:paraId="0A70B069" w14:textId="77777777" w:rsidR="008F30CB" w:rsidRPr="004E11DF" w:rsidRDefault="008F30CB" w:rsidP="000122E1">
            <w:pPr>
              <w:pStyle w:val="ListParagraph"/>
              <w:ind w:left="0"/>
              <w:jc w:val="center"/>
              <w:rPr>
                <w:rFonts w:cstheme="minorHAnsi"/>
              </w:rPr>
            </w:pPr>
            <w:r w:rsidRPr="004E11DF">
              <w:rPr>
                <w:rFonts w:cstheme="minorHAnsi"/>
              </w:rPr>
              <w:t>9.Demonstration of effective use of practical skill</w:t>
            </w:r>
          </w:p>
        </w:tc>
        <w:tc>
          <w:tcPr>
            <w:tcW w:w="3006" w:type="dxa"/>
          </w:tcPr>
          <w:p w14:paraId="202C677D" w14:textId="77777777" w:rsidR="008F30CB" w:rsidRPr="004E11DF" w:rsidRDefault="008F30CB" w:rsidP="000122E1">
            <w:pPr>
              <w:pStyle w:val="ListParagraph"/>
              <w:ind w:left="0"/>
              <w:jc w:val="center"/>
              <w:rPr>
                <w:rFonts w:cstheme="minorHAnsi"/>
              </w:rPr>
            </w:pPr>
            <w:r w:rsidRPr="004E11DF">
              <w:rPr>
                <w:rFonts w:cstheme="minorHAnsi"/>
              </w:rPr>
              <w:t>30%</w:t>
            </w:r>
          </w:p>
        </w:tc>
      </w:tr>
      <w:tr w:rsidR="008F30CB" w:rsidRPr="004E11DF" w14:paraId="4BACB061" w14:textId="77777777" w:rsidTr="000122E1">
        <w:tc>
          <w:tcPr>
            <w:tcW w:w="3005" w:type="dxa"/>
          </w:tcPr>
          <w:p w14:paraId="08C6723D" w14:textId="77777777" w:rsidR="008F30CB" w:rsidRPr="004E11DF" w:rsidRDefault="008F30CB" w:rsidP="000122E1">
            <w:pPr>
              <w:pStyle w:val="ListParagraph"/>
              <w:ind w:left="0"/>
              <w:jc w:val="center"/>
              <w:rPr>
                <w:rFonts w:cstheme="minorHAnsi"/>
              </w:rPr>
            </w:pPr>
            <w:r w:rsidRPr="004E11DF">
              <w:rPr>
                <w:rFonts w:cstheme="minorHAnsi"/>
              </w:rPr>
              <w:t>Evaluation &amp; Conclusion</w:t>
            </w:r>
          </w:p>
        </w:tc>
        <w:tc>
          <w:tcPr>
            <w:tcW w:w="3005" w:type="dxa"/>
          </w:tcPr>
          <w:p w14:paraId="401936FF" w14:textId="77777777" w:rsidR="008F30CB" w:rsidRPr="004E11DF" w:rsidRDefault="008F30CB" w:rsidP="000122E1">
            <w:pPr>
              <w:pStyle w:val="ListParagraph"/>
              <w:ind w:left="0"/>
              <w:jc w:val="center"/>
              <w:rPr>
                <w:rFonts w:cstheme="minorHAnsi"/>
              </w:rPr>
            </w:pPr>
            <w:r w:rsidRPr="004E11DF">
              <w:rPr>
                <w:rFonts w:cstheme="minorHAnsi"/>
              </w:rPr>
              <w:t>10.Conclusion and future work</w:t>
            </w:r>
          </w:p>
        </w:tc>
        <w:tc>
          <w:tcPr>
            <w:tcW w:w="3006" w:type="dxa"/>
          </w:tcPr>
          <w:p w14:paraId="225FAE41" w14:textId="77777777" w:rsidR="008F30CB" w:rsidRPr="004E11DF" w:rsidRDefault="008F30CB" w:rsidP="000122E1">
            <w:pPr>
              <w:pStyle w:val="ListParagraph"/>
              <w:ind w:left="0"/>
              <w:jc w:val="center"/>
            </w:pPr>
            <w:r w:rsidRPr="004E11DF">
              <w:t>20%</w:t>
            </w:r>
          </w:p>
        </w:tc>
      </w:tr>
      <w:tr w:rsidR="008F30CB" w:rsidRPr="004E11DF" w14:paraId="2BCB4B3B" w14:textId="77777777" w:rsidTr="000122E1">
        <w:tc>
          <w:tcPr>
            <w:tcW w:w="3005" w:type="dxa"/>
          </w:tcPr>
          <w:p w14:paraId="3AF75EFE" w14:textId="77777777" w:rsidR="008F30CB" w:rsidRPr="004E11DF" w:rsidRDefault="008F30CB" w:rsidP="000122E1">
            <w:pPr>
              <w:pStyle w:val="ListParagraph"/>
              <w:ind w:left="0"/>
              <w:jc w:val="center"/>
              <w:rPr>
                <w:rFonts w:cstheme="minorHAnsi"/>
              </w:rPr>
            </w:pPr>
            <w:r w:rsidRPr="004E11DF">
              <w:rPr>
                <w:rFonts w:cstheme="minorHAnsi"/>
              </w:rPr>
              <w:t>Presentation</w:t>
            </w:r>
          </w:p>
        </w:tc>
        <w:tc>
          <w:tcPr>
            <w:tcW w:w="3005" w:type="dxa"/>
          </w:tcPr>
          <w:p w14:paraId="3F040360" w14:textId="77777777" w:rsidR="008F30CB" w:rsidRPr="004E11DF" w:rsidRDefault="008F30CB" w:rsidP="000122E1">
            <w:pPr>
              <w:pStyle w:val="ListParagraph"/>
              <w:ind w:left="0"/>
              <w:jc w:val="center"/>
              <w:rPr>
                <w:rFonts w:cstheme="minorHAnsi"/>
              </w:rPr>
            </w:pPr>
            <w:r w:rsidRPr="004E11DF">
              <w:rPr>
                <w:rFonts w:cstheme="minorHAnsi"/>
              </w:rPr>
              <w:t>*</w:t>
            </w:r>
          </w:p>
        </w:tc>
        <w:tc>
          <w:tcPr>
            <w:tcW w:w="3006" w:type="dxa"/>
          </w:tcPr>
          <w:p w14:paraId="18025032" w14:textId="77777777" w:rsidR="008F30CB" w:rsidRPr="004E11DF" w:rsidRDefault="008F30CB" w:rsidP="000122E1">
            <w:pPr>
              <w:pStyle w:val="ListParagraph"/>
              <w:ind w:left="0"/>
              <w:jc w:val="center"/>
              <w:rPr>
                <w:rFonts w:cstheme="minorHAnsi"/>
              </w:rPr>
            </w:pPr>
            <w:r w:rsidRPr="004E11DF">
              <w:rPr>
                <w:rFonts w:cstheme="minorHAnsi"/>
              </w:rPr>
              <w:t>5%</w:t>
            </w:r>
          </w:p>
        </w:tc>
      </w:tr>
      <w:tr w:rsidR="008F30CB" w:rsidRPr="004E11DF" w14:paraId="5F9990D1" w14:textId="77777777" w:rsidTr="000122E1">
        <w:tc>
          <w:tcPr>
            <w:tcW w:w="3005" w:type="dxa"/>
          </w:tcPr>
          <w:p w14:paraId="3111F1B3" w14:textId="77777777" w:rsidR="008F30CB" w:rsidRPr="004E11DF" w:rsidRDefault="008F30CB" w:rsidP="000122E1">
            <w:pPr>
              <w:pStyle w:val="ListParagraph"/>
              <w:ind w:left="0"/>
              <w:jc w:val="center"/>
              <w:rPr>
                <w:rFonts w:cstheme="minorHAnsi"/>
              </w:rPr>
            </w:pPr>
            <w:r w:rsidRPr="004E11DF">
              <w:rPr>
                <w:rFonts w:cstheme="minorHAnsi"/>
              </w:rPr>
              <w:t>Total</w:t>
            </w:r>
          </w:p>
        </w:tc>
        <w:tc>
          <w:tcPr>
            <w:tcW w:w="3005" w:type="dxa"/>
          </w:tcPr>
          <w:p w14:paraId="18721CA6" w14:textId="77777777" w:rsidR="008F30CB" w:rsidRPr="004E11DF" w:rsidRDefault="008F30CB" w:rsidP="000122E1">
            <w:pPr>
              <w:pStyle w:val="ListParagraph"/>
              <w:ind w:left="0"/>
              <w:jc w:val="center"/>
              <w:rPr>
                <w:rFonts w:cstheme="minorHAnsi"/>
              </w:rPr>
            </w:pPr>
            <w:r w:rsidRPr="004E11DF">
              <w:rPr>
                <w:rFonts w:cstheme="minorHAnsi"/>
              </w:rPr>
              <w:t>*</w:t>
            </w:r>
          </w:p>
        </w:tc>
        <w:tc>
          <w:tcPr>
            <w:tcW w:w="3006" w:type="dxa"/>
          </w:tcPr>
          <w:p w14:paraId="6CC1BDC1" w14:textId="77777777" w:rsidR="008F30CB" w:rsidRPr="004E11DF" w:rsidRDefault="008F30CB" w:rsidP="000122E1">
            <w:pPr>
              <w:pStyle w:val="ListParagraph"/>
              <w:ind w:left="0"/>
              <w:jc w:val="center"/>
              <w:rPr>
                <w:rFonts w:cstheme="minorHAnsi"/>
              </w:rPr>
            </w:pPr>
            <w:r w:rsidRPr="004E11DF">
              <w:rPr>
                <w:rFonts w:cstheme="minorHAnsi"/>
              </w:rPr>
              <w:t>100%</w:t>
            </w:r>
          </w:p>
        </w:tc>
      </w:tr>
    </w:tbl>
    <w:p w14:paraId="21559DEF" w14:textId="77777777" w:rsidR="008F30CB" w:rsidRDefault="008F30CB" w:rsidP="008F30CB">
      <w:pPr>
        <w:pStyle w:val="ListParagraph"/>
        <w:spacing w:after="0"/>
        <w:ind w:left="1080"/>
        <w:rPr>
          <w:rFonts w:cstheme="minorHAnsi"/>
          <w:sz w:val="24"/>
          <w:szCs w:val="24"/>
        </w:rPr>
      </w:pPr>
    </w:p>
    <w:p w14:paraId="6C98A4E6" w14:textId="77777777" w:rsidR="008F30CB" w:rsidRPr="00712601" w:rsidRDefault="008F30CB" w:rsidP="008F30CB">
      <w:pPr>
        <w:pStyle w:val="ListParagraph"/>
        <w:spacing w:after="0"/>
        <w:ind w:left="1440"/>
        <w:rPr>
          <w:rFonts w:cstheme="minorHAnsi"/>
          <w:sz w:val="24"/>
          <w:szCs w:val="24"/>
        </w:rPr>
      </w:pPr>
    </w:p>
    <w:p w14:paraId="36FB0BE8" w14:textId="77777777" w:rsidR="008F30CB" w:rsidRDefault="008F30CB" w:rsidP="008F30CB">
      <w:pPr>
        <w:spacing w:after="0"/>
        <w:rPr>
          <w:rFonts w:asciiTheme="majorHAnsi" w:hAnsiTheme="majorHAnsi" w:cstheme="majorHAnsi"/>
          <w:b/>
          <w:bCs/>
          <w:sz w:val="32"/>
          <w:szCs w:val="32"/>
        </w:rPr>
      </w:pPr>
      <w:r>
        <w:rPr>
          <w:rFonts w:asciiTheme="majorHAnsi" w:hAnsiTheme="majorHAnsi" w:cstheme="majorHAnsi"/>
          <w:b/>
          <w:bCs/>
          <w:sz w:val="32"/>
          <w:szCs w:val="32"/>
        </w:rPr>
        <w:t>Project plan</w:t>
      </w:r>
    </w:p>
    <w:p w14:paraId="5804A2F7" w14:textId="77777777" w:rsidR="008F30CB" w:rsidRDefault="008F30CB" w:rsidP="008F30CB">
      <w:pPr>
        <w:spacing w:after="0"/>
        <w:rPr>
          <w:rFonts w:asciiTheme="majorHAnsi" w:hAnsiTheme="majorHAnsi" w:cstheme="majorHAnsi"/>
          <w:b/>
          <w:bCs/>
          <w:sz w:val="32"/>
          <w:szCs w:val="32"/>
        </w:rPr>
      </w:pPr>
    </w:p>
    <w:p w14:paraId="44ECB5D9" w14:textId="77777777" w:rsidR="008F30CB" w:rsidRDefault="008F30CB" w:rsidP="008F30CB">
      <w:pPr>
        <w:spacing w:after="0"/>
        <w:rPr>
          <w:rFonts w:asciiTheme="majorHAnsi" w:hAnsiTheme="majorHAnsi" w:cstheme="majorHAnsi"/>
          <w:b/>
          <w:bCs/>
          <w:sz w:val="32"/>
          <w:szCs w:val="32"/>
        </w:rPr>
      </w:pPr>
    </w:p>
    <w:tbl>
      <w:tblPr>
        <w:tblStyle w:val="TableGrid"/>
        <w:tblW w:w="11905" w:type="dxa"/>
        <w:jc w:val="center"/>
        <w:tblLook w:val="04A0" w:firstRow="1" w:lastRow="0" w:firstColumn="1" w:lastColumn="0" w:noHBand="0" w:noVBand="1"/>
      </w:tblPr>
      <w:tblGrid>
        <w:gridCol w:w="1027"/>
        <w:gridCol w:w="1007"/>
        <w:gridCol w:w="1007"/>
        <w:gridCol w:w="838"/>
        <w:gridCol w:w="257"/>
        <w:gridCol w:w="422"/>
        <w:gridCol w:w="422"/>
        <w:gridCol w:w="599"/>
        <w:gridCol w:w="276"/>
        <w:gridCol w:w="228"/>
        <w:gridCol w:w="422"/>
        <w:gridCol w:w="422"/>
        <w:gridCol w:w="422"/>
        <w:gridCol w:w="206"/>
        <w:gridCol w:w="206"/>
        <w:gridCol w:w="422"/>
        <w:gridCol w:w="874"/>
        <w:gridCol w:w="422"/>
        <w:gridCol w:w="482"/>
        <w:gridCol w:w="111"/>
        <w:gridCol w:w="161"/>
        <w:gridCol w:w="345"/>
        <w:gridCol w:w="345"/>
        <w:gridCol w:w="982"/>
      </w:tblGrid>
      <w:tr w:rsidR="008F30CB" w14:paraId="1ED1F506" w14:textId="77777777" w:rsidTr="000122E1">
        <w:trPr>
          <w:trHeight w:val="378"/>
          <w:jc w:val="center"/>
        </w:trPr>
        <w:tc>
          <w:tcPr>
            <w:tcW w:w="11905" w:type="dxa"/>
            <w:gridSpan w:val="24"/>
            <w:vAlign w:val="center"/>
          </w:tcPr>
          <w:p w14:paraId="480910AF" w14:textId="77777777" w:rsidR="008F30CB" w:rsidRDefault="008F30CB" w:rsidP="000122E1">
            <w:pPr>
              <w:jc w:val="center"/>
              <w:rPr>
                <w:rFonts w:asciiTheme="majorHAnsi" w:hAnsiTheme="majorHAnsi" w:cstheme="majorHAnsi"/>
                <w:b/>
                <w:bCs/>
                <w:sz w:val="32"/>
                <w:szCs w:val="32"/>
              </w:rPr>
            </w:pPr>
            <w:r>
              <w:rPr>
                <w:rFonts w:asciiTheme="majorHAnsi" w:hAnsiTheme="majorHAnsi" w:cstheme="majorHAnsi"/>
                <w:b/>
                <w:bCs/>
                <w:sz w:val="32"/>
                <w:szCs w:val="32"/>
              </w:rPr>
              <w:t>Semester 1</w:t>
            </w:r>
          </w:p>
        </w:tc>
      </w:tr>
      <w:tr w:rsidR="008F30CB" w:rsidRPr="00475C62" w14:paraId="3ACAC464" w14:textId="77777777" w:rsidTr="000122E1">
        <w:trPr>
          <w:trHeight w:val="204"/>
          <w:jc w:val="center"/>
        </w:trPr>
        <w:tc>
          <w:tcPr>
            <w:tcW w:w="0" w:type="auto"/>
            <w:vAlign w:val="center"/>
          </w:tcPr>
          <w:p w14:paraId="77B1ACC9"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Aim</w:t>
            </w:r>
          </w:p>
        </w:tc>
        <w:tc>
          <w:tcPr>
            <w:tcW w:w="0" w:type="auto"/>
            <w:vAlign w:val="center"/>
          </w:tcPr>
          <w:p w14:paraId="763E9167"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Objectives</w:t>
            </w:r>
          </w:p>
        </w:tc>
        <w:tc>
          <w:tcPr>
            <w:tcW w:w="0" w:type="auto"/>
            <w:vAlign w:val="center"/>
          </w:tcPr>
          <w:p w14:paraId="595D1C5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Tasks</w:t>
            </w:r>
          </w:p>
        </w:tc>
        <w:tc>
          <w:tcPr>
            <w:tcW w:w="0" w:type="auto"/>
            <w:gridSpan w:val="2"/>
            <w:vAlign w:val="center"/>
          </w:tcPr>
          <w:p w14:paraId="64145206"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Estimate Hour Required</w:t>
            </w:r>
          </w:p>
        </w:tc>
        <w:tc>
          <w:tcPr>
            <w:tcW w:w="0" w:type="auto"/>
            <w:vAlign w:val="center"/>
          </w:tcPr>
          <w:p w14:paraId="7A9BA10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w:t>
            </w:r>
          </w:p>
        </w:tc>
        <w:tc>
          <w:tcPr>
            <w:tcW w:w="0" w:type="auto"/>
            <w:vAlign w:val="center"/>
          </w:tcPr>
          <w:p w14:paraId="3F7D2BC9"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W2</w:t>
            </w:r>
          </w:p>
        </w:tc>
        <w:tc>
          <w:tcPr>
            <w:tcW w:w="0" w:type="auto"/>
            <w:gridSpan w:val="2"/>
            <w:vAlign w:val="center"/>
          </w:tcPr>
          <w:p w14:paraId="4005984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W3</w:t>
            </w:r>
          </w:p>
        </w:tc>
        <w:tc>
          <w:tcPr>
            <w:tcW w:w="0" w:type="auto"/>
            <w:gridSpan w:val="2"/>
            <w:vAlign w:val="center"/>
          </w:tcPr>
          <w:p w14:paraId="31B0E3D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W4</w:t>
            </w:r>
          </w:p>
        </w:tc>
        <w:tc>
          <w:tcPr>
            <w:tcW w:w="0" w:type="auto"/>
            <w:vAlign w:val="center"/>
          </w:tcPr>
          <w:p w14:paraId="6A20AFF3"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W5</w:t>
            </w:r>
          </w:p>
        </w:tc>
        <w:tc>
          <w:tcPr>
            <w:tcW w:w="0" w:type="auto"/>
            <w:gridSpan w:val="2"/>
            <w:vAlign w:val="center"/>
          </w:tcPr>
          <w:p w14:paraId="030AF41E"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W6</w:t>
            </w:r>
          </w:p>
        </w:tc>
        <w:tc>
          <w:tcPr>
            <w:tcW w:w="0" w:type="auto"/>
            <w:gridSpan w:val="2"/>
            <w:vAlign w:val="center"/>
          </w:tcPr>
          <w:p w14:paraId="5643D98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W7</w:t>
            </w:r>
          </w:p>
        </w:tc>
        <w:tc>
          <w:tcPr>
            <w:tcW w:w="0" w:type="auto"/>
            <w:vAlign w:val="center"/>
          </w:tcPr>
          <w:p w14:paraId="03FCAD1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W8</w:t>
            </w:r>
          </w:p>
        </w:tc>
        <w:tc>
          <w:tcPr>
            <w:tcW w:w="0" w:type="auto"/>
            <w:vAlign w:val="center"/>
          </w:tcPr>
          <w:p w14:paraId="0F8A34AA"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W9</w:t>
            </w:r>
          </w:p>
        </w:tc>
        <w:tc>
          <w:tcPr>
            <w:tcW w:w="0" w:type="auto"/>
            <w:gridSpan w:val="3"/>
            <w:vAlign w:val="center"/>
          </w:tcPr>
          <w:p w14:paraId="44130C4A"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W10</w:t>
            </w:r>
          </w:p>
        </w:tc>
        <w:tc>
          <w:tcPr>
            <w:tcW w:w="0" w:type="auto"/>
            <w:gridSpan w:val="2"/>
            <w:vAlign w:val="center"/>
          </w:tcPr>
          <w:p w14:paraId="29CB450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W11</w:t>
            </w:r>
          </w:p>
        </w:tc>
        <w:tc>
          <w:tcPr>
            <w:tcW w:w="949" w:type="dxa"/>
            <w:vAlign w:val="center"/>
          </w:tcPr>
          <w:p w14:paraId="7623143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W12</w:t>
            </w:r>
          </w:p>
        </w:tc>
      </w:tr>
      <w:tr w:rsidR="008F30CB" w:rsidRPr="00475C62" w14:paraId="431BB9FE" w14:textId="77777777" w:rsidTr="000122E1">
        <w:trPr>
          <w:trHeight w:val="204"/>
          <w:jc w:val="center"/>
        </w:trPr>
        <w:tc>
          <w:tcPr>
            <w:tcW w:w="0" w:type="auto"/>
            <w:vMerge w:val="restart"/>
            <w:vAlign w:val="center"/>
          </w:tcPr>
          <w:p w14:paraId="0FDCFE7B"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Project Initiation</w:t>
            </w:r>
          </w:p>
        </w:tc>
        <w:tc>
          <w:tcPr>
            <w:tcW w:w="0" w:type="auto"/>
            <w:vMerge w:val="restart"/>
            <w:vAlign w:val="center"/>
          </w:tcPr>
          <w:p w14:paraId="2C1B7978"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Project Initiation Document</w:t>
            </w:r>
          </w:p>
        </w:tc>
        <w:tc>
          <w:tcPr>
            <w:tcW w:w="0" w:type="auto"/>
            <w:vAlign w:val="center"/>
          </w:tcPr>
          <w:p w14:paraId="350FC0B1"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PID Creation</w:t>
            </w:r>
          </w:p>
        </w:tc>
        <w:tc>
          <w:tcPr>
            <w:tcW w:w="0" w:type="auto"/>
            <w:gridSpan w:val="2"/>
            <w:vAlign w:val="center"/>
          </w:tcPr>
          <w:p w14:paraId="386026C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10</w:t>
            </w:r>
          </w:p>
        </w:tc>
        <w:tc>
          <w:tcPr>
            <w:tcW w:w="0" w:type="auto"/>
            <w:gridSpan w:val="4"/>
            <w:shd w:val="clear" w:color="auto" w:fill="FF0000"/>
            <w:vAlign w:val="center"/>
          </w:tcPr>
          <w:p w14:paraId="5BBDAB3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65F2D69"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C5DDE59"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827E7E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DF9690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43E398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2310A85"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7E6D3F2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01C5C70"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1B13010B" w14:textId="77777777" w:rsidR="008F30CB" w:rsidRPr="00025055" w:rsidRDefault="008F30CB" w:rsidP="000122E1">
            <w:pPr>
              <w:jc w:val="center"/>
              <w:rPr>
                <w:rFonts w:asciiTheme="majorHAnsi" w:hAnsiTheme="majorHAnsi" w:cstheme="majorHAnsi"/>
                <w:sz w:val="14"/>
                <w:szCs w:val="14"/>
              </w:rPr>
            </w:pPr>
          </w:p>
        </w:tc>
      </w:tr>
      <w:tr w:rsidR="008F30CB" w:rsidRPr="00475C62" w14:paraId="309D3691" w14:textId="77777777" w:rsidTr="000122E1">
        <w:trPr>
          <w:trHeight w:val="204"/>
          <w:jc w:val="center"/>
        </w:trPr>
        <w:tc>
          <w:tcPr>
            <w:tcW w:w="0" w:type="auto"/>
            <w:vMerge/>
            <w:vAlign w:val="center"/>
          </w:tcPr>
          <w:p w14:paraId="19BB2B8E"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3C8297BD"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9040D7E"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PID Submission</w:t>
            </w:r>
          </w:p>
        </w:tc>
        <w:tc>
          <w:tcPr>
            <w:tcW w:w="0" w:type="auto"/>
            <w:gridSpan w:val="2"/>
            <w:vAlign w:val="center"/>
          </w:tcPr>
          <w:p w14:paraId="2B8680D4"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20907C6"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F7C3111"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000000" w:themeFill="text1"/>
            <w:vAlign w:val="center"/>
          </w:tcPr>
          <w:p w14:paraId="2A730F8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Submission</w:t>
            </w:r>
          </w:p>
        </w:tc>
        <w:tc>
          <w:tcPr>
            <w:tcW w:w="0" w:type="auto"/>
            <w:gridSpan w:val="2"/>
            <w:vAlign w:val="center"/>
          </w:tcPr>
          <w:p w14:paraId="1B266F6E"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C8D7ED7"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B47DA91"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E98CC1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6D93E0E"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72E7A6D"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0D1B6B30"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FEBBDC4"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41DC0449" w14:textId="77777777" w:rsidR="008F30CB" w:rsidRPr="00025055" w:rsidRDefault="008F30CB" w:rsidP="000122E1">
            <w:pPr>
              <w:jc w:val="center"/>
              <w:rPr>
                <w:rFonts w:asciiTheme="majorHAnsi" w:hAnsiTheme="majorHAnsi" w:cstheme="majorHAnsi"/>
                <w:sz w:val="14"/>
                <w:szCs w:val="14"/>
              </w:rPr>
            </w:pPr>
          </w:p>
        </w:tc>
      </w:tr>
      <w:tr w:rsidR="008F30CB" w:rsidRPr="00475C62" w14:paraId="6959E7F4" w14:textId="77777777" w:rsidTr="000122E1">
        <w:trPr>
          <w:trHeight w:val="204"/>
          <w:jc w:val="center"/>
        </w:trPr>
        <w:tc>
          <w:tcPr>
            <w:tcW w:w="0" w:type="auto"/>
            <w:vMerge w:val="restart"/>
            <w:vAlign w:val="center"/>
          </w:tcPr>
          <w:p w14:paraId="1A432E8C"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 xml:space="preserve">Project Research Plan </w:t>
            </w:r>
          </w:p>
        </w:tc>
        <w:tc>
          <w:tcPr>
            <w:tcW w:w="0" w:type="auto"/>
            <w:vMerge w:val="restart"/>
            <w:vAlign w:val="center"/>
          </w:tcPr>
          <w:p w14:paraId="1E5D6A7B"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Terms of Reference</w:t>
            </w:r>
          </w:p>
        </w:tc>
        <w:tc>
          <w:tcPr>
            <w:tcW w:w="0" w:type="auto"/>
            <w:vAlign w:val="center"/>
          </w:tcPr>
          <w:p w14:paraId="00CABE5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Project Research</w:t>
            </w:r>
          </w:p>
        </w:tc>
        <w:tc>
          <w:tcPr>
            <w:tcW w:w="0" w:type="auto"/>
            <w:gridSpan w:val="2"/>
            <w:vAlign w:val="center"/>
          </w:tcPr>
          <w:p w14:paraId="7CF3BD6E"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15</w:t>
            </w:r>
          </w:p>
        </w:tc>
        <w:tc>
          <w:tcPr>
            <w:tcW w:w="0" w:type="auto"/>
            <w:vAlign w:val="center"/>
          </w:tcPr>
          <w:p w14:paraId="2DB711E9"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336DAB4" w14:textId="77777777" w:rsidR="008F30CB" w:rsidRPr="00025055" w:rsidRDefault="008F30CB" w:rsidP="000122E1">
            <w:pPr>
              <w:jc w:val="center"/>
              <w:rPr>
                <w:rFonts w:asciiTheme="majorHAnsi" w:hAnsiTheme="majorHAnsi" w:cstheme="majorHAnsi"/>
                <w:sz w:val="14"/>
                <w:szCs w:val="14"/>
              </w:rPr>
            </w:pPr>
          </w:p>
        </w:tc>
        <w:tc>
          <w:tcPr>
            <w:tcW w:w="0" w:type="auto"/>
            <w:gridSpan w:val="9"/>
            <w:shd w:val="clear" w:color="auto" w:fill="4472C4" w:themeFill="accent1"/>
            <w:vAlign w:val="center"/>
          </w:tcPr>
          <w:p w14:paraId="4A711B09"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026F478"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17D9562"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69D898C1"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569213F"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1D2D2E67" w14:textId="77777777" w:rsidR="008F30CB" w:rsidRPr="00025055" w:rsidRDefault="008F30CB" w:rsidP="000122E1">
            <w:pPr>
              <w:jc w:val="center"/>
              <w:rPr>
                <w:rFonts w:asciiTheme="majorHAnsi" w:hAnsiTheme="majorHAnsi" w:cstheme="majorHAnsi"/>
                <w:sz w:val="14"/>
                <w:szCs w:val="14"/>
              </w:rPr>
            </w:pPr>
          </w:p>
        </w:tc>
      </w:tr>
      <w:tr w:rsidR="008F30CB" w:rsidRPr="00475C62" w14:paraId="163FFC83" w14:textId="77777777" w:rsidTr="000122E1">
        <w:trPr>
          <w:trHeight w:val="204"/>
          <w:jc w:val="center"/>
        </w:trPr>
        <w:tc>
          <w:tcPr>
            <w:tcW w:w="0" w:type="auto"/>
            <w:vMerge/>
            <w:vAlign w:val="center"/>
          </w:tcPr>
          <w:p w14:paraId="392460DF"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3A50DB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E0B58D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Project Planning</w:t>
            </w:r>
          </w:p>
        </w:tc>
        <w:tc>
          <w:tcPr>
            <w:tcW w:w="0" w:type="auto"/>
            <w:gridSpan w:val="2"/>
            <w:vAlign w:val="center"/>
          </w:tcPr>
          <w:p w14:paraId="045B9DD4"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15</w:t>
            </w:r>
          </w:p>
        </w:tc>
        <w:tc>
          <w:tcPr>
            <w:tcW w:w="0" w:type="auto"/>
            <w:vAlign w:val="center"/>
          </w:tcPr>
          <w:p w14:paraId="49C27534"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41725A8"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70C68BC"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21AD1CF" w14:textId="77777777" w:rsidR="008F30CB" w:rsidRPr="00025055" w:rsidRDefault="008F30CB" w:rsidP="000122E1">
            <w:pPr>
              <w:jc w:val="center"/>
              <w:rPr>
                <w:rFonts w:asciiTheme="majorHAnsi" w:hAnsiTheme="majorHAnsi" w:cstheme="majorHAnsi"/>
                <w:sz w:val="14"/>
                <w:szCs w:val="14"/>
              </w:rPr>
            </w:pPr>
          </w:p>
        </w:tc>
        <w:tc>
          <w:tcPr>
            <w:tcW w:w="0" w:type="auto"/>
            <w:gridSpan w:val="5"/>
            <w:shd w:val="clear" w:color="auto" w:fill="4472C4" w:themeFill="accent1"/>
            <w:vAlign w:val="center"/>
          </w:tcPr>
          <w:p w14:paraId="19EFC00D"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DA7820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E32F438"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43CFE75A"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9EB4DD3"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315613B" w14:textId="77777777" w:rsidR="008F30CB" w:rsidRPr="00025055" w:rsidRDefault="008F30CB" w:rsidP="000122E1">
            <w:pPr>
              <w:jc w:val="center"/>
              <w:rPr>
                <w:rFonts w:asciiTheme="majorHAnsi" w:hAnsiTheme="majorHAnsi" w:cstheme="majorHAnsi"/>
                <w:sz w:val="14"/>
                <w:szCs w:val="14"/>
              </w:rPr>
            </w:pPr>
          </w:p>
        </w:tc>
      </w:tr>
      <w:tr w:rsidR="008F30CB" w:rsidRPr="00475C62" w14:paraId="0E0DAC2E" w14:textId="77777777" w:rsidTr="000122E1">
        <w:trPr>
          <w:trHeight w:val="204"/>
          <w:jc w:val="center"/>
        </w:trPr>
        <w:tc>
          <w:tcPr>
            <w:tcW w:w="0" w:type="auto"/>
            <w:vMerge/>
            <w:vAlign w:val="center"/>
          </w:tcPr>
          <w:p w14:paraId="2FC6EC9B"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7D6FC6EE"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42F836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TOR Review</w:t>
            </w:r>
          </w:p>
        </w:tc>
        <w:tc>
          <w:tcPr>
            <w:tcW w:w="0" w:type="auto"/>
            <w:gridSpan w:val="2"/>
            <w:vAlign w:val="center"/>
          </w:tcPr>
          <w:p w14:paraId="6DD0283B"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5</w:t>
            </w:r>
          </w:p>
        </w:tc>
        <w:tc>
          <w:tcPr>
            <w:tcW w:w="0" w:type="auto"/>
            <w:vAlign w:val="center"/>
          </w:tcPr>
          <w:p w14:paraId="65A4534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C1B775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4BF7AA2"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0D0944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CD4881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07675CF"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FFFFFF" w:themeFill="background1"/>
            <w:vAlign w:val="center"/>
          </w:tcPr>
          <w:p w14:paraId="6B9265A8"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4472C4" w:themeFill="accent1"/>
            <w:vAlign w:val="center"/>
          </w:tcPr>
          <w:p w14:paraId="6A52C79A"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4C05C9B"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62AD4AD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D1E3F6E"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C742072" w14:textId="77777777" w:rsidR="008F30CB" w:rsidRPr="00025055" w:rsidRDefault="008F30CB" w:rsidP="000122E1">
            <w:pPr>
              <w:jc w:val="center"/>
              <w:rPr>
                <w:rFonts w:asciiTheme="majorHAnsi" w:hAnsiTheme="majorHAnsi" w:cstheme="majorHAnsi"/>
                <w:sz w:val="14"/>
                <w:szCs w:val="14"/>
              </w:rPr>
            </w:pPr>
          </w:p>
        </w:tc>
      </w:tr>
      <w:tr w:rsidR="008F30CB" w:rsidRPr="00475C62" w14:paraId="4EE4B98F" w14:textId="77777777" w:rsidTr="000122E1">
        <w:trPr>
          <w:trHeight w:val="204"/>
          <w:jc w:val="center"/>
        </w:trPr>
        <w:tc>
          <w:tcPr>
            <w:tcW w:w="0" w:type="auto"/>
            <w:vMerge/>
            <w:vAlign w:val="center"/>
          </w:tcPr>
          <w:p w14:paraId="3D931071"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DEA8D9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A462807"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TOR Submission</w:t>
            </w:r>
          </w:p>
        </w:tc>
        <w:tc>
          <w:tcPr>
            <w:tcW w:w="0" w:type="auto"/>
            <w:gridSpan w:val="2"/>
            <w:vAlign w:val="center"/>
          </w:tcPr>
          <w:p w14:paraId="307A7667"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t>
            </w:r>
          </w:p>
        </w:tc>
        <w:tc>
          <w:tcPr>
            <w:tcW w:w="0" w:type="auto"/>
            <w:vAlign w:val="center"/>
          </w:tcPr>
          <w:p w14:paraId="651D096F"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5FFD41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279793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92BDF3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31E14B8"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40DC058"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E98C037"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000000" w:themeFill="text1"/>
            <w:vAlign w:val="center"/>
          </w:tcPr>
          <w:p w14:paraId="2512EC6D"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Submission</w:t>
            </w:r>
          </w:p>
        </w:tc>
        <w:tc>
          <w:tcPr>
            <w:tcW w:w="0" w:type="auto"/>
            <w:vAlign w:val="center"/>
          </w:tcPr>
          <w:p w14:paraId="6204E165"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7047CAB0"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0D37AA7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2B9359B2" w14:textId="77777777" w:rsidR="008F30CB" w:rsidRPr="00025055" w:rsidRDefault="008F30CB" w:rsidP="000122E1">
            <w:pPr>
              <w:jc w:val="center"/>
              <w:rPr>
                <w:rFonts w:asciiTheme="majorHAnsi" w:hAnsiTheme="majorHAnsi" w:cstheme="majorHAnsi"/>
                <w:sz w:val="14"/>
                <w:szCs w:val="14"/>
              </w:rPr>
            </w:pPr>
          </w:p>
        </w:tc>
      </w:tr>
      <w:tr w:rsidR="008F30CB" w:rsidRPr="00475C62" w14:paraId="4FE94A70" w14:textId="77777777" w:rsidTr="000122E1">
        <w:trPr>
          <w:trHeight w:val="204"/>
          <w:jc w:val="center"/>
        </w:trPr>
        <w:tc>
          <w:tcPr>
            <w:tcW w:w="0" w:type="auto"/>
            <w:vMerge w:val="restart"/>
            <w:vAlign w:val="center"/>
          </w:tcPr>
          <w:p w14:paraId="37AF901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Investigating facial emotion detection algorithms and develop future knowledge</w:t>
            </w:r>
          </w:p>
        </w:tc>
        <w:tc>
          <w:tcPr>
            <w:tcW w:w="0" w:type="auto"/>
            <w:vMerge w:val="restart"/>
            <w:vAlign w:val="center"/>
          </w:tcPr>
          <w:p w14:paraId="6538C1B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Research the principles of face detection and facial em</w:t>
            </w:r>
            <w:r>
              <w:rPr>
                <w:rFonts w:asciiTheme="majorHAnsi" w:hAnsiTheme="majorHAnsi" w:cstheme="majorHAnsi"/>
                <w:sz w:val="14"/>
                <w:szCs w:val="14"/>
              </w:rPr>
              <w:t>o</w:t>
            </w:r>
            <w:r w:rsidRPr="00025055">
              <w:rPr>
                <w:rFonts w:asciiTheme="majorHAnsi" w:hAnsiTheme="majorHAnsi" w:cstheme="majorHAnsi"/>
                <w:sz w:val="14"/>
                <w:szCs w:val="14"/>
              </w:rPr>
              <w:t>tion detection</w:t>
            </w:r>
          </w:p>
        </w:tc>
        <w:tc>
          <w:tcPr>
            <w:tcW w:w="0" w:type="auto"/>
            <w:vAlign w:val="center"/>
          </w:tcPr>
          <w:p w14:paraId="4D6B6144"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Chapter Planning</w:t>
            </w:r>
          </w:p>
        </w:tc>
        <w:tc>
          <w:tcPr>
            <w:tcW w:w="0" w:type="auto"/>
            <w:gridSpan w:val="2"/>
            <w:vAlign w:val="center"/>
          </w:tcPr>
          <w:p w14:paraId="2B7F4FDC"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2</w:t>
            </w:r>
          </w:p>
        </w:tc>
        <w:tc>
          <w:tcPr>
            <w:tcW w:w="0" w:type="auto"/>
            <w:vAlign w:val="center"/>
          </w:tcPr>
          <w:p w14:paraId="4E2782D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CD241D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0935FFD3"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7A4062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A8C474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298460B"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6C3CB25"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ED7D31" w:themeFill="accent2"/>
            <w:vAlign w:val="center"/>
          </w:tcPr>
          <w:p w14:paraId="6055184A"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3B91C48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22D02E6"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3D51090" w14:textId="77777777" w:rsidR="008F30CB" w:rsidRPr="00025055" w:rsidRDefault="008F30CB" w:rsidP="000122E1">
            <w:pPr>
              <w:jc w:val="center"/>
              <w:rPr>
                <w:rFonts w:asciiTheme="majorHAnsi" w:hAnsiTheme="majorHAnsi" w:cstheme="majorHAnsi"/>
                <w:sz w:val="14"/>
                <w:szCs w:val="14"/>
              </w:rPr>
            </w:pPr>
          </w:p>
        </w:tc>
      </w:tr>
      <w:tr w:rsidR="008F30CB" w:rsidRPr="00475C62" w14:paraId="186F24CD" w14:textId="77777777" w:rsidTr="000122E1">
        <w:trPr>
          <w:trHeight w:val="204"/>
          <w:jc w:val="center"/>
        </w:trPr>
        <w:tc>
          <w:tcPr>
            <w:tcW w:w="0" w:type="auto"/>
            <w:vMerge/>
            <w:vAlign w:val="center"/>
          </w:tcPr>
          <w:p w14:paraId="43D99AB5"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0E10DA7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798B582"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Research face detection</w:t>
            </w:r>
          </w:p>
        </w:tc>
        <w:tc>
          <w:tcPr>
            <w:tcW w:w="0" w:type="auto"/>
            <w:gridSpan w:val="2"/>
            <w:vAlign w:val="center"/>
          </w:tcPr>
          <w:p w14:paraId="78780641"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0" w:type="auto"/>
            <w:vAlign w:val="center"/>
          </w:tcPr>
          <w:p w14:paraId="2F94D72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C0E265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5E2B70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59410C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C53C96E"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5634A76"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D2C9856"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ED7D31" w:themeFill="accent2"/>
            <w:vAlign w:val="center"/>
          </w:tcPr>
          <w:p w14:paraId="32DD04AB"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6408DD79"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325647E"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0C8D0114" w14:textId="77777777" w:rsidR="008F30CB" w:rsidRPr="00025055" w:rsidRDefault="008F30CB" w:rsidP="000122E1">
            <w:pPr>
              <w:jc w:val="center"/>
              <w:rPr>
                <w:rFonts w:asciiTheme="majorHAnsi" w:hAnsiTheme="majorHAnsi" w:cstheme="majorHAnsi"/>
                <w:sz w:val="14"/>
                <w:szCs w:val="14"/>
              </w:rPr>
            </w:pPr>
          </w:p>
        </w:tc>
      </w:tr>
      <w:tr w:rsidR="008F30CB" w:rsidRPr="00475C62" w14:paraId="055C343B" w14:textId="77777777" w:rsidTr="000122E1">
        <w:trPr>
          <w:trHeight w:val="204"/>
          <w:jc w:val="center"/>
        </w:trPr>
        <w:tc>
          <w:tcPr>
            <w:tcW w:w="0" w:type="auto"/>
            <w:vMerge/>
            <w:vAlign w:val="center"/>
          </w:tcPr>
          <w:p w14:paraId="7AE3795A"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03B36A5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5030371"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Research face emotion detection</w:t>
            </w:r>
          </w:p>
        </w:tc>
        <w:tc>
          <w:tcPr>
            <w:tcW w:w="0" w:type="auto"/>
            <w:gridSpan w:val="2"/>
            <w:vAlign w:val="center"/>
          </w:tcPr>
          <w:p w14:paraId="2FA7C13F"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0" w:type="auto"/>
            <w:vAlign w:val="center"/>
          </w:tcPr>
          <w:p w14:paraId="51AD546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18B7D9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F5E981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AFEBDEC"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9C8D1D0"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825F28E"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02D6EAD6"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9FBBE88"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ED7D31" w:themeFill="accent2"/>
            <w:vAlign w:val="center"/>
          </w:tcPr>
          <w:p w14:paraId="19C91006"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1786B8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3C1A480"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06D06FC3" w14:textId="77777777" w:rsidR="008F30CB" w:rsidRPr="00025055" w:rsidRDefault="008F30CB" w:rsidP="000122E1">
            <w:pPr>
              <w:jc w:val="center"/>
              <w:rPr>
                <w:rFonts w:asciiTheme="majorHAnsi" w:hAnsiTheme="majorHAnsi" w:cstheme="majorHAnsi"/>
                <w:sz w:val="14"/>
                <w:szCs w:val="14"/>
              </w:rPr>
            </w:pPr>
          </w:p>
        </w:tc>
      </w:tr>
      <w:tr w:rsidR="008F30CB" w:rsidRPr="00475C62" w14:paraId="0DF748AB" w14:textId="77777777" w:rsidTr="000122E1">
        <w:trPr>
          <w:trHeight w:val="204"/>
          <w:jc w:val="center"/>
        </w:trPr>
        <w:tc>
          <w:tcPr>
            <w:tcW w:w="0" w:type="auto"/>
            <w:vMerge/>
            <w:vAlign w:val="center"/>
          </w:tcPr>
          <w:p w14:paraId="3D4C6B3D"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37BAD8A7"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616622D"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Chapter write up</w:t>
            </w:r>
          </w:p>
        </w:tc>
        <w:tc>
          <w:tcPr>
            <w:tcW w:w="0" w:type="auto"/>
            <w:gridSpan w:val="2"/>
            <w:vAlign w:val="center"/>
          </w:tcPr>
          <w:p w14:paraId="73C11436"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6</w:t>
            </w:r>
          </w:p>
        </w:tc>
        <w:tc>
          <w:tcPr>
            <w:tcW w:w="0" w:type="auto"/>
            <w:vAlign w:val="center"/>
          </w:tcPr>
          <w:p w14:paraId="513160D7"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E5CF072"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E81252B"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B7BE838"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B888117"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ECD138A"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C737A3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52444BA"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FFFFFF" w:themeFill="background1"/>
            <w:vAlign w:val="center"/>
          </w:tcPr>
          <w:p w14:paraId="0B6D8EFB"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ED7D31" w:themeFill="accent2"/>
            <w:vAlign w:val="center"/>
          </w:tcPr>
          <w:p w14:paraId="0512ECF5"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FFFFFF" w:themeFill="background1"/>
            <w:vAlign w:val="center"/>
          </w:tcPr>
          <w:p w14:paraId="42192834"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A282B61"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521515EF" w14:textId="77777777" w:rsidR="008F30CB" w:rsidRPr="00025055" w:rsidRDefault="008F30CB" w:rsidP="000122E1">
            <w:pPr>
              <w:jc w:val="center"/>
              <w:rPr>
                <w:rFonts w:asciiTheme="majorHAnsi" w:hAnsiTheme="majorHAnsi" w:cstheme="majorHAnsi"/>
                <w:sz w:val="14"/>
                <w:szCs w:val="14"/>
              </w:rPr>
            </w:pPr>
          </w:p>
        </w:tc>
      </w:tr>
      <w:tr w:rsidR="008F30CB" w:rsidRPr="00475C62" w14:paraId="07ECF84E" w14:textId="77777777" w:rsidTr="000122E1">
        <w:trPr>
          <w:trHeight w:val="204"/>
          <w:jc w:val="center"/>
        </w:trPr>
        <w:tc>
          <w:tcPr>
            <w:tcW w:w="0" w:type="auto"/>
            <w:vMerge/>
            <w:vAlign w:val="center"/>
          </w:tcPr>
          <w:p w14:paraId="62AB8F9A" w14:textId="77777777" w:rsidR="008F30CB" w:rsidRPr="00025055" w:rsidRDefault="008F30CB" w:rsidP="000122E1">
            <w:pPr>
              <w:jc w:val="center"/>
              <w:rPr>
                <w:rFonts w:asciiTheme="majorHAnsi" w:hAnsiTheme="majorHAnsi" w:cstheme="majorHAnsi"/>
                <w:sz w:val="14"/>
                <w:szCs w:val="14"/>
              </w:rPr>
            </w:pPr>
          </w:p>
        </w:tc>
        <w:tc>
          <w:tcPr>
            <w:tcW w:w="0" w:type="auto"/>
            <w:vMerge w:val="restart"/>
            <w:vAlign w:val="center"/>
          </w:tcPr>
          <w:p w14:paraId="6AB0EBB9"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Research various code components</w:t>
            </w:r>
          </w:p>
        </w:tc>
        <w:tc>
          <w:tcPr>
            <w:tcW w:w="0" w:type="auto"/>
            <w:vAlign w:val="center"/>
          </w:tcPr>
          <w:p w14:paraId="204FFDD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 xml:space="preserve">Chapter planning </w:t>
            </w:r>
          </w:p>
        </w:tc>
        <w:tc>
          <w:tcPr>
            <w:tcW w:w="0" w:type="auto"/>
            <w:gridSpan w:val="2"/>
            <w:vAlign w:val="center"/>
          </w:tcPr>
          <w:p w14:paraId="37C8D3BA"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2</w:t>
            </w:r>
          </w:p>
        </w:tc>
        <w:tc>
          <w:tcPr>
            <w:tcW w:w="0" w:type="auto"/>
            <w:vAlign w:val="center"/>
          </w:tcPr>
          <w:p w14:paraId="2E6F652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28785AC"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41FD36E"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3FEE26D"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4415AAC"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A4041B1"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E24E888"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8F9A350"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FFFFFF" w:themeFill="background1"/>
            <w:vAlign w:val="center"/>
          </w:tcPr>
          <w:p w14:paraId="4BFB2248"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92D050"/>
            <w:vAlign w:val="center"/>
          </w:tcPr>
          <w:p w14:paraId="7C5F0569" w14:textId="77777777" w:rsidR="008F30CB" w:rsidRPr="00025055" w:rsidRDefault="008F30CB" w:rsidP="000122E1">
            <w:pPr>
              <w:jc w:val="center"/>
              <w:rPr>
                <w:rFonts w:asciiTheme="majorHAnsi" w:hAnsiTheme="majorHAnsi" w:cstheme="majorHAnsi"/>
                <w:sz w:val="14"/>
                <w:szCs w:val="14"/>
              </w:rPr>
            </w:pPr>
          </w:p>
        </w:tc>
        <w:tc>
          <w:tcPr>
            <w:tcW w:w="0" w:type="auto"/>
            <w:gridSpan w:val="2"/>
            <w:shd w:val="clear" w:color="auto" w:fill="FFFFFF" w:themeFill="background1"/>
            <w:vAlign w:val="center"/>
          </w:tcPr>
          <w:p w14:paraId="645F8481"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F6B305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0E2A4D87" w14:textId="77777777" w:rsidR="008F30CB" w:rsidRPr="00025055" w:rsidRDefault="008F30CB" w:rsidP="000122E1">
            <w:pPr>
              <w:jc w:val="center"/>
              <w:rPr>
                <w:rFonts w:asciiTheme="majorHAnsi" w:hAnsiTheme="majorHAnsi" w:cstheme="majorHAnsi"/>
                <w:sz w:val="14"/>
                <w:szCs w:val="14"/>
              </w:rPr>
            </w:pPr>
          </w:p>
        </w:tc>
      </w:tr>
      <w:tr w:rsidR="008F30CB" w:rsidRPr="00475C62" w14:paraId="15D2A361" w14:textId="77777777" w:rsidTr="000122E1">
        <w:trPr>
          <w:trHeight w:val="204"/>
          <w:jc w:val="center"/>
        </w:trPr>
        <w:tc>
          <w:tcPr>
            <w:tcW w:w="0" w:type="auto"/>
            <w:vMerge/>
            <w:vAlign w:val="center"/>
          </w:tcPr>
          <w:p w14:paraId="28FE8E05"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89B2CCF"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412D69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Dataset reading and research</w:t>
            </w:r>
          </w:p>
        </w:tc>
        <w:tc>
          <w:tcPr>
            <w:tcW w:w="0" w:type="auto"/>
            <w:gridSpan w:val="2"/>
            <w:vAlign w:val="center"/>
          </w:tcPr>
          <w:p w14:paraId="61C047EF"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0" w:type="auto"/>
            <w:vAlign w:val="center"/>
          </w:tcPr>
          <w:p w14:paraId="2894822E"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452D6D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9088517"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6E6A9C9"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A0C431C"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37760C3"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5C7FFA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4A7188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9641C94"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0A91C14" w14:textId="77777777" w:rsidR="008F30CB" w:rsidRPr="00025055" w:rsidRDefault="008F30CB" w:rsidP="000122E1">
            <w:pPr>
              <w:jc w:val="center"/>
              <w:rPr>
                <w:rFonts w:asciiTheme="majorHAnsi" w:hAnsiTheme="majorHAnsi" w:cstheme="majorHAnsi"/>
                <w:sz w:val="14"/>
                <w:szCs w:val="14"/>
              </w:rPr>
            </w:pPr>
          </w:p>
        </w:tc>
        <w:tc>
          <w:tcPr>
            <w:tcW w:w="0" w:type="auto"/>
            <w:gridSpan w:val="3"/>
            <w:shd w:val="clear" w:color="auto" w:fill="92D050"/>
            <w:vAlign w:val="center"/>
          </w:tcPr>
          <w:p w14:paraId="62A6FB96"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FFFFFF" w:themeFill="background1"/>
            <w:vAlign w:val="center"/>
          </w:tcPr>
          <w:p w14:paraId="3B0E9EE8"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3AF2F5F6" w14:textId="77777777" w:rsidR="008F30CB" w:rsidRPr="00025055" w:rsidRDefault="008F30CB" w:rsidP="000122E1">
            <w:pPr>
              <w:jc w:val="center"/>
              <w:rPr>
                <w:rFonts w:asciiTheme="majorHAnsi" w:hAnsiTheme="majorHAnsi" w:cstheme="majorHAnsi"/>
                <w:sz w:val="14"/>
                <w:szCs w:val="14"/>
              </w:rPr>
            </w:pPr>
          </w:p>
        </w:tc>
      </w:tr>
      <w:tr w:rsidR="008F30CB" w:rsidRPr="00475C62" w14:paraId="18F27AC2" w14:textId="77777777" w:rsidTr="000122E1">
        <w:trPr>
          <w:trHeight w:val="204"/>
          <w:jc w:val="center"/>
        </w:trPr>
        <w:tc>
          <w:tcPr>
            <w:tcW w:w="0" w:type="auto"/>
            <w:vMerge/>
            <w:vAlign w:val="center"/>
          </w:tcPr>
          <w:p w14:paraId="4CD27EE1"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25A51E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E04244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Feature extraction reading and research</w:t>
            </w:r>
          </w:p>
        </w:tc>
        <w:tc>
          <w:tcPr>
            <w:tcW w:w="0" w:type="auto"/>
            <w:gridSpan w:val="2"/>
            <w:vAlign w:val="center"/>
          </w:tcPr>
          <w:p w14:paraId="1FF02464"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0" w:type="auto"/>
            <w:vAlign w:val="center"/>
          </w:tcPr>
          <w:p w14:paraId="5AB0C214"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A126A7B"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F8BDC22"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388C9F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1B8B264"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05A07FD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95643CF"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D74461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0B113B4"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44DC146" w14:textId="77777777" w:rsidR="008F30CB" w:rsidRPr="00025055" w:rsidRDefault="008F30CB" w:rsidP="000122E1">
            <w:pPr>
              <w:jc w:val="center"/>
              <w:rPr>
                <w:rFonts w:asciiTheme="majorHAnsi" w:hAnsiTheme="majorHAnsi" w:cstheme="majorHAnsi"/>
                <w:sz w:val="14"/>
                <w:szCs w:val="14"/>
              </w:rPr>
            </w:pPr>
          </w:p>
        </w:tc>
        <w:tc>
          <w:tcPr>
            <w:tcW w:w="0" w:type="auto"/>
            <w:gridSpan w:val="3"/>
            <w:shd w:val="clear" w:color="auto" w:fill="92D050"/>
            <w:vAlign w:val="center"/>
          </w:tcPr>
          <w:p w14:paraId="45FC6F06"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FFFFFF" w:themeFill="background1"/>
            <w:vAlign w:val="center"/>
          </w:tcPr>
          <w:p w14:paraId="003C15CC"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1C1CD3B5" w14:textId="77777777" w:rsidR="008F30CB" w:rsidRPr="00025055" w:rsidRDefault="008F30CB" w:rsidP="000122E1">
            <w:pPr>
              <w:jc w:val="center"/>
              <w:rPr>
                <w:rFonts w:asciiTheme="majorHAnsi" w:hAnsiTheme="majorHAnsi" w:cstheme="majorHAnsi"/>
                <w:sz w:val="14"/>
                <w:szCs w:val="14"/>
              </w:rPr>
            </w:pPr>
          </w:p>
        </w:tc>
      </w:tr>
      <w:tr w:rsidR="008F30CB" w:rsidRPr="00475C62" w14:paraId="181D7FC6" w14:textId="77777777" w:rsidTr="000122E1">
        <w:trPr>
          <w:trHeight w:val="204"/>
          <w:jc w:val="center"/>
        </w:trPr>
        <w:tc>
          <w:tcPr>
            <w:tcW w:w="0" w:type="auto"/>
            <w:vMerge/>
            <w:vAlign w:val="center"/>
          </w:tcPr>
          <w:p w14:paraId="295C2897"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F8DE09A"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0EE532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Classification reading and research</w:t>
            </w:r>
          </w:p>
        </w:tc>
        <w:tc>
          <w:tcPr>
            <w:tcW w:w="0" w:type="auto"/>
            <w:gridSpan w:val="2"/>
            <w:vAlign w:val="center"/>
          </w:tcPr>
          <w:p w14:paraId="21F9E062"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0" w:type="auto"/>
            <w:vAlign w:val="center"/>
          </w:tcPr>
          <w:p w14:paraId="0A21CCD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DBB5720"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70A415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4F7A655A"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58EFBFF"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7966385B"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18CE947"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5DE2A1F"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702E597"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752EB548"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BED8CC9" w14:textId="77777777" w:rsidR="008F30CB" w:rsidRPr="00025055" w:rsidRDefault="008F30CB" w:rsidP="000122E1">
            <w:pPr>
              <w:jc w:val="center"/>
              <w:rPr>
                <w:rFonts w:asciiTheme="majorHAnsi" w:hAnsiTheme="majorHAnsi" w:cstheme="majorHAnsi"/>
                <w:sz w:val="14"/>
                <w:szCs w:val="14"/>
              </w:rPr>
            </w:pPr>
          </w:p>
        </w:tc>
        <w:tc>
          <w:tcPr>
            <w:tcW w:w="1294" w:type="dxa"/>
            <w:gridSpan w:val="2"/>
            <w:shd w:val="clear" w:color="auto" w:fill="92D050"/>
            <w:vAlign w:val="center"/>
          </w:tcPr>
          <w:p w14:paraId="033EB7CA" w14:textId="77777777" w:rsidR="008F30CB" w:rsidRPr="00025055" w:rsidRDefault="008F30CB" w:rsidP="000122E1">
            <w:pPr>
              <w:jc w:val="center"/>
              <w:rPr>
                <w:rFonts w:asciiTheme="majorHAnsi" w:hAnsiTheme="majorHAnsi" w:cstheme="majorHAnsi"/>
                <w:sz w:val="14"/>
                <w:szCs w:val="14"/>
              </w:rPr>
            </w:pPr>
          </w:p>
        </w:tc>
      </w:tr>
      <w:tr w:rsidR="008F30CB" w:rsidRPr="00475C62" w14:paraId="04C5A3FC" w14:textId="77777777" w:rsidTr="000122E1">
        <w:trPr>
          <w:trHeight w:val="204"/>
          <w:jc w:val="center"/>
        </w:trPr>
        <w:tc>
          <w:tcPr>
            <w:tcW w:w="0" w:type="auto"/>
            <w:vMerge/>
            <w:vAlign w:val="center"/>
          </w:tcPr>
          <w:p w14:paraId="3EBB9C09"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3E5DCC3A"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F70A76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Deep learning reading and research</w:t>
            </w:r>
          </w:p>
        </w:tc>
        <w:tc>
          <w:tcPr>
            <w:tcW w:w="0" w:type="auto"/>
            <w:gridSpan w:val="2"/>
            <w:vAlign w:val="center"/>
          </w:tcPr>
          <w:p w14:paraId="0FD4296A"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20</w:t>
            </w:r>
          </w:p>
        </w:tc>
        <w:tc>
          <w:tcPr>
            <w:tcW w:w="0" w:type="auto"/>
            <w:vAlign w:val="center"/>
          </w:tcPr>
          <w:p w14:paraId="5945840C"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AE7B792"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067A3582"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9636B0F"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60EE615"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49D7FFB"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39439D8C"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1FFC3C5"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C065A71"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1AC8A740"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EC50204" w14:textId="77777777" w:rsidR="008F30CB" w:rsidRPr="00025055" w:rsidRDefault="008F30CB" w:rsidP="000122E1">
            <w:pPr>
              <w:jc w:val="center"/>
              <w:rPr>
                <w:rFonts w:asciiTheme="majorHAnsi" w:hAnsiTheme="majorHAnsi" w:cstheme="majorHAnsi"/>
                <w:sz w:val="14"/>
                <w:szCs w:val="14"/>
              </w:rPr>
            </w:pPr>
          </w:p>
        </w:tc>
        <w:tc>
          <w:tcPr>
            <w:tcW w:w="1294" w:type="dxa"/>
            <w:gridSpan w:val="2"/>
            <w:shd w:val="clear" w:color="auto" w:fill="92D050"/>
            <w:vAlign w:val="center"/>
          </w:tcPr>
          <w:p w14:paraId="06EB1D09" w14:textId="77777777" w:rsidR="008F30CB" w:rsidRPr="00025055" w:rsidRDefault="008F30CB" w:rsidP="000122E1">
            <w:pPr>
              <w:jc w:val="center"/>
              <w:rPr>
                <w:rFonts w:asciiTheme="majorHAnsi" w:hAnsiTheme="majorHAnsi" w:cstheme="majorHAnsi"/>
                <w:sz w:val="14"/>
                <w:szCs w:val="14"/>
              </w:rPr>
            </w:pPr>
          </w:p>
        </w:tc>
      </w:tr>
      <w:tr w:rsidR="008F30CB" w:rsidRPr="00475C62" w14:paraId="658CDE09" w14:textId="77777777" w:rsidTr="000122E1">
        <w:trPr>
          <w:trHeight w:val="204"/>
          <w:jc w:val="center"/>
        </w:trPr>
        <w:tc>
          <w:tcPr>
            <w:tcW w:w="0" w:type="auto"/>
            <w:vMerge/>
            <w:vAlign w:val="center"/>
          </w:tcPr>
          <w:p w14:paraId="2D30B97D" w14:textId="77777777" w:rsidR="008F30CB" w:rsidRPr="00025055" w:rsidRDefault="008F30CB" w:rsidP="000122E1">
            <w:pPr>
              <w:jc w:val="center"/>
              <w:rPr>
                <w:rFonts w:asciiTheme="majorHAnsi" w:hAnsiTheme="majorHAnsi" w:cstheme="majorHAnsi"/>
                <w:sz w:val="14"/>
                <w:szCs w:val="14"/>
              </w:rPr>
            </w:pPr>
          </w:p>
        </w:tc>
        <w:tc>
          <w:tcPr>
            <w:tcW w:w="0" w:type="auto"/>
            <w:vMerge/>
            <w:vAlign w:val="center"/>
          </w:tcPr>
          <w:p w14:paraId="4148BA1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1E16E6DC"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Chapter write up</w:t>
            </w:r>
          </w:p>
        </w:tc>
        <w:tc>
          <w:tcPr>
            <w:tcW w:w="0" w:type="auto"/>
            <w:gridSpan w:val="2"/>
            <w:vAlign w:val="center"/>
          </w:tcPr>
          <w:p w14:paraId="6FA340BD"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6</w:t>
            </w:r>
          </w:p>
        </w:tc>
        <w:tc>
          <w:tcPr>
            <w:tcW w:w="0" w:type="auto"/>
            <w:vAlign w:val="center"/>
          </w:tcPr>
          <w:p w14:paraId="64F7830D"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66B7540"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37DBE76"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A00A72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36189D44"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9561257"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60A8F3D"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7E25E5C2"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EEC3213"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1649BA47"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57BF230" w14:textId="77777777" w:rsidR="008F30CB" w:rsidRPr="00025055" w:rsidRDefault="008F30CB" w:rsidP="000122E1">
            <w:pPr>
              <w:jc w:val="center"/>
              <w:rPr>
                <w:rFonts w:asciiTheme="majorHAnsi" w:hAnsiTheme="majorHAnsi" w:cstheme="majorHAnsi"/>
                <w:sz w:val="14"/>
                <w:szCs w:val="14"/>
              </w:rPr>
            </w:pPr>
          </w:p>
        </w:tc>
        <w:tc>
          <w:tcPr>
            <w:tcW w:w="1294" w:type="dxa"/>
            <w:gridSpan w:val="2"/>
            <w:shd w:val="clear" w:color="auto" w:fill="92D050"/>
            <w:vAlign w:val="center"/>
          </w:tcPr>
          <w:p w14:paraId="1F06DE5A" w14:textId="77777777" w:rsidR="008F30CB" w:rsidRPr="00025055" w:rsidRDefault="008F30CB" w:rsidP="000122E1">
            <w:pPr>
              <w:jc w:val="center"/>
              <w:rPr>
                <w:rFonts w:asciiTheme="majorHAnsi" w:hAnsiTheme="majorHAnsi" w:cstheme="majorHAnsi"/>
                <w:sz w:val="14"/>
                <w:szCs w:val="14"/>
              </w:rPr>
            </w:pPr>
          </w:p>
        </w:tc>
      </w:tr>
      <w:tr w:rsidR="008F30CB" w:rsidRPr="00475C62" w14:paraId="126EFDCB" w14:textId="77777777" w:rsidTr="000122E1">
        <w:trPr>
          <w:trHeight w:val="204"/>
          <w:jc w:val="center"/>
        </w:trPr>
        <w:tc>
          <w:tcPr>
            <w:tcW w:w="0" w:type="auto"/>
            <w:vMerge/>
            <w:vAlign w:val="center"/>
          </w:tcPr>
          <w:p w14:paraId="682EFA1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D3C9FF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Analysis chapter submission</w:t>
            </w:r>
          </w:p>
        </w:tc>
        <w:tc>
          <w:tcPr>
            <w:tcW w:w="0" w:type="auto"/>
            <w:vAlign w:val="center"/>
          </w:tcPr>
          <w:p w14:paraId="49D0AFC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Analysis chapter submission</w:t>
            </w:r>
          </w:p>
        </w:tc>
        <w:tc>
          <w:tcPr>
            <w:tcW w:w="0" w:type="auto"/>
            <w:gridSpan w:val="2"/>
            <w:vAlign w:val="center"/>
          </w:tcPr>
          <w:p w14:paraId="65F3327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t>
            </w:r>
          </w:p>
        </w:tc>
        <w:tc>
          <w:tcPr>
            <w:tcW w:w="0" w:type="auto"/>
            <w:vAlign w:val="center"/>
          </w:tcPr>
          <w:p w14:paraId="3DE2DCC9"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433CECA7"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134F9026"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6E59AE3C"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017E28FD"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5FF728AE" w14:textId="77777777" w:rsidR="008F30CB" w:rsidRPr="00025055" w:rsidRDefault="008F30CB" w:rsidP="000122E1">
            <w:pPr>
              <w:jc w:val="center"/>
              <w:rPr>
                <w:rFonts w:asciiTheme="majorHAnsi" w:hAnsiTheme="majorHAnsi" w:cstheme="majorHAnsi"/>
                <w:sz w:val="14"/>
                <w:szCs w:val="14"/>
              </w:rPr>
            </w:pPr>
          </w:p>
        </w:tc>
        <w:tc>
          <w:tcPr>
            <w:tcW w:w="0" w:type="auto"/>
            <w:gridSpan w:val="2"/>
            <w:vAlign w:val="center"/>
          </w:tcPr>
          <w:p w14:paraId="27E092F3"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6D723D41"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52A4E3AB" w14:textId="77777777" w:rsidR="008F30CB" w:rsidRPr="00025055" w:rsidRDefault="008F30CB" w:rsidP="000122E1">
            <w:pPr>
              <w:jc w:val="center"/>
              <w:rPr>
                <w:rFonts w:asciiTheme="majorHAnsi" w:hAnsiTheme="majorHAnsi" w:cstheme="majorHAnsi"/>
                <w:sz w:val="14"/>
                <w:szCs w:val="14"/>
              </w:rPr>
            </w:pPr>
          </w:p>
        </w:tc>
        <w:tc>
          <w:tcPr>
            <w:tcW w:w="0" w:type="auto"/>
            <w:gridSpan w:val="3"/>
            <w:vAlign w:val="center"/>
          </w:tcPr>
          <w:p w14:paraId="1ABEF71B" w14:textId="77777777" w:rsidR="008F30CB" w:rsidRPr="00025055" w:rsidRDefault="008F30CB" w:rsidP="000122E1">
            <w:pPr>
              <w:jc w:val="center"/>
              <w:rPr>
                <w:rFonts w:asciiTheme="majorHAnsi" w:hAnsiTheme="majorHAnsi" w:cstheme="majorHAnsi"/>
                <w:sz w:val="14"/>
                <w:szCs w:val="14"/>
              </w:rPr>
            </w:pPr>
          </w:p>
        </w:tc>
        <w:tc>
          <w:tcPr>
            <w:tcW w:w="0" w:type="auto"/>
            <w:vAlign w:val="center"/>
          </w:tcPr>
          <w:p w14:paraId="2B1A9470" w14:textId="77777777" w:rsidR="008F30CB" w:rsidRPr="00025055" w:rsidRDefault="008F30CB" w:rsidP="000122E1">
            <w:pPr>
              <w:jc w:val="center"/>
              <w:rPr>
                <w:rFonts w:asciiTheme="majorHAnsi" w:hAnsiTheme="majorHAnsi" w:cstheme="majorHAnsi"/>
                <w:sz w:val="14"/>
                <w:szCs w:val="14"/>
              </w:rPr>
            </w:pPr>
          </w:p>
        </w:tc>
        <w:tc>
          <w:tcPr>
            <w:tcW w:w="0" w:type="auto"/>
            <w:shd w:val="clear" w:color="auto" w:fill="FFFFFF" w:themeFill="background1"/>
            <w:vAlign w:val="center"/>
          </w:tcPr>
          <w:p w14:paraId="35BD470F" w14:textId="77777777" w:rsidR="008F30CB" w:rsidRPr="00025055" w:rsidRDefault="008F30CB" w:rsidP="000122E1">
            <w:pPr>
              <w:jc w:val="center"/>
              <w:rPr>
                <w:rFonts w:asciiTheme="majorHAnsi" w:hAnsiTheme="majorHAnsi" w:cstheme="majorHAnsi"/>
                <w:sz w:val="14"/>
                <w:szCs w:val="14"/>
              </w:rPr>
            </w:pPr>
          </w:p>
        </w:tc>
        <w:tc>
          <w:tcPr>
            <w:tcW w:w="949" w:type="dxa"/>
            <w:shd w:val="clear" w:color="auto" w:fill="000000" w:themeFill="text1"/>
            <w:vAlign w:val="center"/>
          </w:tcPr>
          <w:p w14:paraId="395BD108"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Submission</w:t>
            </w:r>
          </w:p>
        </w:tc>
      </w:tr>
      <w:tr w:rsidR="008F30CB" w14:paraId="10B3FCF0" w14:textId="77777777" w:rsidTr="000122E1">
        <w:trPr>
          <w:trHeight w:val="386"/>
          <w:jc w:val="center"/>
        </w:trPr>
        <w:tc>
          <w:tcPr>
            <w:tcW w:w="11905" w:type="dxa"/>
            <w:gridSpan w:val="24"/>
            <w:vAlign w:val="center"/>
          </w:tcPr>
          <w:p w14:paraId="470B1F13" w14:textId="77777777" w:rsidR="008F30CB" w:rsidRDefault="008F30CB" w:rsidP="000122E1">
            <w:pPr>
              <w:jc w:val="center"/>
              <w:rPr>
                <w:rFonts w:asciiTheme="majorHAnsi" w:hAnsiTheme="majorHAnsi" w:cstheme="majorHAnsi"/>
                <w:b/>
                <w:bCs/>
                <w:sz w:val="32"/>
                <w:szCs w:val="32"/>
              </w:rPr>
            </w:pPr>
            <w:r>
              <w:rPr>
                <w:rFonts w:asciiTheme="majorHAnsi" w:hAnsiTheme="majorHAnsi" w:cstheme="majorHAnsi"/>
                <w:b/>
                <w:bCs/>
                <w:sz w:val="32"/>
                <w:szCs w:val="32"/>
              </w:rPr>
              <w:lastRenderedPageBreak/>
              <w:t>Semester 2</w:t>
            </w:r>
          </w:p>
        </w:tc>
      </w:tr>
      <w:tr w:rsidR="008F30CB" w:rsidRPr="00025055" w14:paraId="2CABCA8D" w14:textId="77777777" w:rsidTr="000122E1">
        <w:trPr>
          <w:trHeight w:val="208"/>
          <w:jc w:val="center"/>
        </w:trPr>
        <w:tc>
          <w:tcPr>
            <w:tcW w:w="1032" w:type="dxa"/>
            <w:vAlign w:val="center"/>
          </w:tcPr>
          <w:p w14:paraId="63FB3F47"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Aim</w:t>
            </w:r>
          </w:p>
        </w:tc>
        <w:tc>
          <w:tcPr>
            <w:tcW w:w="1011" w:type="dxa"/>
            <w:vAlign w:val="center"/>
          </w:tcPr>
          <w:p w14:paraId="38B77A8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Objectives</w:t>
            </w:r>
          </w:p>
        </w:tc>
        <w:tc>
          <w:tcPr>
            <w:tcW w:w="1011" w:type="dxa"/>
            <w:vAlign w:val="center"/>
          </w:tcPr>
          <w:p w14:paraId="71E58BC6"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Tasks</w:t>
            </w:r>
          </w:p>
        </w:tc>
        <w:tc>
          <w:tcPr>
            <w:tcW w:w="844" w:type="dxa"/>
            <w:vAlign w:val="center"/>
          </w:tcPr>
          <w:p w14:paraId="0E30243E"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Estimate Hour Required</w:t>
            </w:r>
          </w:p>
        </w:tc>
        <w:tc>
          <w:tcPr>
            <w:tcW w:w="681" w:type="dxa"/>
            <w:gridSpan w:val="2"/>
            <w:vAlign w:val="center"/>
          </w:tcPr>
          <w:p w14:paraId="67EB14FF"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w:t>
            </w:r>
          </w:p>
        </w:tc>
        <w:tc>
          <w:tcPr>
            <w:tcW w:w="423" w:type="dxa"/>
            <w:vAlign w:val="center"/>
          </w:tcPr>
          <w:p w14:paraId="40915680"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W2</w:t>
            </w:r>
          </w:p>
        </w:tc>
        <w:tc>
          <w:tcPr>
            <w:tcW w:w="603" w:type="dxa"/>
            <w:vAlign w:val="center"/>
          </w:tcPr>
          <w:p w14:paraId="22B03A81"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W3</w:t>
            </w:r>
          </w:p>
        </w:tc>
        <w:tc>
          <w:tcPr>
            <w:tcW w:w="503" w:type="dxa"/>
            <w:gridSpan w:val="2"/>
            <w:vAlign w:val="center"/>
          </w:tcPr>
          <w:p w14:paraId="5DC11DB6"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W4</w:t>
            </w:r>
          </w:p>
        </w:tc>
        <w:tc>
          <w:tcPr>
            <w:tcW w:w="423" w:type="dxa"/>
            <w:vAlign w:val="center"/>
          </w:tcPr>
          <w:p w14:paraId="549DA77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W5</w:t>
            </w:r>
          </w:p>
        </w:tc>
        <w:tc>
          <w:tcPr>
            <w:tcW w:w="846" w:type="dxa"/>
            <w:gridSpan w:val="2"/>
            <w:vAlign w:val="center"/>
          </w:tcPr>
          <w:p w14:paraId="3F2E1343"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W6</w:t>
            </w:r>
          </w:p>
        </w:tc>
        <w:tc>
          <w:tcPr>
            <w:tcW w:w="412" w:type="dxa"/>
            <w:gridSpan w:val="2"/>
            <w:vAlign w:val="center"/>
          </w:tcPr>
          <w:p w14:paraId="65A5D06C"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W7</w:t>
            </w:r>
          </w:p>
        </w:tc>
        <w:tc>
          <w:tcPr>
            <w:tcW w:w="1300" w:type="dxa"/>
            <w:gridSpan w:val="2"/>
            <w:vAlign w:val="center"/>
          </w:tcPr>
          <w:p w14:paraId="2539AC55"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W8</w:t>
            </w:r>
          </w:p>
        </w:tc>
        <w:tc>
          <w:tcPr>
            <w:tcW w:w="423" w:type="dxa"/>
            <w:vAlign w:val="center"/>
          </w:tcPr>
          <w:p w14:paraId="3094FE57"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W9</w:t>
            </w:r>
          </w:p>
        </w:tc>
        <w:tc>
          <w:tcPr>
            <w:tcW w:w="593" w:type="dxa"/>
            <w:gridSpan w:val="2"/>
            <w:vAlign w:val="center"/>
          </w:tcPr>
          <w:p w14:paraId="5EEE11B1"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W10</w:t>
            </w:r>
          </w:p>
        </w:tc>
        <w:tc>
          <w:tcPr>
            <w:tcW w:w="851" w:type="dxa"/>
            <w:gridSpan w:val="3"/>
            <w:vAlign w:val="center"/>
          </w:tcPr>
          <w:p w14:paraId="6E299514"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W11</w:t>
            </w:r>
          </w:p>
        </w:tc>
        <w:tc>
          <w:tcPr>
            <w:tcW w:w="949" w:type="dxa"/>
            <w:vAlign w:val="center"/>
          </w:tcPr>
          <w:p w14:paraId="4C49220A" w14:textId="77777777" w:rsidR="008F30CB" w:rsidRPr="00025055" w:rsidRDefault="008F30CB" w:rsidP="000122E1">
            <w:pPr>
              <w:jc w:val="center"/>
              <w:rPr>
                <w:rFonts w:asciiTheme="majorHAnsi" w:hAnsiTheme="majorHAnsi" w:cstheme="majorHAnsi"/>
                <w:sz w:val="14"/>
                <w:szCs w:val="14"/>
              </w:rPr>
            </w:pPr>
            <w:r w:rsidRPr="00025055">
              <w:rPr>
                <w:rFonts w:asciiTheme="majorHAnsi" w:hAnsiTheme="majorHAnsi" w:cstheme="majorHAnsi"/>
                <w:sz w:val="14"/>
                <w:szCs w:val="14"/>
              </w:rPr>
              <w:t>W12</w:t>
            </w:r>
          </w:p>
        </w:tc>
      </w:tr>
      <w:tr w:rsidR="008F30CB" w:rsidRPr="00025055" w14:paraId="6AA7A191" w14:textId="77777777" w:rsidTr="000122E1">
        <w:trPr>
          <w:trHeight w:val="208"/>
          <w:jc w:val="center"/>
        </w:trPr>
        <w:tc>
          <w:tcPr>
            <w:tcW w:w="1032" w:type="dxa"/>
            <w:vMerge w:val="restart"/>
            <w:vAlign w:val="center"/>
          </w:tcPr>
          <w:p w14:paraId="558652CC"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Implementing all the data acquired from research by developing the detection engine and discuss the results</w:t>
            </w:r>
          </w:p>
        </w:tc>
        <w:tc>
          <w:tcPr>
            <w:tcW w:w="1011" w:type="dxa"/>
            <w:vMerge w:val="restart"/>
            <w:vAlign w:val="center"/>
          </w:tcPr>
          <w:p w14:paraId="1D233234"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The creations of relevant algorithms for incoming data pre-processing</w:t>
            </w:r>
          </w:p>
        </w:tc>
        <w:tc>
          <w:tcPr>
            <w:tcW w:w="1011" w:type="dxa"/>
            <w:vAlign w:val="center"/>
          </w:tcPr>
          <w:p w14:paraId="6A49C36A"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planning</w:t>
            </w:r>
          </w:p>
        </w:tc>
        <w:tc>
          <w:tcPr>
            <w:tcW w:w="844" w:type="dxa"/>
            <w:vAlign w:val="center"/>
          </w:tcPr>
          <w:p w14:paraId="2ADAA123"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3</w:t>
            </w:r>
          </w:p>
        </w:tc>
        <w:tc>
          <w:tcPr>
            <w:tcW w:w="258" w:type="dxa"/>
            <w:shd w:val="clear" w:color="auto" w:fill="FF0000"/>
            <w:vAlign w:val="center"/>
          </w:tcPr>
          <w:p w14:paraId="20647736" w14:textId="77777777" w:rsidR="008F30CB" w:rsidRPr="00405C8E" w:rsidRDefault="008F30CB" w:rsidP="000122E1">
            <w:pPr>
              <w:jc w:val="center"/>
              <w:rPr>
                <w:rFonts w:asciiTheme="majorHAnsi" w:hAnsiTheme="majorHAnsi" w:cstheme="majorHAnsi"/>
                <w:color w:val="FF0000"/>
                <w:sz w:val="14"/>
                <w:szCs w:val="14"/>
              </w:rPr>
            </w:pPr>
          </w:p>
        </w:tc>
        <w:tc>
          <w:tcPr>
            <w:tcW w:w="423" w:type="dxa"/>
            <w:shd w:val="clear" w:color="auto" w:fill="FFFFFF" w:themeFill="background1"/>
            <w:vAlign w:val="center"/>
          </w:tcPr>
          <w:p w14:paraId="493E0EA2" w14:textId="77777777" w:rsidR="008F30CB" w:rsidRPr="00405C8E" w:rsidRDefault="008F30CB" w:rsidP="000122E1">
            <w:pPr>
              <w:jc w:val="center"/>
              <w:rPr>
                <w:rFonts w:asciiTheme="majorHAnsi" w:hAnsiTheme="majorHAnsi" w:cstheme="majorHAnsi"/>
                <w:color w:val="FF0000"/>
                <w:sz w:val="14"/>
                <w:szCs w:val="14"/>
              </w:rPr>
            </w:pPr>
          </w:p>
        </w:tc>
        <w:tc>
          <w:tcPr>
            <w:tcW w:w="423" w:type="dxa"/>
            <w:vAlign w:val="center"/>
          </w:tcPr>
          <w:p w14:paraId="6CC449A5"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414A3541"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56E9D142"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30DB83A"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20616E73"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54D70266"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5783EDFA"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B4D7160"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65035CBE"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4D09E261"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0F3E78A9" w14:textId="77777777" w:rsidR="008F30CB" w:rsidRPr="00025055" w:rsidRDefault="008F30CB" w:rsidP="000122E1">
            <w:pPr>
              <w:jc w:val="center"/>
              <w:rPr>
                <w:rFonts w:asciiTheme="majorHAnsi" w:hAnsiTheme="majorHAnsi" w:cstheme="majorHAnsi"/>
                <w:sz w:val="14"/>
                <w:szCs w:val="14"/>
              </w:rPr>
            </w:pPr>
          </w:p>
        </w:tc>
      </w:tr>
      <w:tr w:rsidR="008F30CB" w:rsidRPr="00025055" w14:paraId="02FDF66E" w14:textId="77777777" w:rsidTr="000122E1">
        <w:trPr>
          <w:trHeight w:val="208"/>
          <w:jc w:val="center"/>
        </w:trPr>
        <w:tc>
          <w:tcPr>
            <w:tcW w:w="1032" w:type="dxa"/>
            <w:vMerge/>
            <w:vAlign w:val="center"/>
          </w:tcPr>
          <w:p w14:paraId="3BEE1E07" w14:textId="77777777" w:rsidR="008F30CB" w:rsidRDefault="008F30CB" w:rsidP="000122E1">
            <w:pPr>
              <w:jc w:val="center"/>
              <w:rPr>
                <w:rFonts w:asciiTheme="majorHAnsi" w:hAnsiTheme="majorHAnsi" w:cstheme="majorHAnsi"/>
                <w:sz w:val="14"/>
                <w:szCs w:val="14"/>
              </w:rPr>
            </w:pPr>
          </w:p>
        </w:tc>
        <w:tc>
          <w:tcPr>
            <w:tcW w:w="1011" w:type="dxa"/>
            <w:vMerge/>
            <w:vAlign w:val="center"/>
          </w:tcPr>
          <w:p w14:paraId="3902D107" w14:textId="77777777" w:rsidR="008F30CB" w:rsidRDefault="008F30CB" w:rsidP="000122E1">
            <w:pPr>
              <w:jc w:val="center"/>
              <w:rPr>
                <w:rFonts w:asciiTheme="majorHAnsi" w:hAnsiTheme="majorHAnsi" w:cstheme="majorHAnsi"/>
                <w:sz w:val="14"/>
                <w:szCs w:val="14"/>
              </w:rPr>
            </w:pPr>
          </w:p>
        </w:tc>
        <w:tc>
          <w:tcPr>
            <w:tcW w:w="1011" w:type="dxa"/>
            <w:vAlign w:val="center"/>
          </w:tcPr>
          <w:p w14:paraId="3C19D541"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Pseudo-code for algorithms</w:t>
            </w:r>
          </w:p>
        </w:tc>
        <w:tc>
          <w:tcPr>
            <w:tcW w:w="844" w:type="dxa"/>
            <w:vAlign w:val="center"/>
          </w:tcPr>
          <w:p w14:paraId="4617050A"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8</w:t>
            </w:r>
          </w:p>
        </w:tc>
        <w:tc>
          <w:tcPr>
            <w:tcW w:w="258" w:type="dxa"/>
            <w:vAlign w:val="center"/>
          </w:tcPr>
          <w:p w14:paraId="7C293615"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FF0000"/>
            <w:vAlign w:val="center"/>
          </w:tcPr>
          <w:p w14:paraId="540CC19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086B5802"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191C0744"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634F7A91"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B1DF5B9"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4768AD5F"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15CFF666"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662C553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4DCDCE42"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6B6EAB6A"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0FB301DD"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615B349B" w14:textId="77777777" w:rsidR="008F30CB" w:rsidRPr="00025055" w:rsidRDefault="008F30CB" w:rsidP="000122E1">
            <w:pPr>
              <w:jc w:val="center"/>
              <w:rPr>
                <w:rFonts w:asciiTheme="majorHAnsi" w:hAnsiTheme="majorHAnsi" w:cstheme="majorHAnsi"/>
                <w:sz w:val="14"/>
                <w:szCs w:val="14"/>
              </w:rPr>
            </w:pPr>
          </w:p>
        </w:tc>
      </w:tr>
      <w:tr w:rsidR="008F30CB" w:rsidRPr="00025055" w14:paraId="293DB545" w14:textId="77777777" w:rsidTr="000122E1">
        <w:trPr>
          <w:trHeight w:val="208"/>
          <w:jc w:val="center"/>
        </w:trPr>
        <w:tc>
          <w:tcPr>
            <w:tcW w:w="1032" w:type="dxa"/>
            <w:vMerge/>
            <w:vAlign w:val="center"/>
          </w:tcPr>
          <w:p w14:paraId="63E37E73" w14:textId="77777777" w:rsidR="008F30CB" w:rsidRDefault="008F30CB" w:rsidP="000122E1">
            <w:pPr>
              <w:jc w:val="center"/>
              <w:rPr>
                <w:rFonts w:asciiTheme="majorHAnsi" w:hAnsiTheme="majorHAnsi" w:cstheme="majorHAnsi"/>
                <w:sz w:val="14"/>
                <w:szCs w:val="14"/>
              </w:rPr>
            </w:pPr>
          </w:p>
        </w:tc>
        <w:tc>
          <w:tcPr>
            <w:tcW w:w="1011" w:type="dxa"/>
            <w:vMerge/>
            <w:vAlign w:val="center"/>
          </w:tcPr>
          <w:p w14:paraId="2976ED3B" w14:textId="77777777" w:rsidR="008F30CB" w:rsidRDefault="008F30CB" w:rsidP="000122E1">
            <w:pPr>
              <w:jc w:val="center"/>
              <w:rPr>
                <w:rFonts w:asciiTheme="majorHAnsi" w:hAnsiTheme="majorHAnsi" w:cstheme="majorHAnsi"/>
                <w:sz w:val="14"/>
                <w:szCs w:val="14"/>
              </w:rPr>
            </w:pPr>
          </w:p>
        </w:tc>
        <w:tc>
          <w:tcPr>
            <w:tcW w:w="1011" w:type="dxa"/>
            <w:vAlign w:val="center"/>
          </w:tcPr>
          <w:p w14:paraId="5277A6AE"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Code for algorithms</w:t>
            </w:r>
          </w:p>
        </w:tc>
        <w:tc>
          <w:tcPr>
            <w:tcW w:w="844" w:type="dxa"/>
            <w:vAlign w:val="center"/>
          </w:tcPr>
          <w:p w14:paraId="53424E88"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681" w:type="dxa"/>
            <w:gridSpan w:val="2"/>
            <w:vAlign w:val="center"/>
          </w:tcPr>
          <w:p w14:paraId="31CB91C5"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FF0000"/>
            <w:vAlign w:val="center"/>
          </w:tcPr>
          <w:p w14:paraId="69A40EA7"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55D2FF93"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1AA37B41"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0CBC1FB8"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281984AD"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7603A87A"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0563430A"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4C0F8DB4"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0BBC1FA4"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4B16839C"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39C3D7E1" w14:textId="77777777" w:rsidR="008F30CB" w:rsidRPr="00025055" w:rsidRDefault="008F30CB" w:rsidP="000122E1">
            <w:pPr>
              <w:jc w:val="center"/>
              <w:rPr>
                <w:rFonts w:asciiTheme="majorHAnsi" w:hAnsiTheme="majorHAnsi" w:cstheme="majorHAnsi"/>
                <w:sz w:val="14"/>
                <w:szCs w:val="14"/>
              </w:rPr>
            </w:pPr>
          </w:p>
        </w:tc>
      </w:tr>
      <w:tr w:rsidR="008F30CB" w:rsidRPr="00025055" w14:paraId="73BA76D3" w14:textId="77777777" w:rsidTr="000122E1">
        <w:trPr>
          <w:trHeight w:val="208"/>
          <w:jc w:val="center"/>
        </w:trPr>
        <w:tc>
          <w:tcPr>
            <w:tcW w:w="1032" w:type="dxa"/>
            <w:vMerge/>
            <w:vAlign w:val="center"/>
          </w:tcPr>
          <w:p w14:paraId="3F5FEC70" w14:textId="77777777" w:rsidR="008F30CB" w:rsidRDefault="008F30CB" w:rsidP="000122E1">
            <w:pPr>
              <w:jc w:val="center"/>
              <w:rPr>
                <w:rFonts w:asciiTheme="majorHAnsi" w:hAnsiTheme="majorHAnsi" w:cstheme="majorHAnsi"/>
                <w:sz w:val="14"/>
                <w:szCs w:val="14"/>
              </w:rPr>
            </w:pPr>
          </w:p>
        </w:tc>
        <w:tc>
          <w:tcPr>
            <w:tcW w:w="1011" w:type="dxa"/>
            <w:vMerge/>
            <w:vAlign w:val="center"/>
          </w:tcPr>
          <w:p w14:paraId="5DFE4C64" w14:textId="77777777" w:rsidR="008F30CB" w:rsidRDefault="008F30CB" w:rsidP="000122E1">
            <w:pPr>
              <w:jc w:val="center"/>
              <w:rPr>
                <w:rFonts w:asciiTheme="majorHAnsi" w:hAnsiTheme="majorHAnsi" w:cstheme="majorHAnsi"/>
                <w:sz w:val="14"/>
                <w:szCs w:val="14"/>
              </w:rPr>
            </w:pPr>
          </w:p>
        </w:tc>
        <w:tc>
          <w:tcPr>
            <w:tcW w:w="1011" w:type="dxa"/>
            <w:vAlign w:val="center"/>
          </w:tcPr>
          <w:p w14:paraId="7FC59202"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write up</w:t>
            </w:r>
          </w:p>
        </w:tc>
        <w:tc>
          <w:tcPr>
            <w:tcW w:w="844" w:type="dxa"/>
            <w:vAlign w:val="center"/>
          </w:tcPr>
          <w:p w14:paraId="597F5654"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681" w:type="dxa"/>
            <w:gridSpan w:val="2"/>
            <w:vAlign w:val="center"/>
          </w:tcPr>
          <w:p w14:paraId="051FBB3F"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D5F147D" w14:textId="77777777" w:rsidR="008F30CB" w:rsidRPr="00025055" w:rsidRDefault="008F30CB" w:rsidP="000122E1">
            <w:pPr>
              <w:jc w:val="center"/>
              <w:rPr>
                <w:rFonts w:asciiTheme="majorHAnsi" w:hAnsiTheme="majorHAnsi" w:cstheme="majorHAnsi"/>
                <w:sz w:val="14"/>
                <w:szCs w:val="14"/>
              </w:rPr>
            </w:pPr>
          </w:p>
        </w:tc>
        <w:tc>
          <w:tcPr>
            <w:tcW w:w="603" w:type="dxa"/>
            <w:shd w:val="clear" w:color="auto" w:fill="FF0000"/>
            <w:vAlign w:val="center"/>
          </w:tcPr>
          <w:p w14:paraId="33A1C685"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60499E40"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0348F776"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214A2729"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34CD19B4"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3B5FD5A6"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694112D"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5963DD50"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672E2A7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120005A" w14:textId="77777777" w:rsidR="008F30CB" w:rsidRPr="00025055" w:rsidRDefault="008F30CB" w:rsidP="000122E1">
            <w:pPr>
              <w:jc w:val="center"/>
              <w:rPr>
                <w:rFonts w:asciiTheme="majorHAnsi" w:hAnsiTheme="majorHAnsi" w:cstheme="majorHAnsi"/>
                <w:sz w:val="14"/>
                <w:szCs w:val="14"/>
              </w:rPr>
            </w:pPr>
          </w:p>
        </w:tc>
      </w:tr>
      <w:tr w:rsidR="008F30CB" w:rsidRPr="00025055" w14:paraId="62F9C11B" w14:textId="77777777" w:rsidTr="000122E1">
        <w:trPr>
          <w:trHeight w:val="208"/>
          <w:jc w:val="center"/>
        </w:trPr>
        <w:tc>
          <w:tcPr>
            <w:tcW w:w="1032" w:type="dxa"/>
            <w:vMerge/>
            <w:vAlign w:val="center"/>
          </w:tcPr>
          <w:p w14:paraId="536D7FDA" w14:textId="77777777" w:rsidR="008F30CB" w:rsidRPr="00025055" w:rsidRDefault="008F30CB" w:rsidP="000122E1">
            <w:pPr>
              <w:jc w:val="center"/>
              <w:rPr>
                <w:rFonts w:asciiTheme="majorHAnsi" w:hAnsiTheme="majorHAnsi" w:cstheme="majorHAnsi"/>
                <w:sz w:val="14"/>
                <w:szCs w:val="14"/>
              </w:rPr>
            </w:pPr>
          </w:p>
        </w:tc>
        <w:tc>
          <w:tcPr>
            <w:tcW w:w="1011" w:type="dxa"/>
            <w:vMerge w:val="restart"/>
            <w:vAlign w:val="center"/>
          </w:tcPr>
          <w:p w14:paraId="2ACEAA22"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Perform an analysis of a test of the detection engine on an unseen dataset</w:t>
            </w:r>
          </w:p>
        </w:tc>
        <w:tc>
          <w:tcPr>
            <w:tcW w:w="1011" w:type="dxa"/>
            <w:vAlign w:val="center"/>
          </w:tcPr>
          <w:p w14:paraId="5561AF52"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planning</w:t>
            </w:r>
          </w:p>
        </w:tc>
        <w:tc>
          <w:tcPr>
            <w:tcW w:w="844" w:type="dxa"/>
            <w:vAlign w:val="center"/>
          </w:tcPr>
          <w:p w14:paraId="1F8FB5E2"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3</w:t>
            </w:r>
          </w:p>
        </w:tc>
        <w:tc>
          <w:tcPr>
            <w:tcW w:w="681" w:type="dxa"/>
            <w:gridSpan w:val="2"/>
            <w:vAlign w:val="center"/>
          </w:tcPr>
          <w:p w14:paraId="67415174"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4FDEAB60"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2C6172B8" w14:textId="77777777" w:rsidR="008F30CB" w:rsidRPr="00025055" w:rsidRDefault="008F30CB" w:rsidP="000122E1">
            <w:pPr>
              <w:jc w:val="center"/>
              <w:rPr>
                <w:rFonts w:asciiTheme="majorHAnsi" w:hAnsiTheme="majorHAnsi" w:cstheme="majorHAnsi"/>
                <w:sz w:val="14"/>
                <w:szCs w:val="14"/>
              </w:rPr>
            </w:pPr>
          </w:p>
        </w:tc>
        <w:tc>
          <w:tcPr>
            <w:tcW w:w="275" w:type="dxa"/>
            <w:shd w:val="clear" w:color="auto" w:fill="4472C4" w:themeFill="accent1"/>
            <w:vAlign w:val="center"/>
          </w:tcPr>
          <w:p w14:paraId="317AC573" w14:textId="77777777" w:rsidR="008F30CB" w:rsidRPr="00025055" w:rsidRDefault="008F30CB" w:rsidP="000122E1">
            <w:pPr>
              <w:jc w:val="center"/>
              <w:rPr>
                <w:rFonts w:asciiTheme="majorHAnsi" w:hAnsiTheme="majorHAnsi" w:cstheme="majorHAnsi"/>
                <w:sz w:val="14"/>
                <w:szCs w:val="14"/>
              </w:rPr>
            </w:pPr>
          </w:p>
        </w:tc>
        <w:tc>
          <w:tcPr>
            <w:tcW w:w="228" w:type="dxa"/>
            <w:shd w:val="clear" w:color="auto" w:fill="FFFFFF" w:themeFill="background1"/>
            <w:vAlign w:val="center"/>
          </w:tcPr>
          <w:p w14:paraId="4DF5A6FE"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4142C6C"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74F91661"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12DC7DB4"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2FCF1C9C"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7896BAF"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2DF4D857"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251C4B30"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497D3226" w14:textId="77777777" w:rsidR="008F30CB" w:rsidRPr="00025055" w:rsidRDefault="008F30CB" w:rsidP="000122E1">
            <w:pPr>
              <w:jc w:val="center"/>
              <w:rPr>
                <w:rFonts w:asciiTheme="majorHAnsi" w:hAnsiTheme="majorHAnsi" w:cstheme="majorHAnsi"/>
                <w:sz w:val="14"/>
                <w:szCs w:val="14"/>
              </w:rPr>
            </w:pPr>
          </w:p>
        </w:tc>
      </w:tr>
      <w:tr w:rsidR="008F30CB" w:rsidRPr="00025055" w14:paraId="315932B6" w14:textId="77777777" w:rsidTr="000122E1">
        <w:trPr>
          <w:trHeight w:val="208"/>
          <w:jc w:val="center"/>
        </w:trPr>
        <w:tc>
          <w:tcPr>
            <w:tcW w:w="1032" w:type="dxa"/>
            <w:vMerge/>
            <w:vAlign w:val="center"/>
          </w:tcPr>
          <w:p w14:paraId="227218D4"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0E2F45B3" w14:textId="77777777" w:rsidR="008F30CB" w:rsidRDefault="008F30CB" w:rsidP="000122E1">
            <w:pPr>
              <w:jc w:val="center"/>
              <w:rPr>
                <w:rFonts w:asciiTheme="majorHAnsi" w:hAnsiTheme="majorHAnsi" w:cstheme="majorHAnsi"/>
                <w:sz w:val="14"/>
                <w:szCs w:val="14"/>
              </w:rPr>
            </w:pPr>
          </w:p>
        </w:tc>
        <w:tc>
          <w:tcPr>
            <w:tcW w:w="1011" w:type="dxa"/>
            <w:vAlign w:val="center"/>
          </w:tcPr>
          <w:p w14:paraId="46919ED9"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Testing methodology</w:t>
            </w:r>
          </w:p>
        </w:tc>
        <w:tc>
          <w:tcPr>
            <w:tcW w:w="844" w:type="dxa"/>
            <w:vAlign w:val="center"/>
          </w:tcPr>
          <w:p w14:paraId="5B87B4DC"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5</w:t>
            </w:r>
          </w:p>
        </w:tc>
        <w:tc>
          <w:tcPr>
            <w:tcW w:w="681" w:type="dxa"/>
            <w:gridSpan w:val="2"/>
            <w:vAlign w:val="center"/>
          </w:tcPr>
          <w:p w14:paraId="00324773"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3EBACFE"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2358582E" w14:textId="77777777" w:rsidR="008F30CB" w:rsidRPr="00025055" w:rsidRDefault="008F30CB" w:rsidP="000122E1">
            <w:pPr>
              <w:jc w:val="center"/>
              <w:rPr>
                <w:rFonts w:asciiTheme="majorHAnsi" w:hAnsiTheme="majorHAnsi" w:cstheme="majorHAnsi"/>
                <w:sz w:val="14"/>
                <w:szCs w:val="14"/>
              </w:rPr>
            </w:pPr>
          </w:p>
        </w:tc>
        <w:tc>
          <w:tcPr>
            <w:tcW w:w="275" w:type="dxa"/>
            <w:vAlign w:val="center"/>
          </w:tcPr>
          <w:p w14:paraId="0F3B9EA7" w14:textId="77777777" w:rsidR="008F30CB" w:rsidRPr="00025055" w:rsidRDefault="008F30CB" w:rsidP="000122E1">
            <w:pPr>
              <w:jc w:val="center"/>
              <w:rPr>
                <w:rFonts w:asciiTheme="majorHAnsi" w:hAnsiTheme="majorHAnsi" w:cstheme="majorHAnsi"/>
                <w:sz w:val="14"/>
                <w:szCs w:val="14"/>
              </w:rPr>
            </w:pPr>
          </w:p>
        </w:tc>
        <w:tc>
          <w:tcPr>
            <w:tcW w:w="228" w:type="dxa"/>
            <w:shd w:val="clear" w:color="auto" w:fill="4472C4" w:themeFill="accent1"/>
            <w:vAlign w:val="center"/>
          </w:tcPr>
          <w:p w14:paraId="7D421A2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BF20775"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3F1503D2"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244073EB"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57ABD609"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63F0509"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6AB12E71"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2A4F8EC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49252715" w14:textId="77777777" w:rsidR="008F30CB" w:rsidRPr="00025055" w:rsidRDefault="008F30CB" w:rsidP="000122E1">
            <w:pPr>
              <w:jc w:val="center"/>
              <w:rPr>
                <w:rFonts w:asciiTheme="majorHAnsi" w:hAnsiTheme="majorHAnsi" w:cstheme="majorHAnsi"/>
                <w:sz w:val="14"/>
                <w:szCs w:val="14"/>
              </w:rPr>
            </w:pPr>
          </w:p>
        </w:tc>
      </w:tr>
      <w:tr w:rsidR="008F30CB" w:rsidRPr="00025055" w14:paraId="60539945" w14:textId="77777777" w:rsidTr="000122E1">
        <w:trPr>
          <w:trHeight w:val="208"/>
          <w:jc w:val="center"/>
        </w:trPr>
        <w:tc>
          <w:tcPr>
            <w:tcW w:w="1032" w:type="dxa"/>
            <w:vMerge/>
            <w:vAlign w:val="center"/>
          </w:tcPr>
          <w:p w14:paraId="45FB410A"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52FAFD11" w14:textId="77777777" w:rsidR="008F30CB" w:rsidRDefault="008F30CB" w:rsidP="000122E1">
            <w:pPr>
              <w:jc w:val="center"/>
              <w:rPr>
                <w:rFonts w:asciiTheme="majorHAnsi" w:hAnsiTheme="majorHAnsi" w:cstheme="majorHAnsi"/>
                <w:sz w:val="14"/>
                <w:szCs w:val="14"/>
              </w:rPr>
            </w:pPr>
          </w:p>
        </w:tc>
        <w:tc>
          <w:tcPr>
            <w:tcW w:w="1011" w:type="dxa"/>
            <w:vAlign w:val="center"/>
          </w:tcPr>
          <w:p w14:paraId="01CB4641"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Product testing</w:t>
            </w:r>
          </w:p>
        </w:tc>
        <w:tc>
          <w:tcPr>
            <w:tcW w:w="844" w:type="dxa"/>
            <w:vAlign w:val="center"/>
          </w:tcPr>
          <w:p w14:paraId="6E52CD41"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681" w:type="dxa"/>
            <w:gridSpan w:val="2"/>
            <w:vAlign w:val="center"/>
          </w:tcPr>
          <w:p w14:paraId="799925CE"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034C5609"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228D5709"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2350BDDB"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4472C4" w:themeFill="accent1"/>
            <w:vAlign w:val="center"/>
          </w:tcPr>
          <w:p w14:paraId="6B902CE8"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1517C2E2"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4B9C22A8"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3FEA569B"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1C094E67"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2C1193F2"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39656C2D"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02F3DC35" w14:textId="77777777" w:rsidR="008F30CB" w:rsidRPr="00025055" w:rsidRDefault="008F30CB" w:rsidP="000122E1">
            <w:pPr>
              <w:jc w:val="center"/>
              <w:rPr>
                <w:rFonts w:asciiTheme="majorHAnsi" w:hAnsiTheme="majorHAnsi" w:cstheme="majorHAnsi"/>
                <w:sz w:val="14"/>
                <w:szCs w:val="14"/>
              </w:rPr>
            </w:pPr>
          </w:p>
        </w:tc>
      </w:tr>
      <w:tr w:rsidR="008F30CB" w:rsidRPr="00025055" w14:paraId="15523AC5" w14:textId="77777777" w:rsidTr="000122E1">
        <w:trPr>
          <w:trHeight w:val="208"/>
          <w:jc w:val="center"/>
        </w:trPr>
        <w:tc>
          <w:tcPr>
            <w:tcW w:w="1032" w:type="dxa"/>
            <w:vMerge/>
            <w:vAlign w:val="center"/>
          </w:tcPr>
          <w:p w14:paraId="022BD8DE"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672B7D3C" w14:textId="77777777" w:rsidR="008F30CB" w:rsidRDefault="008F30CB" w:rsidP="000122E1">
            <w:pPr>
              <w:jc w:val="center"/>
              <w:rPr>
                <w:rFonts w:asciiTheme="majorHAnsi" w:hAnsiTheme="majorHAnsi" w:cstheme="majorHAnsi"/>
                <w:sz w:val="14"/>
                <w:szCs w:val="14"/>
              </w:rPr>
            </w:pPr>
          </w:p>
        </w:tc>
        <w:tc>
          <w:tcPr>
            <w:tcW w:w="1011" w:type="dxa"/>
            <w:vAlign w:val="center"/>
          </w:tcPr>
          <w:p w14:paraId="0A7056AC"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Collecting testing result</w:t>
            </w:r>
          </w:p>
        </w:tc>
        <w:tc>
          <w:tcPr>
            <w:tcW w:w="844" w:type="dxa"/>
            <w:vAlign w:val="center"/>
          </w:tcPr>
          <w:p w14:paraId="12B9AFDF"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5</w:t>
            </w:r>
          </w:p>
        </w:tc>
        <w:tc>
          <w:tcPr>
            <w:tcW w:w="681" w:type="dxa"/>
            <w:gridSpan w:val="2"/>
            <w:vAlign w:val="center"/>
          </w:tcPr>
          <w:p w14:paraId="789CB801"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F4BEED5"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0F162D96"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60DF7C8D"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8BA1BBD"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4472C4" w:themeFill="accent1"/>
            <w:vAlign w:val="center"/>
          </w:tcPr>
          <w:p w14:paraId="16C71ECB"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FFFFFF" w:themeFill="background1"/>
            <w:vAlign w:val="center"/>
          </w:tcPr>
          <w:p w14:paraId="6FF51268"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27D0169F"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75008888"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082C125"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2338661C"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45B20674"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59AE7884" w14:textId="77777777" w:rsidR="008F30CB" w:rsidRPr="00025055" w:rsidRDefault="008F30CB" w:rsidP="000122E1">
            <w:pPr>
              <w:jc w:val="center"/>
              <w:rPr>
                <w:rFonts w:asciiTheme="majorHAnsi" w:hAnsiTheme="majorHAnsi" w:cstheme="majorHAnsi"/>
                <w:sz w:val="14"/>
                <w:szCs w:val="14"/>
              </w:rPr>
            </w:pPr>
          </w:p>
        </w:tc>
      </w:tr>
      <w:tr w:rsidR="008F30CB" w:rsidRPr="00025055" w14:paraId="71E0FC91" w14:textId="77777777" w:rsidTr="000122E1">
        <w:trPr>
          <w:trHeight w:val="208"/>
          <w:jc w:val="center"/>
        </w:trPr>
        <w:tc>
          <w:tcPr>
            <w:tcW w:w="1032" w:type="dxa"/>
            <w:vMerge/>
            <w:vAlign w:val="center"/>
          </w:tcPr>
          <w:p w14:paraId="0EA550BD"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77172CD6" w14:textId="77777777" w:rsidR="008F30CB" w:rsidRDefault="008F30CB" w:rsidP="000122E1">
            <w:pPr>
              <w:jc w:val="center"/>
              <w:rPr>
                <w:rFonts w:asciiTheme="majorHAnsi" w:hAnsiTheme="majorHAnsi" w:cstheme="majorHAnsi"/>
                <w:sz w:val="14"/>
                <w:szCs w:val="14"/>
              </w:rPr>
            </w:pPr>
          </w:p>
        </w:tc>
        <w:tc>
          <w:tcPr>
            <w:tcW w:w="1011" w:type="dxa"/>
            <w:vAlign w:val="center"/>
          </w:tcPr>
          <w:p w14:paraId="4F200733"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write up</w:t>
            </w:r>
          </w:p>
        </w:tc>
        <w:tc>
          <w:tcPr>
            <w:tcW w:w="844" w:type="dxa"/>
            <w:vAlign w:val="center"/>
          </w:tcPr>
          <w:p w14:paraId="1AC11A4E"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10</w:t>
            </w:r>
          </w:p>
        </w:tc>
        <w:tc>
          <w:tcPr>
            <w:tcW w:w="681" w:type="dxa"/>
            <w:gridSpan w:val="2"/>
            <w:vAlign w:val="center"/>
          </w:tcPr>
          <w:p w14:paraId="7D1ACF97"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089AC8F9"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351CA856"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2772C7B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96423C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11BD458A" w14:textId="77777777" w:rsidR="008F30CB" w:rsidRPr="00025055" w:rsidRDefault="008F30CB" w:rsidP="000122E1">
            <w:pPr>
              <w:jc w:val="center"/>
              <w:rPr>
                <w:rFonts w:asciiTheme="majorHAnsi" w:hAnsiTheme="majorHAnsi" w:cstheme="majorHAnsi"/>
                <w:sz w:val="14"/>
                <w:szCs w:val="14"/>
              </w:rPr>
            </w:pPr>
          </w:p>
        </w:tc>
        <w:tc>
          <w:tcPr>
            <w:tcW w:w="835" w:type="dxa"/>
            <w:gridSpan w:val="3"/>
            <w:shd w:val="clear" w:color="auto" w:fill="4472C4" w:themeFill="accent1"/>
            <w:vAlign w:val="center"/>
          </w:tcPr>
          <w:p w14:paraId="2521741C" w14:textId="77777777" w:rsidR="008F30CB" w:rsidRPr="0047607C" w:rsidRDefault="008F30CB" w:rsidP="000122E1">
            <w:pPr>
              <w:jc w:val="center"/>
              <w:rPr>
                <w:rFonts w:asciiTheme="majorHAnsi" w:hAnsiTheme="majorHAnsi" w:cstheme="majorHAnsi"/>
                <w:color w:val="4472C4" w:themeColor="accent1"/>
                <w:sz w:val="14"/>
                <w:szCs w:val="14"/>
              </w:rPr>
            </w:pPr>
          </w:p>
        </w:tc>
        <w:tc>
          <w:tcPr>
            <w:tcW w:w="1300" w:type="dxa"/>
            <w:gridSpan w:val="2"/>
            <w:vAlign w:val="center"/>
          </w:tcPr>
          <w:p w14:paraId="0F7019C3"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5A98FB2C"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39E89CB4"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2BD07770"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782D98D" w14:textId="77777777" w:rsidR="008F30CB" w:rsidRPr="00025055" w:rsidRDefault="008F30CB" w:rsidP="000122E1">
            <w:pPr>
              <w:jc w:val="center"/>
              <w:rPr>
                <w:rFonts w:asciiTheme="majorHAnsi" w:hAnsiTheme="majorHAnsi" w:cstheme="majorHAnsi"/>
                <w:sz w:val="14"/>
                <w:szCs w:val="14"/>
              </w:rPr>
            </w:pPr>
          </w:p>
        </w:tc>
      </w:tr>
      <w:tr w:rsidR="008F30CB" w:rsidRPr="00025055" w14:paraId="223D399E" w14:textId="77777777" w:rsidTr="000122E1">
        <w:trPr>
          <w:trHeight w:val="208"/>
          <w:jc w:val="center"/>
        </w:trPr>
        <w:tc>
          <w:tcPr>
            <w:tcW w:w="1032" w:type="dxa"/>
            <w:vMerge/>
            <w:vAlign w:val="center"/>
          </w:tcPr>
          <w:p w14:paraId="5F463ABD" w14:textId="77777777" w:rsidR="008F30CB" w:rsidRPr="00025055" w:rsidRDefault="008F30CB" w:rsidP="000122E1">
            <w:pPr>
              <w:jc w:val="center"/>
              <w:rPr>
                <w:rFonts w:asciiTheme="majorHAnsi" w:hAnsiTheme="majorHAnsi" w:cstheme="majorHAnsi"/>
                <w:sz w:val="14"/>
                <w:szCs w:val="14"/>
              </w:rPr>
            </w:pPr>
          </w:p>
        </w:tc>
        <w:tc>
          <w:tcPr>
            <w:tcW w:w="1011" w:type="dxa"/>
            <w:vMerge w:val="restart"/>
            <w:vAlign w:val="center"/>
          </w:tcPr>
          <w:p w14:paraId="24484C70"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Carry out an evaluation of the final detection engine and identify areas of improvement and future work</w:t>
            </w:r>
          </w:p>
        </w:tc>
        <w:tc>
          <w:tcPr>
            <w:tcW w:w="1011" w:type="dxa"/>
            <w:vAlign w:val="center"/>
          </w:tcPr>
          <w:p w14:paraId="04A92E1F"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planning</w:t>
            </w:r>
          </w:p>
        </w:tc>
        <w:tc>
          <w:tcPr>
            <w:tcW w:w="844" w:type="dxa"/>
            <w:vAlign w:val="center"/>
          </w:tcPr>
          <w:p w14:paraId="695B0F09"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3</w:t>
            </w:r>
          </w:p>
        </w:tc>
        <w:tc>
          <w:tcPr>
            <w:tcW w:w="681" w:type="dxa"/>
            <w:gridSpan w:val="2"/>
            <w:vAlign w:val="center"/>
          </w:tcPr>
          <w:p w14:paraId="655CB9D0"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1514FD5"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17706E1B"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4F3CBF79"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88A719A"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22350953"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67B3699A"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ED7D31" w:themeFill="accent2"/>
            <w:vAlign w:val="center"/>
          </w:tcPr>
          <w:p w14:paraId="68E7187A" w14:textId="77777777" w:rsidR="008F30CB" w:rsidRPr="00025055" w:rsidRDefault="008F30CB" w:rsidP="000122E1">
            <w:pPr>
              <w:jc w:val="center"/>
              <w:rPr>
                <w:rFonts w:asciiTheme="majorHAnsi" w:hAnsiTheme="majorHAnsi" w:cstheme="majorHAnsi"/>
                <w:sz w:val="14"/>
                <w:szCs w:val="14"/>
              </w:rPr>
            </w:pPr>
          </w:p>
        </w:tc>
        <w:tc>
          <w:tcPr>
            <w:tcW w:w="877" w:type="dxa"/>
            <w:vAlign w:val="center"/>
          </w:tcPr>
          <w:p w14:paraId="04A2F0DE"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79FF2161"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4BB070F0"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4AE973D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790DD1F9" w14:textId="77777777" w:rsidR="008F30CB" w:rsidRPr="00025055" w:rsidRDefault="008F30CB" w:rsidP="000122E1">
            <w:pPr>
              <w:jc w:val="center"/>
              <w:rPr>
                <w:rFonts w:asciiTheme="majorHAnsi" w:hAnsiTheme="majorHAnsi" w:cstheme="majorHAnsi"/>
                <w:sz w:val="14"/>
                <w:szCs w:val="14"/>
              </w:rPr>
            </w:pPr>
          </w:p>
        </w:tc>
      </w:tr>
      <w:tr w:rsidR="008F30CB" w:rsidRPr="00025055" w14:paraId="495A20E9" w14:textId="77777777" w:rsidTr="000122E1">
        <w:trPr>
          <w:trHeight w:val="208"/>
          <w:jc w:val="center"/>
        </w:trPr>
        <w:tc>
          <w:tcPr>
            <w:tcW w:w="1032" w:type="dxa"/>
            <w:vMerge/>
            <w:vAlign w:val="center"/>
          </w:tcPr>
          <w:p w14:paraId="21D81521"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79AF4556" w14:textId="77777777" w:rsidR="008F30CB" w:rsidRDefault="008F30CB" w:rsidP="000122E1">
            <w:pPr>
              <w:jc w:val="center"/>
              <w:rPr>
                <w:rFonts w:asciiTheme="majorHAnsi" w:hAnsiTheme="majorHAnsi" w:cstheme="majorHAnsi"/>
                <w:sz w:val="14"/>
                <w:szCs w:val="14"/>
              </w:rPr>
            </w:pPr>
          </w:p>
        </w:tc>
        <w:tc>
          <w:tcPr>
            <w:tcW w:w="1011" w:type="dxa"/>
            <w:vAlign w:val="center"/>
          </w:tcPr>
          <w:p w14:paraId="5403F6D7"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Results analysis</w:t>
            </w:r>
          </w:p>
        </w:tc>
        <w:tc>
          <w:tcPr>
            <w:tcW w:w="844" w:type="dxa"/>
            <w:vAlign w:val="center"/>
          </w:tcPr>
          <w:p w14:paraId="37218706"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8</w:t>
            </w:r>
          </w:p>
        </w:tc>
        <w:tc>
          <w:tcPr>
            <w:tcW w:w="681" w:type="dxa"/>
            <w:gridSpan w:val="2"/>
            <w:vAlign w:val="center"/>
          </w:tcPr>
          <w:p w14:paraId="1C45C0C2"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B008235"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1D8FF9C8"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376E2EEB"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190ACF3B"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4EBCC673"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3B161693"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596CD559" w14:textId="77777777" w:rsidR="008F30CB" w:rsidRPr="00025055" w:rsidRDefault="008F30CB" w:rsidP="000122E1">
            <w:pPr>
              <w:jc w:val="center"/>
              <w:rPr>
                <w:rFonts w:asciiTheme="majorHAnsi" w:hAnsiTheme="majorHAnsi" w:cstheme="majorHAnsi"/>
                <w:sz w:val="14"/>
                <w:szCs w:val="14"/>
              </w:rPr>
            </w:pPr>
          </w:p>
        </w:tc>
        <w:tc>
          <w:tcPr>
            <w:tcW w:w="877" w:type="dxa"/>
            <w:shd w:val="clear" w:color="auto" w:fill="ED7D31" w:themeFill="accent2"/>
            <w:vAlign w:val="center"/>
          </w:tcPr>
          <w:p w14:paraId="3F41B044"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561400FC"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5876AD0B"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5BD9759B"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4081A9C1" w14:textId="77777777" w:rsidR="008F30CB" w:rsidRPr="00025055" w:rsidRDefault="008F30CB" w:rsidP="000122E1">
            <w:pPr>
              <w:jc w:val="center"/>
              <w:rPr>
                <w:rFonts w:asciiTheme="majorHAnsi" w:hAnsiTheme="majorHAnsi" w:cstheme="majorHAnsi"/>
                <w:sz w:val="14"/>
                <w:szCs w:val="14"/>
              </w:rPr>
            </w:pPr>
          </w:p>
        </w:tc>
      </w:tr>
      <w:tr w:rsidR="008F30CB" w:rsidRPr="00025055" w14:paraId="44F256B9" w14:textId="77777777" w:rsidTr="000122E1">
        <w:trPr>
          <w:trHeight w:val="208"/>
          <w:jc w:val="center"/>
        </w:trPr>
        <w:tc>
          <w:tcPr>
            <w:tcW w:w="1032" w:type="dxa"/>
            <w:vMerge/>
            <w:vAlign w:val="center"/>
          </w:tcPr>
          <w:p w14:paraId="21AD75A5"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1686FD1B" w14:textId="77777777" w:rsidR="008F30CB" w:rsidRDefault="008F30CB" w:rsidP="000122E1">
            <w:pPr>
              <w:jc w:val="center"/>
              <w:rPr>
                <w:rFonts w:asciiTheme="majorHAnsi" w:hAnsiTheme="majorHAnsi" w:cstheme="majorHAnsi"/>
                <w:sz w:val="14"/>
                <w:szCs w:val="14"/>
              </w:rPr>
            </w:pPr>
          </w:p>
        </w:tc>
        <w:tc>
          <w:tcPr>
            <w:tcW w:w="1011" w:type="dxa"/>
            <w:vAlign w:val="center"/>
          </w:tcPr>
          <w:p w14:paraId="53A8B732"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Evaluation of results</w:t>
            </w:r>
          </w:p>
        </w:tc>
        <w:tc>
          <w:tcPr>
            <w:tcW w:w="844" w:type="dxa"/>
            <w:vAlign w:val="center"/>
          </w:tcPr>
          <w:p w14:paraId="0A88D076"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8</w:t>
            </w:r>
          </w:p>
        </w:tc>
        <w:tc>
          <w:tcPr>
            <w:tcW w:w="681" w:type="dxa"/>
            <w:gridSpan w:val="2"/>
            <w:vAlign w:val="center"/>
          </w:tcPr>
          <w:p w14:paraId="3DB1E36F"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C6EE560"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75627BB9"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5E315F1E"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71AE5EE"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4DF3A1BE"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1690DE67"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4EB0C9DE"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ED7D31" w:themeFill="accent2"/>
            <w:vAlign w:val="center"/>
          </w:tcPr>
          <w:p w14:paraId="6F3D292E"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1861BA42"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783322DB"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5CCD2431" w14:textId="77777777" w:rsidR="008F30CB" w:rsidRPr="00025055" w:rsidRDefault="008F30CB" w:rsidP="000122E1">
            <w:pPr>
              <w:jc w:val="center"/>
              <w:rPr>
                <w:rFonts w:asciiTheme="majorHAnsi" w:hAnsiTheme="majorHAnsi" w:cstheme="majorHAnsi"/>
                <w:sz w:val="14"/>
                <w:szCs w:val="14"/>
              </w:rPr>
            </w:pPr>
          </w:p>
        </w:tc>
      </w:tr>
      <w:tr w:rsidR="008F30CB" w:rsidRPr="00025055" w14:paraId="3599BC24" w14:textId="77777777" w:rsidTr="000122E1">
        <w:trPr>
          <w:trHeight w:val="208"/>
          <w:jc w:val="center"/>
        </w:trPr>
        <w:tc>
          <w:tcPr>
            <w:tcW w:w="1032" w:type="dxa"/>
            <w:vMerge/>
            <w:vAlign w:val="center"/>
          </w:tcPr>
          <w:p w14:paraId="1FF5D8C4"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35899DB6" w14:textId="77777777" w:rsidR="008F30CB" w:rsidRDefault="008F30CB" w:rsidP="000122E1">
            <w:pPr>
              <w:jc w:val="center"/>
              <w:rPr>
                <w:rFonts w:asciiTheme="majorHAnsi" w:hAnsiTheme="majorHAnsi" w:cstheme="majorHAnsi"/>
                <w:sz w:val="14"/>
                <w:szCs w:val="14"/>
              </w:rPr>
            </w:pPr>
          </w:p>
        </w:tc>
        <w:tc>
          <w:tcPr>
            <w:tcW w:w="1011" w:type="dxa"/>
            <w:vAlign w:val="center"/>
          </w:tcPr>
          <w:p w14:paraId="7B742608"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Identification of areas of improvement</w:t>
            </w:r>
          </w:p>
        </w:tc>
        <w:tc>
          <w:tcPr>
            <w:tcW w:w="844" w:type="dxa"/>
            <w:vAlign w:val="center"/>
          </w:tcPr>
          <w:p w14:paraId="31E3F5B8"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8</w:t>
            </w:r>
          </w:p>
        </w:tc>
        <w:tc>
          <w:tcPr>
            <w:tcW w:w="681" w:type="dxa"/>
            <w:gridSpan w:val="2"/>
            <w:vAlign w:val="center"/>
          </w:tcPr>
          <w:p w14:paraId="11567494"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CC31859"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2389EC38"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7D37EAAB"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532A984"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639E0F7B"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41C4DC6B"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3848BC94" w14:textId="77777777" w:rsidR="008F30CB" w:rsidRPr="00025055" w:rsidRDefault="008F30CB" w:rsidP="000122E1">
            <w:pPr>
              <w:jc w:val="center"/>
              <w:rPr>
                <w:rFonts w:asciiTheme="majorHAnsi" w:hAnsiTheme="majorHAnsi" w:cstheme="majorHAnsi"/>
                <w:sz w:val="14"/>
                <w:szCs w:val="14"/>
              </w:rPr>
            </w:pPr>
          </w:p>
        </w:tc>
        <w:tc>
          <w:tcPr>
            <w:tcW w:w="423" w:type="dxa"/>
            <w:shd w:val="clear" w:color="auto" w:fill="ED7D31" w:themeFill="accent2"/>
            <w:vAlign w:val="center"/>
          </w:tcPr>
          <w:p w14:paraId="59774D16" w14:textId="77777777" w:rsidR="008F30CB" w:rsidRPr="00025055" w:rsidRDefault="008F30CB" w:rsidP="000122E1">
            <w:pPr>
              <w:jc w:val="center"/>
              <w:rPr>
                <w:rFonts w:asciiTheme="majorHAnsi" w:hAnsiTheme="majorHAnsi" w:cstheme="majorHAnsi"/>
                <w:sz w:val="14"/>
                <w:szCs w:val="14"/>
              </w:rPr>
            </w:pPr>
          </w:p>
        </w:tc>
        <w:tc>
          <w:tcPr>
            <w:tcW w:w="593" w:type="dxa"/>
            <w:gridSpan w:val="2"/>
            <w:vAlign w:val="center"/>
          </w:tcPr>
          <w:p w14:paraId="50D51E3B"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1AF5A417"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5CA4B3FC" w14:textId="77777777" w:rsidR="008F30CB" w:rsidRPr="00025055" w:rsidRDefault="008F30CB" w:rsidP="000122E1">
            <w:pPr>
              <w:jc w:val="center"/>
              <w:rPr>
                <w:rFonts w:asciiTheme="majorHAnsi" w:hAnsiTheme="majorHAnsi" w:cstheme="majorHAnsi"/>
                <w:sz w:val="14"/>
                <w:szCs w:val="14"/>
              </w:rPr>
            </w:pPr>
          </w:p>
        </w:tc>
      </w:tr>
      <w:tr w:rsidR="008F30CB" w:rsidRPr="00025055" w14:paraId="0C08E99A" w14:textId="77777777" w:rsidTr="000122E1">
        <w:trPr>
          <w:trHeight w:val="208"/>
          <w:jc w:val="center"/>
        </w:trPr>
        <w:tc>
          <w:tcPr>
            <w:tcW w:w="1032" w:type="dxa"/>
            <w:vMerge/>
            <w:vAlign w:val="center"/>
          </w:tcPr>
          <w:p w14:paraId="65D372A3" w14:textId="77777777" w:rsidR="008F30CB" w:rsidRPr="00025055" w:rsidRDefault="008F30CB" w:rsidP="000122E1">
            <w:pPr>
              <w:jc w:val="center"/>
              <w:rPr>
                <w:rFonts w:asciiTheme="majorHAnsi" w:hAnsiTheme="majorHAnsi" w:cstheme="majorHAnsi"/>
                <w:sz w:val="14"/>
                <w:szCs w:val="14"/>
              </w:rPr>
            </w:pPr>
          </w:p>
        </w:tc>
        <w:tc>
          <w:tcPr>
            <w:tcW w:w="1011" w:type="dxa"/>
            <w:vMerge/>
            <w:vAlign w:val="center"/>
          </w:tcPr>
          <w:p w14:paraId="7BE1D4F1" w14:textId="77777777" w:rsidR="008F30CB" w:rsidRDefault="008F30CB" w:rsidP="000122E1">
            <w:pPr>
              <w:jc w:val="center"/>
              <w:rPr>
                <w:rFonts w:asciiTheme="majorHAnsi" w:hAnsiTheme="majorHAnsi" w:cstheme="majorHAnsi"/>
                <w:sz w:val="14"/>
                <w:szCs w:val="14"/>
              </w:rPr>
            </w:pPr>
          </w:p>
        </w:tc>
        <w:tc>
          <w:tcPr>
            <w:tcW w:w="1011" w:type="dxa"/>
            <w:vAlign w:val="center"/>
          </w:tcPr>
          <w:p w14:paraId="21B319D0"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Chapter write up</w:t>
            </w:r>
          </w:p>
        </w:tc>
        <w:tc>
          <w:tcPr>
            <w:tcW w:w="844" w:type="dxa"/>
            <w:vAlign w:val="center"/>
          </w:tcPr>
          <w:p w14:paraId="6EF20891" w14:textId="77777777" w:rsidR="008F30CB" w:rsidRPr="00025055" w:rsidRDefault="008F30CB" w:rsidP="000122E1">
            <w:pPr>
              <w:jc w:val="center"/>
              <w:rPr>
                <w:rFonts w:asciiTheme="majorHAnsi" w:hAnsiTheme="majorHAnsi" w:cstheme="majorHAnsi"/>
                <w:sz w:val="14"/>
                <w:szCs w:val="14"/>
              </w:rPr>
            </w:pPr>
            <w:r>
              <w:rPr>
                <w:rFonts w:asciiTheme="majorHAnsi" w:hAnsiTheme="majorHAnsi" w:cstheme="majorHAnsi"/>
                <w:sz w:val="14"/>
                <w:szCs w:val="14"/>
              </w:rPr>
              <w:t>15</w:t>
            </w:r>
          </w:p>
        </w:tc>
        <w:tc>
          <w:tcPr>
            <w:tcW w:w="681" w:type="dxa"/>
            <w:gridSpan w:val="2"/>
            <w:vAlign w:val="center"/>
          </w:tcPr>
          <w:p w14:paraId="563F91DE"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5FCBE0C4"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2B7AA75B"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1B7313F8"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8D1D6A1"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1523A78C"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13DF5D29"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7B05A351"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225747D3" w14:textId="77777777" w:rsidR="008F30CB" w:rsidRPr="00025055" w:rsidRDefault="008F30CB" w:rsidP="000122E1">
            <w:pPr>
              <w:jc w:val="center"/>
              <w:rPr>
                <w:rFonts w:asciiTheme="majorHAnsi" w:hAnsiTheme="majorHAnsi" w:cstheme="majorHAnsi"/>
                <w:sz w:val="14"/>
                <w:szCs w:val="14"/>
              </w:rPr>
            </w:pPr>
          </w:p>
        </w:tc>
        <w:tc>
          <w:tcPr>
            <w:tcW w:w="593" w:type="dxa"/>
            <w:gridSpan w:val="2"/>
            <w:shd w:val="clear" w:color="auto" w:fill="ED7D31" w:themeFill="accent2"/>
            <w:vAlign w:val="center"/>
          </w:tcPr>
          <w:p w14:paraId="096B24A0" w14:textId="77777777" w:rsidR="008F30CB" w:rsidRPr="00025055" w:rsidRDefault="008F30CB" w:rsidP="000122E1">
            <w:pPr>
              <w:jc w:val="center"/>
              <w:rPr>
                <w:rFonts w:asciiTheme="majorHAnsi" w:hAnsiTheme="majorHAnsi" w:cstheme="majorHAnsi"/>
                <w:sz w:val="14"/>
                <w:szCs w:val="14"/>
              </w:rPr>
            </w:pPr>
          </w:p>
        </w:tc>
        <w:tc>
          <w:tcPr>
            <w:tcW w:w="851" w:type="dxa"/>
            <w:gridSpan w:val="3"/>
            <w:vAlign w:val="center"/>
          </w:tcPr>
          <w:p w14:paraId="6E68BFBA" w14:textId="77777777" w:rsidR="008F30CB" w:rsidRPr="00025055" w:rsidRDefault="008F30CB" w:rsidP="000122E1">
            <w:pPr>
              <w:jc w:val="center"/>
              <w:rPr>
                <w:rFonts w:asciiTheme="majorHAnsi" w:hAnsiTheme="majorHAnsi" w:cstheme="majorHAnsi"/>
                <w:sz w:val="14"/>
                <w:szCs w:val="14"/>
              </w:rPr>
            </w:pPr>
          </w:p>
        </w:tc>
        <w:tc>
          <w:tcPr>
            <w:tcW w:w="949" w:type="dxa"/>
            <w:vAlign w:val="center"/>
          </w:tcPr>
          <w:p w14:paraId="439025DA" w14:textId="77777777" w:rsidR="008F30CB" w:rsidRPr="00025055" w:rsidRDefault="008F30CB" w:rsidP="000122E1">
            <w:pPr>
              <w:jc w:val="center"/>
              <w:rPr>
                <w:rFonts w:asciiTheme="majorHAnsi" w:hAnsiTheme="majorHAnsi" w:cstheme="majorHAnsi"/>
                <w:sz w:val="14"/>
                <w:szCs w:val="14"/>
              </w:rPr>
            </w:pPr>
          </w:p>
        </w:tc>
      </w:tr>
      <w:tr w:rsidR="008F30CB" w:rsidRPr="00025055" w14:paraId="7B078525" w14:textId="77777777" w:rsidTr="000122E1">
        <w:trPr>
          <w:trHeight w:val="208"/>
          <w:jc w:val="center"/>
        </w:trPr>
        <w:tc>
          <w:tcPr>
            <w:tcW w:w="1032" w:type="dxa"/>
            <w:vMerge/>
            <w:vAlign w:val="center"/>
          </w:tcPr>
          <w:p w14:paraId="4CF65E69" w14:textId="77777777" w:rsidR="008F30CB" w:rsidRPr="00025055" w:rsidRDefault="008F30CB" w:rsidP="000122E1">
            <w:pPr>
              <w:jc w:val="center"/>
              <w:rPr>
                <w:rFonts w:asciiTheme="majorHAnsi" w:hAnsiTheme="majorHAnsi" w:cstheme="majorHAnsi"/>
                <w:sz w:val="14"/>
                <w:szCs w:val="14"/>
              </w:rPr>
            </w:pPr>
          </w:p>
        </w:tc>
        <w:tc>
          <w:tcPr>
            <w:tcW w:w="1011" w:type="dxa"/>
            <w:vAlign w:val="center"/>
          </w:tcPr>
          <w:p w14:paraId="2290B518" w14:textId="77777777" w:rsidR="008F30CB" w:rsidRDefault="008F30CB" w:rsidP="000122E1">
            <w:pPr>
              <w:jc w:val="center"/>
              <w:rPr>
                <w:rFonts w:asciiTheme="majorHAnsi" w:hAnsiTheme="majorHAnsi" w:cstheme="majorHAnsi"/>
                <w:sz w:val="14"/>
                <w:szCs w:val="14"/>
              </w:rPr>
            </w:pPr>
            <w:r>
              <w:rPr>
                <w:rFonts w:asciiTheme="majorHAnsi" w:hAnsiTheme="majorHAnsi" w:cstheme="majorHAnsi"/>
                <w:sz w:val="14"/>
                <w:szCs w:val="14"/>
              </w:rPr>
              <w:t>Report and product submission</w:t>
            </w:r>
          </w:p>
        </w:tc>
        <w:tc>
          <w:tcPr>
            <w:tcW w:w="1011" w:type="dxa"/>
            <w:vAlign w:val="center"/>
          </w:tcPr>
          <w:p w14:paraId="2480101E" w14:textId="77777777" w:rsidR="008F30CB" w:rsidRDefault="008F30CB" w:rsidP="000122E1">
            <w:pPr>
              <w:jc w:val="center"/>
              <w:rPr>
                <w:rFonts w:asciiTheme="majorHAnsi" w:hAnsiTheme="majorHAnsi" w:cstheme="majorHAnsi"/>
                <w:sz w:val="14"/>
                <w:szCs w:val="14"/>
              </w:rPr>
            </w:pPr>
          </w:p>
        </w:tc>
        <w:tc>
          <w:tcPr>
            <w:tcW w:w="844" w:type="dxa"/>
            <w:vAlign w:val="center"/>
          </w:tcPr>
          <w:p w14:paraId="5FF723CA" w14:textId="77777777" w:rsidR="008F30CB" w:rsidRDefault="008F30CB" w:rsidP="000122E1">
            <w:pPr>
              <w:jc w:val="center"/>
              <w:rPr>
                <w:rFonts w:asciiTheme="majorHAnsi" w:hAnsiTheme="majorHAnsi" w:cstheme="majorHAnsi"/>
                <w:sz w:val="14"/>
                <w:szCs w:val="14"/>
              </w:rPr>
            </w:pPr>
          </w:p>
        </w:tc>
        <w:tc>
          <w:tcPr>
            <w:tcW w:w="681" w:type="dxa"/>
            <w:gridSpan w:val="2"/>
            <w:vAlign w:val="center"/>
          </w:tcPr>
          <w:p w14:paraId="2724F4DF"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4FD2C57C" w14:textId="77777777" w:rsidR="008F30CB" w:rsidRPr="00025055" w:rsidRDefault="008F30CB" w:rsidP="000122E1">
            <w:pPr>
              <w:jc w:val="center"/>
              <w:rPr>
                <w:rFonts w:asciiTheme="majorHAnsi" w:hAnsiTheme="majorHAnsi" w:cstheme="majorHAnsi"/>
                <w:sz w:val="14"/>
                <w:szCs w:val="14"/>
              </w:rPr>
            </w:pPr>
          </w:p>
        </w:tc>
        <w:tc>
          <w:tcPr>
            <w:tcW w:w="603" w:type="dxa"/>
            <w:vAlign w:val="center"/>
          </w:tcPr>
          <w:p w14:paraId="63EF01E8" w14:textId="77777777" w:rsidR="008F30CB" w:rsidRPr="00025055" w:rsidRDefault="008F30CB" w:rsidP="000122E1">
            <w:pPr>
              <w:jc w:val="center"/>
              <w:rPr>
                <w:rFonts w:asciiTheme="majorHAnsi" w:hAnsiTheme="majorHAnsi" w:cstheme="majorHAnsi"/>
                <w:sz w:val="14"/>
                <w:szCs w:val="14"/>
              </w:rPr>
            </w:pPr>
          </w:p>
        </w:tc>
        <w:tc>
          <w:tcPr>
            <w:tcW w:w="503" w:type="dxa"/>
            <w:gridSpan w:val="2"/>
            <w:vAlign w:val="center"/>
          </w:tcPr>
          <w:p w14:paraId="632915A5"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3A303827" w14:textId="77777777" w:rsidR="008F30CB" w:rsidRPr="00025055" w:rsidRDefault="008F30CB" w:rsidP="000122E1">
            <w:pPr>
              <w:jc w:val="center"/>
              <w:rPr>
                <w:rFonts w:asciiTheme="majorHAnsi" w:hAnsiTheme="majorHAnsi" w:cstheme="majorHAnsi"/>
                <w:sz w:val="14"/>
                <w:szCs w:val="14"/>
              </w:rPr>
            </w:pPr>
          </w:p>
        </w:tc>
        <w:tc>
          <w:tcPr>
            <w:tcW w:w="846" w:type="dxa"/>
            <w:gridSpan w:val="2"/>
            <w:vAlign w:val="center"/>
          </w:tcPr>
          <w:p w14:paraId="66E70882" w14:textId="77777777" w:rsidR="008F30CB" w:rsidRPr="00025055" w:rsidRDefault="008F30CB" w:rsidP="000122E1">
            <w:pPr>
              <w:jc w:val="center"/>
              <w:rPr>
                <w:rFonts w:asciiTheme="majorHAnsi" w:hAnsiTheme="majorHAnsi" w:cstheme="majorHAnsi"/>
                <w:sz w:val="14"/>
                <w:szCs w:val="14"/>
              </w:rPr>
            </w:pPr>
          </w:p>
        </w:tc>
        <w:tc>
          <w:tcPr>
            <w:tcW w:w="412" w:type="dxa"/>
            <w:gridSpan w:val="2"/>
            <w:vAlign w:val="center"/>
          </w:tcPr>
          <w:p w14:paraId="483E42FC" w14:textId="77777777" w:rsidR="008F30CB" w:rsidRPr="00025055" w:rsidRDefault="008F30CB" w:rsidP="000122E1">
            <w:pPr>
              <w:jc w:val="center"/>
              <w:rPr>
                <w:rFonts w:asciiTheme="majorHAnsi" w:hAnsiTheme="majorHAnsi" w:cstheme="majorHAnsi"/>
                <w:sz w:val="14"/>
                <w:szCs w:val="14"/>
              </w:rPr>
            </w:pPr>
          </w:p>
        </w:tc>
        <w:tc>
          <w:tcPr>
            <w:tcW w:w="1300" w:type="dxa"/>
            <w:gridSpan w:val="2"/>
            <w:vAlign w:val="center"/>
          </w:tcPr>
          <w:p w14:paraId="179C9CA2" w14:textId="77777777" w:rsidR="008F30CB" w:rsidRPr="00025055" w:rsidRDefault="008F30CB" w:rsidP="000122E1">
            <w:pPr>
              <w:jc w:val="center"/>
              <w:rPr>
                <w:rFonts w:asciiTheme="majorHAnsi" w:hAnsiTheme="majorHAnsi" w:cstheme="majorHAnsi"/>
                <w:sz w:val="14"/>
                <w:szCs w:val="14"/>
              </w:rPr>
            </w:pPr>
          </w:p>
        </w:tc>
        <w:tc>
          <w:tcPr>
            <w:tcW w:w="423" w:type="dxa"/>
            <w:vAlign w:val="center"/>
          </w:tcPr>
          <w:p w14:paraId="6E31B995" w14:textId="77777777" w:rsidR="008F30CB" w:rsidRPr="00025055" w:rsidRDefault="008F30CB" w:rsidP="000122E1">
            <w:pPr>
              <w:jc w:val="center"/>
              <w:rPr>
                <w:rFonts w:asciiTheme="majorHAnsi" w:hAnsiTheme="majorHAnsi" w:cstheme="majorHAnsi"/>
                <w:sz w:val="14"/>
                <w:szCs w:val="14"/>
              </w:rPr>
            </w:pPr>
          </w:p>
        </w:tc>
        <w:tc>
          <w:tcPr>
            <w:tcW w:w="593" w:type="dxa"/>
            <w:gridSpan w:val="2"/>
            <w:shd w:val="clear" w:color="auto" w:fill="FFFFFF" w:themeFill="background1"/>
            <w:vAlign w:val="center"/>
          </w:tcPr>
          <w:p w14:paraId="04A974F4" w14:textId="77777777" w:rsidR="008F30CB" w:rsidRPr="00025055" w:rsidRDefault="008F30CB" w:rsidP="000122E1">
            <w:pPr>
              <w:jc w:val="center"/>
              <w:rPr>
                <w:rFonts w:asciiTheme="majorHAnsi" w:hAnsiTheme="majorHAnsi" w:cstheme="majorHAnsi"/>
                <w:sz w:val="14"/>
                <w:szCs w:val="14"/>
              </w:rPr>
            </w:pPr>
          </w:p>
        </w:tc>
        <w:tc>
          <w:tcPr>
            <w:tcW w:w="851" w:type="dxa"/>
            <w:gridSpan w:val="3"/>
            <w:shd w:val="clear" w:color="auto" w:fill="000000" w:themeFill="text1"/>
            <w:vAlign w:val="center"/>
          </w:tcPr>
          <w:p w14:paraId="73F876CD" w14:textId="77777777" w:rsidR="008F30CB" w:rsidRPr="00025055" w:rsidRDefault="008F30CB" w:rsidP="000122E1">
            <w:pPr>
              <w:jc w:val="center"/>
              <w:rPr>
                <w:rFonts w:asciiTheme="majorHAnsi" w:hAnsiTheme="majorHAnsi" w:cstheme="majorHAnsi"/>
                <w:sz w:val="14"/>
                <w:szCs w:val="14"/>
              </w:rPr>
            </w:pPr>
            <w:r w:rsidRPr="00445953">
              <w:rPr>
                <w:rFonts w:asciiTheme="majorHAnsi" w:hAnsiTheme="majorHAnsi" w:cstheme="majorHAnsi"/>
                <w:sz w:val="14"/>
                <w:szCs w:val="14"/>
              </w:rPr>
              <w:t>Submission</w:t>
            </w:r>
          </w:p>
        </w:tc>
        <w:tc>
          <w:tcPr>
            <w:tcW w:w="949" w:type="dxa"/>
            <w:vAlign w:val="center"/>
          </w:tcPr>
          <w:p w14:paraId="1DF27F3A" w14:textId="77777777" w:rsidR="008F30CB" w:rsidRPr="00025055" w:rsidRDefault="008F30CB" w:rsidP="000122E1">
            <w:pPr>
              <w:jc w:val="center"/>
              <w:rPr>
                <w:rFonts w:asciiTheme="majorHAnsi" w:hAnsiTheme="majorHAnsi" w:cstheme="majorHAnsi"/>
                <w:sz w:val="14"/>
                <w:szCs w:val="14"/>
              </w:rPr>
            </w:pPr>
          </w:p>
        </w:tc>
      </w:tr>
    </w:tbl>
    <w:p w14:paraId="6A8BDBAB" w14:textId="77777777" w:rsidR="008F30CB" w:rsidRPr="00475C62" w:rsidRDefault="008F30CB" w:rsidP="008F30CB">
      <w:pPr>
        <w:spacing w:after="0"/>
        <w:rPr>
          <w:rFonts w:asciiTheme="majorHAnsi" w:hAnsiTheme="majorHAnsi" w:cstheme="majorHAnsi"/>
          <w:b/>
          <w:bCs/>
          <w:sz w:val="16"/>
          <w:szCs w:val="16"/>
        </w:rPr>
      </w:pPr>
    </w:p>
    <w:p w14:paraId="391FAD18" w14:textId="77777777" w:rsidR="005042FC" w:rsidRPr="005042FC" w:rsidRDefault="005042FC" w:rsidP="005042FC"/>
    <w:p w14:paraId="3B055C1B" w14:textId="77777777" w:rsidR="005042FC" w:rsidRPr="005042FC" w:rsidRDefault="005042FC" w:rsidP="005042FC"/>
    <w:p w14:paraId="540471B2" w14:textId="407C50A2" w:rsidR="003547BD" w:rsidRDefault="00775940" w:rsidP="00775940">
      <w:pPr>
        <w:pStyle w:val="Heading1"/>
        <w:rPr>
          <w:color w:val="0070C0"/>
        </w:rPr>
      </w:pPr>
      <w:bookmarkStart w:id="337" w:name="_Toc80891502"/>
      <w:r>
        <w:rPr>
          <w:color w:val="0070C0"/>
        </w:rPr>
        <w:t>Appendix B: Project Initiation Document (PID)</w:t>
      </w:r>
      <w:bookmarkEnd w:id="337"/>
    </w:p>
    <w:p w14:paraId="7C2E22AD" w14:textId="77777777" w:rsidR="00040FDD" w:rsidRPr="00040FDD" w:rsidRDefault="00040FDD" w:rsidP="00040FDD"/>
    <w:p w14:paraId="34258E82" w14:textId="77777777" w:rsidR="00E514DA" w:rsidRPr="00C2004C" w:rsidRDefault="00E514DA" w:rsidP="00E514DA">
      <w:pPr>
        <w:jc w:val="center"/>
        <w:rPr>
          <w:b/>
          <w:sz w:val="16"/>
          <w:szCs w:val="16"/>
        </w:rPr>
      </w:pPr>
      <w:r w:rsidRPr="00C2004C">
        <w:rPr>
          <w:b/>
          <w:sz w:val="16"/>
          <w:szCs w:val="16"/>
        </w:rPr>
        <w:t>KV6003– Individual Project</w:t>
      </w:r>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2430"/>
        <w:gridCol w:w="2547"/>
        <w:gridCol w:w="2977"/>
      </w:tblGrid>
      <w:tr w:rsidR="00E514DA" w:rsidRPr="00C2004C" w14:paraId="02DEC265" w14:textId="77777777" w:rsidTr="000122E1">
        <w:tc>
          <w:tcPr>
            <w:tcW w:w="1368" w:type="dxa"/>
          </w:tcPr>
          <w:p w14:paraId="1FD8D125" w14:textId="77777777" w:rsidR="00E514DA" w:rsidRPr="00C2004C" w:rsidRDefault="00E514DA" w:rsidP="000122E1">
            <w:pPr>
              <w:ind w:left="90"/>
              <w:rPr>
                <w:b/>
                <w:sz w:val="16"/>
                <w:szCs w:val="16"/>
              </w:rPr>
            </w:pPr>
          </w:p>
          <w:p w14:paraId="5BDC2998" w14:textId="77777777" w:rsidR="00E514DA" w:rsidRPr="00C2004C" w:rsidRDefault="00E514DA" w:rsidP="000122E1">
            <w:pPr>
              <w:pStyle w:val="BodyTextIndent"/>
              <w:rPr>
                <w:b/>
                <w:sz w:val="16"/>
                <w:szCs w:val="16"/>
              </w:rPr>
            </w:pPr>
            <w:r w:rsidRPr="00C2004C">
              <w:rPr>
                <w:sz w:val="16"/>
                <w:szCs w:val="16"/>
              </w:rPr>
              <w:t>Student</w:t>
            </w:r>
            <w:r w:rsidRPr="00C2004C">
              <w:rPr>
                <w:sz w:val="16"/>
                <w:szCs w:val="16"/>
              </w:rPr>
              <w:br/>
              <w:t>Name</w:t>
            </w:r>
            <w:r w:rsidRPr="00C2004C">
              <w:rPr>
                <w:sz w:val="16"/>
                <w:szCs w:val="16"/>
              </w:rPr>
              <w:br/>
            </w:r>
          </w:p>
        </w:tc>
        <w:tc>
          <w:tcPr>
            <w:tcW w:w="2430" w:type="dxa"/>
          </w:tcPr>
          <w:p w14:paraId="28348C0E" w14:textId="77777777" w:rsidR="00E514DA" w:rsidRPr="00C2004C" w:rsidRDefault="00E514DA" w:rsidP="000122E1">
            <w:pPr>
              <w:rPr>
                <w:b/>
                <w:sz w:val="16"/>
                <w:szCs w:val="16"/>
              </w:rPr>
            </w:pPr>
            <w:r w:rsidRPr="00C2004C">
              <w:rPr>
                <w:b/>
                <w:sz w:val="16"/>
                <w:szCs w:val="16"/>
              </w:rPr>
              <w:t>Family Name</w:t>
            </w:r>
          </w:p>
          <w:p w14:paraId="02EDB4C7" w14:textId="77777777" w:rsidR="00E514DA" w:rsidRPr="00C2004C" w:rsidRDefault="00E514DA" w:rsidP="000122E1">
            <w:pPr>
              <w:rPr>
                <w:b/>
                <w:sz w:val="16"/>
                <w:szCs w:val="16"/>
              </w:rPr>
            </w:pPr>
            <w:r w:rsidRPr="00C2004C">
              <w:rPr>
                <w:b/>
                <w:sz w:val="16"/>
                <w:szCs w:val="16"/>
              </w:rPr>
              <w:t>Neagu</w:t>
            </w:r>
          </w:p>
        </w:tc>
        <w:tc>
          <w:tcPr>
            <w:tcW w:w="2547" w:type="dxa"/>
          </w:tcPr>
          <w:p w14:paraId="743CF8E7" w14:textId="77777777" w:rsidR="00E514DA" w:rsidRPr="00C2004C" w:rsidRDefault="00E514DA" w:rsidP="000122E1">
            <w:pPr>
              <w:ind w:left="96"/>
              <w:rPr>
                <w:b/>
                <w:sz w:val="16"/>
                <w:szCs w:val="16"/>
              </w:rPr>
            </w:pPr>
            <w:r w:rsidRPr="00C2004C">
              <w:rPr>
                <w:b/>
                <w:sz w:val="16"/>
                <w:szCs w:val="16"/>
              </w:rPr>
              <w:t>Other names</w:t>
            </w:r>
          </w:p>
          <w:p w14:paraId="6225A21D" w14:textId="77777777" w:rsidR="00E514DA" w:rsidRPr="00C2004C" w:rsidRDefault="00E514DA" w:rsidP="000122E1">
            <w:pPr>
              <w:ind w:left="96"/>
              <w:rPr>
                <w:b/>
                <w:sz w:val="16"/>
                <w:szCs w:val="16"/>
              </w:rPr>
            </w:pPr>
            <w:r w:rsidRPr="00C2004C">
              <w:rPr>
                <w:b/>
                <w:sz w:val="16"/>
                <w:szCs w:val="16"/>
              </w:rPr>
              <w:t>Alexandru-Adonis</w:t>
            </w:r>
          </w:p>
        </w:tc>
        <w:tc>
          <w:tcPr>
            <w:tcW w:w="2977" w:type="dxa"/>
          </w:tcPr>
          <w:p w14:paraId="58C92E8A" w14:textId="77777777" w:rsidR="00E514DA" w:rsidRPr="00C2004C" w:rsidRDefault="00E514DA" w:rsidP="000122E1">
            <w:pPr>
              <w:rPr>
                <w:b/>
                <w:sz w:val="16"/>
                <w:szCs w:val="16"/>
              </w:rPr>
            </w:pPr>
            <w:r w:rsidRPr="00C2004C">
              <w:rPr>
                <w:b/>
                <w:sz w:val="16"/>
                <w:szCs w:val="16"/>
              </w:rPr>
              <w:t>Usually known as</w:t>
            </w:r>
          </w:p>
          <w:p w14:paraId="390B5593" w14:textId="77777777" w:rsidR="00E514DA" w:rsidRPr="00C2004C" w:rsidRDefault="00E514DA" w:rsidP="000122E1">
            <w:pPr>
              <w:rPr>
                <w:b/>
                <w:sz w:val="16"/>
                <w:szCs w:val="16"/>
              </w:rPr>
            </w:pPr>
            <w:r w:rsidRPr="00C2004C">
              <w:rPr>
                <w:b/>
                <w:sz w:val="16"/>
                <w:szCs w:val="16"/>
              </w:rPr>
              <w:t>Alex</w:t>
            </w:r>
          </w:p>
        </w:tc>
      </w:tr>
    </w:tbl>
    <w:p w14:paraId="36D455F0" w14:textId="77777777" w:rsidR="00E514DA" w:rsidRPr="00C2004C" w:rsidRDefault="00E514DA" w:rsidP="00E514DA">
      <w:pPr>
        <w:rPr>
          <w:sz w:val="16"/>
          <w:szCs w:val="1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22"/>
      </w:tblGrid>
      <w:tr w:rsidR="00E514DA" w:rsidRPr="00C2004C" w14:paraId="5FCBFC59" w14:textId="77777777" w:rsidTr="000122E1">
        <w:tc>
          <w:tcPr>
            <w:tcW w:w="9322" w:type="dxa"/>
            <w:tcBorders>
              <w:bottom w:val="nil"/>
            </w:tcBorders>
          </w:tcPr>
          <w:p w14:paraId="0AF1A957" w14:textId="77777777" w:rsidR="00E514DA" w:rsidRDefault="00E514DA" w:rsidP="000122E1">
            <w:pPr>
              <w:rPr>
                <w:b/>
                <w:bCs/>
                <w:sz w:val="16"/>
                <w:szCs w:val="16"/>
              </w:rPr>
            </w:pPr>
            <w:r w:rsidRPr="00C2004C">
              <w:rPr>
                <w:b/>
                <w:bCs/>
                <w:sz w:val="16"/>
                <w:szCs w:val="16"/>
              </w:rPr>
              <w:t>Project Supervisor:</w:t>
            </w:r>
          </w:p>
          <w:p w14:paraId="73FA2E37" w14:textId="77777777" w:rsidR="00E514DA" w:rsidRPr="00344DA2" w:rsidRDefault="00E514DA" w:rsidP="000122E1">
            <w:pPr>
              <w:rPr>
                <w:b/>
                <w:bCs/>
                <w:sz w:val="16"/>
                <w:szCs w:val="16"/>
              </w:rPr>
            </w:pPr>
            <w:r w:rsidRPr="00E02E74">
              <w:rPr>
                <w:b/>
                <w:sz w:val="16"/>
                <w:szCs w:val="16"/>
              </w:rPr>
              <w:t>Dr. Ossama Alshabrawy</w:t>
            </w:r>
          </w:p>
        </w:tc>
      </w:tr>
      <w:tr w:rsidR="00E514DA" w:rsidRPr="00C2004C" w14:paraId="6A28DE9E" w14:textId="77777777" w:rsidTr="000122E1">
        <w:tc>
          <w:tcPr>
            <w:tcW w:w="9322" w:type="dxa"/>
            <w:tcBorders>
              <w:bottom w:val="nil"/>
            </w:tcBorders>
          </w:tcPr>
          <w:p w14:paraId="2F9CD2A7" w14:textId="77777777" w:rsidR="00E514DA" w:rsidRPr="00344DA2" w:rsidRDefault="00E514DA" w:rsidP="000122E1">
            <w:pPr>
              <w:rPr>
                <w:b/>
                <w:bCs/>
                <w:sz w:val="16"/>
                <w:szCs w:val="16"/>
              </w:rPr>
            </w:pPr>
            <w:r w:rsidRPr="00C2004C">
              <w:rPr>
                <w:b/>
                <w:bCs/>
                <w:sz w:val="16"/>
                <w:szCs w:val="16"/>
              </w:rPr>
              <w:t>Aim of project:</w:t>
            </w:r>
          </w:p>
          <w:p w14:paraId="2E4A0EDC" w14:textId="77777777" w:rsidR="00E514DA" w:rsidRPr="00C2004C" w:rsidRDefault="00E514DA" w:rsidP="000122E1">
            <w:pPr>
              <w:rPr>
                <w:b/>
                <w:sz w:val="16"/>
                <w:szCs w:val="16"/>
              </w:rPr>
            </w:pPr>
            <w:r>
              <w:rPr>
                <w:b/>
                <w:sz w:val="16"/>
                <w:szCs w:val="16"/>
              </w:rPr>
              <w:t>T</w:t>
            </w:r>
            <w:r w:rsidRPr="00C2004C">
              <w:rPr>
                <w:b/>
                <w:sz w:val="16"/>
                <w:szCs w:val="16"/>
              </w:rPr>
              <w:t>his project aims to develop a program using machine learning/deep learning that is capable to automatically detect and interpret the emotions expressed by a human face.</w:t>
            </w:r>
          </w:p>
        </w:tc>
      </w:tr>
      <w:tr w:rsidR="00E514DA" w:rsidRPr="00C2004C" w14:paraId="7564E1AB" w14:textId="77777777" w:rsidTr="000122E1">
        <w:tc>
          <w:tcPr>
            <w:tcW w:w="9322" w:type="dxa"/>
            <w:tcBorders>
              <w:bottom w:val="nil"/>
            </w:tcBorders>
          </w:tcPr>
          <w:p w14:paraId="3CF1454A" w14:textId="77777777" w:rsidR="00E514DA" w:rsidRPr="00344DA2" w:rsidRDefault="00E514DA" w:rsidP="000122E1">
            <w:pPr>
              <w:rPr>
                <w:b/>
                <w:bCs/>
                <w:sz w:val="16"/>
                <w:szCs w:val="16"/>
              </w:rPr>
            </w:pPr>
            <w:r w:rsidRPr="00C2004C">
              <w:rPr>
                <w:b/>
                <w:bCs/>
                <w:sz w:val="16"/>
                <w:szCs w:val="16"/>
              </w:rPr>
              <w:t>Rationale for project:</w:t>
            </w:r>
          </w:p>
          <w:p w14:paraId="0EFC0552" w14:textId="77777777" w:rsidR="00E514DA" w:rsidRPr="00C2004C" w:rsidRDefault="00E514DA" w:rsidP="000122E1">
            <w:pPr>
              <w:rPr>
                <w:b/>
                <w:sz w:val="16"/>
                <w:szCs w:val="16"/>
              </w:rPr>
            </w:pPr>
            <w:r w:rsidRPr="00C2004C">
              <w:rPr>
                <w:b/>
                <w:sz w:val="16"/>
                <w:szCs w:val="16"/>
              </w:rPr>
              <w:t>Understanding the emotion of the people has a widespread consequence for society and business. A program like this could be implemented in airports to help detect terrorist activity or drug traffickers. Also, some companies are looking forward to using facial emotion recognition to evaluate the reaction of the people when they reveal a product predicting the level of customer satisfaction.</w:t>
            </w:r>
          </w:p>
        </w:tc>
      </w:tr>
      <w:tr w:rsidR="00E514DA" w:rsidRPr="00C2004C" w14:paraId="7035AC68" w14:textId="77777777" w:rsidTr="000122E1">
        <w:tc>
          <w:tcPr>
            <w:tcW w:w="9322" w:type="dxa"/>
            <w:tcBorders>
              <w:bottom w:val="nil"/>
            </w:tcBorders>
          </w:tcPr>
          <w:p w14:paraId="3A3256E1" w14:textId="77777777" w:rsidR="00E514DA" w:rsidRPr="00CF7101" w:rsidRDefault="00E514DA" w:rsidP="000122E1">
            <w:pPr>
              <w:rPr>
                <w:b/>
                <w:bCs/>
                <w:sz w:val="16"/>
                <w:szCs w:val="16"/>
              </w:rPr>
            </w:pPr>
            <w:r w:rsidRPr="00C2004C">
              <w:rPr>
                <w:b/>
                <w:bCs/>
                <w:sz w:val="16"/>
                <w:szCs w:val="16"/>
              </w:rPr>
              <w:lastRenderedPageBreak/>
              <w:t>The main challenge is:</w:t>
            </w:r>
          </w:p>
          <w:p w14:paraId="383BD606" w14:textId="77777777" w:rsidR="00E514DA" w:rsidRPr="00C2004C" w:rsidRDefault="00E514DA" w:rsidP="000122E1">
            <w:pPr>
              <w:rPr>
                <w:b/>
                <w:bCs/>
                <w:sz w:val="16"/>
                <w:szCs w:val="16"/>
              </w:rPr>
            </w:pPr>
            <w:r w:rsidRPr="00C2004C">
              <w:rPr>
                <w:b/>
                <w:bCs/>
                <w:sz w:val="16"/>
                <w:szCs w:val="16"/>
              </w:rPr>
              <w:t>- Acquiring well-labelled training data.</w:t>
            </w:r>
          </w:p>
          <w:p w14:paraId="6A8E6750" w14:textId="77777777" w:rsidR="00E514DA" w:rsidRDefault="00E514DA" w:rsidP="000122E1">
            <w:pPr>
              <w:rPr>
                <w:b/>
                <w:sz w:val="16"/>
                <w:szCs w:val="16"/>
              </w:rPr>
            </w:pPr>
            <w:r w:rsidRPr="00C2004C">
              <w:rPr>
                <w:b/>
                <w:sz w:val="16"/>
                <w:szCs w:val="16"/>
              </w:rPr>
              <w:t>- Identifying facial features</w:t>
            </w:r>
          </w:p>
          <w:p w14:paraId="741E5EAC" w14:textId="77777777" w:rsidR="00E514DA" w:rsidRDefault="00E514DA" w:rsidP="000122E1">
            <w:pPr>
              <w:rPr>
                <w:b/>
                <w:sz w:val="16"/>
                <w:szCs w:val="16"/>
              </w:rPr>
            </w:pPr>
            <w:r>
              <w:rPr>
                <w:b/>
                <w:sz w:val="16"/>
                <w:szCs w:val="16"/>
              </w:rPr>
              <w:t>-Finding thre right  pre-trained models</w:t>
            </w:r>
          </w:p>
          <w:p w14:paraId="4C22DAEE" w14:textId="77777777" w:rsidR="00E514DA" w:rsidRPr="00C2004C" w:rsidRDefault="00E514DA" w:rsidP="000122E1">
            <w:pPr>
              <w:rPr>
                <w:b/>
                <w:sz w:val="16"/>
                <w:szCs w:val="16"/>
              </w:rPr>
            </w:pPr>
            <w:r>
              <w:rPr>
                <w:b/>
                <w:sz w:val="16"/>
                <w:szCs w:val="16"/>
              </w:rPr>
              <w:t>-Finding the right set of parameters for models</w:t>
            </w:r>
          </w:p>
        </w:tc>
      </w:tr>
      <w:tr w:rsidR="00E514DA" w:rsidRPr="00C2004C" w14:paraId="27C95815" w14:textId="77777777" w:rsidTr="000122E1">
        <w:tc>
          <w:tcPr>
            <w:tcW w:w="9322" w:type="dxa"/>
            <w:tcBorders>
              <w:bottom w:val="nil"/>
            </w:tcBorders>
          </w:tcPr>
          <w:p w14:paraId="56240AB7" w14:textId="77777777" w:rsidR="00E514DA" w:rsidRPr="00C2004C" w:rsidRDefault="00E514DA" w:rsidP="000122E1">
            <w:pPr>
              <w:rPr>
                <w:b/>
                <w:sz w:val="16"/>
                <w:szCs w:val="16"/>
              </w:rPr>
            </w:pPr>
            <w:r w:rsidRPr="00C2004C">
              <w:rPr>
                <w:b/>
                <w:sz w:val="16"/>
                <w:szCs w:val="16"/>
              </w:rPr>
              <w:t>Type of product to be produced or investigative work to be undertaken:</w:t>
            </w:r>
          </w:p>
          <w:p w14:paraId="3FBBEEEA" w14:textId="77777777" w:rsidR="00E514DA" w:rsidRPr="00C2004C" w:rsidRDefault="00E514DA" w:rsidP="000122E1">
            <w:pPr>
              <w:rPr>
                <w:b/>
                <w:sz w:val="16"/>
                <w:szCs w:val="16"/>
              </w:rPr>
            </w:pPr>
            <w:r w:rsidRPr="00C2004C">
              <w:rPr>
                <w:b/>
                <w:sz w:val="16"/>
                <w:szCs w:val="16"/>
              </w:rPr>
              <w:t>The product is going to be a system that is using well trained data and feature identification to achieve highly accurate emotion detection on a human face.</w:t>
            </w:r>
          </w:p>
        </w:tc>
      </w:tr>
      <w:tr w:rsidR="00E514DA" w:rsidRPr="00C2004C" w14:paraId="7E3DC1ED" w14:textId="77777777" w:rsidTr="000122E1">
        <w:trPr>
          <w:trHeight w:val="1477"/>
        </w:trPr>
        <w:tc>
          <w:tcPr>
            <w:tcW w:w="9322" w:type="dxa"/>
            <w:tcBorders>
              <w:bottom w:val="nil"/>
            </w:tcBorders>
          </w:tcPr>
          <w:p w14:paraId="7244E5A2" w14:textId="77777777" w:rsidR="00E514DA" w:rsidRPr="00E02E74" w:rsidRDefault="00E514DA" w:rsidP="000122E1">
            <w:pPr>
              <w:rPr>
                <w:b/>
                <w:bCs/>
                <w:sz w:val="16"/>
                <w:szCs w:val="16"/>
              </w:rPr>
            </w:pPr>
            <w:r w:rsidRPr="00C2004C">
              <w:rPr>
                <w:b/>
                <w:bCs/>
                <w:sz w:val="16"/>
                <w:szCs w:val="16"/>
              </w:rPr>
              <w:t>Resources required:</w:t>
            </w:r>
          </w:p>
          <w:p w14:paraId="582A670B" w14:textId="77777777" w:rsidR="00E514DA" w:rsidRPr="00C2004C" w:rsidRDefault="00E514DA" w:rsidP="000122E1">
            <w:pPr>
              <w:rPr>
                <w:b/>
                <w:bCs/>
                <w:sz w:val="16"/>
                <w:szCs w:val="16"/>
              </w:rPr>
            </w:pPr>
            <w:r w:rsidRPr="00C2004C">
              <w:rPr>
                <w:b/>
                <w:bCs/>
                <w:sz w:val="16"/>
                <w:szCs w:val="16"/>
              </w:rPr>
              <w:t>- Machine learning/Deep Learning packages in python (Scikit-learn, tensorflow, keras)</w:t>
            </w:r>
          </w:p>
          <w:p w14:paraId="6DC0001D" w14:textId="77777777" w:rsidR="00E514DA" w:rsidRPr="00C2004C" w:rsidRDefault="00E514DA" w:rsidP="000122E1">
            <w:pPr>
              <w:rPr>
                <w:b/>
                <w:sz w:val="16"/>
                <w:szCs w:val="16"/>
              </w:rPr>
            </w:pPr>
            <w:r w:rsidRPr="00C2004C">
              <w:rPr>
                <w:b/>
                <w:sz w:val="16"/>
                <w:szCs w:val="16"/>
              </w:rPr>
              <w:t>- Imagine datasets (AffectNet dataset)</w:t>
            </w:r>
          </w:p>
          <w:p w14:paraId="79D140AF" w14:textId="77777777" w:rsidR="00E514DA" w:rsidRPr="00C2004C" w:rsidRDefault="00E514DA" w:rsidP="000122E1">
            <w:pPr>
              <w:rPr>
                <w:b/>
                <w:bCs/>
                <w:sz w:val="16"/>
                <w:szCs w:val="16"/>
              </w:rPr>
            </w:pPr>
            <w:r w:rsidRPr="00C2004C">
              <w:rPr>
                <w:b/>
                <w:bCs/>
                <w:sz w:val="16"/>
                <w:szCs w:val="16"/>
              </w:rPr>
              <w:t xml:space="preserve">- Books </w:t>
            </w:r>
          </w:p>
          <w:p w14:paraId="6BAB65FE" w14:textId="77777777" w:rsidR="00E514DA" w:rsidRDefault="00E514DA" w:rsidP="000122E1">
            <w:pPr>
              <w:rPr>
                <w:b/>
                <w:bCs/>
                <w:sz w:val="16"/>
                <w:szCs w:val="16"/>
              </w:rPr>
            </w:pPr>
            <w:r w:rsidRPr="00C2004C">
              <w:rPr>
                <w:b/>
                <w:bCs/>
                <w:sz w:val="16"/>
                <w:szCs w:val="16"/>
              </w:rPr>
              <w:t>- Research papers</w:t>
            </w:r>
          </w:p>
          <w:p w14:paraId="2974BB2F" w14:textId="77777777" w:rsidR="00E514DA" w:rsidRPr="00E02E74" w:rsidRDefault="00E514DA" w:rsidP="000122E1">
            <w:pPr>
              <w:rPr>
                <w:b/>
                <w:bCs/>
                <w:sz w:val="16"/>
                <w:szCs w:val="16"/>
              </w:rPr>
            </w:pPr>
            <w:r>
              <w:rPr>
                <w:b/>
                <w:bCs/>
                <w:sz w:val="16"/>
                <w:szCs w:val="16"/>
              </w:rPr>
              <w:t>-Powerfull enough computer</w:t>
            </w:r>
          </w:p>
        </w:tc>
      </w:tr>
      <w:tr w:rsidR="00E514DA" w:rsidRPr="00C2004C" w14:paraId="2549BE40" w14:textId="77777777" w:rsidTr="000122E1">
        <w:trPr>
          <w:trHeight w:val="655"/>
        </w:trPr>
        <w:tc>
          <w:tcPr>
            <w:tcW w:w="9322" w:type="dxa"/>
            <w:tcBorders>
              <w:bottom w:val="single" w:sz="6" w:space="0" w:color="auto"/>
            </w:tcBorders>
          </w:tcPr>
          <w:p w14:paraId="2245A8B8" w14:textId="77777777" w:rsidR="00E514DA" w:rsidRPr="0034042A" w:rsidRDefault="00E514DA" w:rsidP="000122E1">
            <w:pPr>
              <w:rPr>
                <w:b/>
                <w:bCs/>
                <w:sz w:val="16"/>
                <w:szCs w:val="16"/>
              </w:rPr>
            </w:pPr>
            <w:r w:rsidRPr="00C2004C">
              <w:rPr>
                <w:b/>
                <w:bCs/>
                <w:sz w:val="16"/>
                <w:szCs w:val="16"/>
              </w:rPr>
              <w:t>Any external body involved?  If so, who?</w:t>
            </w:r>
          </w:p>
          <w:p w14:paraId="65666BFD" w14:textId="77777777" w:rsidR="00E514DA" w:rsidRPr="00C2004C" w:rsidRDefault="00E514DA" w:rsidP="000122E1">
            <w:pPr>
              <w:rPr>
                <w:b/>
                <w:sz w:val="16"/>
                <w:szCs w:val="16"/>
              </w:rPr>
            </w:pPr>
            <w:r w:rsidRPr="00C2004C">
              <w:rPr>
                <w:b/>
                <w:sz w:val="16"/>
                <w:szCs w:val="16"/>
              </w:rPr>
              <w:t>N/A</w:t>
            </w:r>
          </w:p>
        </w:tc>
      </w:tr>
      <w:tr w:rsidR="00E514DA" w:rsidRPr="00C2004C" w14:paraId="6A822DDE" w14:textId="77777777" w:rsidTr="000122E1">
        <w:trPr>
          <w:trHeight w:val="908"/>
        </w:trPr>
        <w:tc>
          <w:tcPr>
            <w:tcW w:w="9322" w:type="dxa"/>
            <w:tcBorders>
              <w:bottom w:val="single" w:sz="6" w:space="0" w:color="auto"/>
            </w:tcBorders>
          </w:tcPr>
          <w:p w14:paraId="191461F6" w14:textId="77777777" w:rsidR="00E514DA" w:rsidRPr="00C2004C" w:rsidRDefault="00E514DA" w:rsidP="000122E1">
            <w:pPr>
              <w:rPr>
                <w:b/>
                <w:bCs/>
                <w:sz w:val="16"/>
                <w:szCs w:val="16"/>
              </w:rPr>
            </w:pPr>
            <w:r w:rsidRPr="00C2004C">
              <w:rPr>
                <w:b/>
                <w:bCs/>
                <w:sz w:val="16"/>
                <w:szCs w:val="16"/>
              </w:rPr>
              <w:t xml:space="preserve">Signatures: </w:t>
            </w:r>
          </w:p>
          <w:p w14:paraId="3DFEE37F" w14:textId="77777777" w:rsidR="00E514DA" w:rsidRPr="00C2004C" w:rsidRDefault="00E514DA" w:rsidP="000122E1">
            <w:pPr>
              <w:rPr>
                <w:b/>
                <w:bCs/>
                <w:sz w:val="16"/>
                <w:szCs w:val="16"/>
              </w:rPr>
            </w:pPr>
            <w:r w:rsidRPr="00C2004C">
              <w:rPr>
                <w:noProof/>
                <w:sz w:val="16"/>
                <w:szCs w:val="16"/>
              </w:rPr>
              <w:drawing>
                <wp:anchor distT="0" distB="0" distL="114300" distR="114300" simplePos="0" relativeHeight="254381056" behindDoc="0" locked="0" layoutInCell="1" allowOverlap="1" wp14:anchorId="1F268B92" wp14:editId="24C5256D">
                  <wp:simplePos x="0" y="0"/>
                  <wp:positionH relativeFrom="column">
                    <wp:posOffset>3058643</wp:posOffset>
                  </wp:positionH>
                  <wp:positionV relativeFrom="paragraph">
                    <wp:posOffset>234495</wp:posOffset>
                  </wp:positionV>
                  <wp:extent cx="1562100" cy="419100"/>
                  <wp:effectExtent l="0" t="0" r="0" b="0"/>
                  <wp:wrapTopAndBottom/>
                  <wp:docPr id="1640332472" name="Picture 16403324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2472" name="Picture 1640332472" descr="A picture containing text&#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562100" cy="419100"/>
                          </a:xfrm>
                          <a:prstGeom prst="rect">
                            <a:avLst/>
                          </a:prstGeom>
                        </pic:spPr>
                      </pic:pic>
                    </a:graphicData>
                  </a:graphic>
                </wp:anchor>
              </w:drawing>
            </w:r>
            <w:r w:rsidRPr="00C2004C">
              <w:rPr>
                <w:noProof/>
                <w:sz w:val="16"/>
                <w:szCs w:val="16"/>
              </w:rPr>
              <w:drawing>
                <wp:anchor distT="0" distB="0" distL="114300" distR="114300" simplePos="0" relativeHeight="254380032" behindDoc="0" locked="0" layoutInCell="1" allowOverlap="1" wp14:anchorId="3A3981B7" wp14:editId="4B322F62">
                  <wp:simplePos x="0" y="0"/>
                  <wp:positionH relativeFrom="column">
                    <wp:posOffset>403708</wp:posOffset>
                  </wp:positionH>
                  <wp:positionV relativeFrom="paragraph">
                    <wp:posOffset>330531</wp:posOffset>
                  </wp:positionV>
                  <wp:extent cx="1153160" cy="397510"/>
                  <wp:effectExtent l="0" t="0" r="8890" b="2540"/>
                  <wp:wrapTopAndBottom/>
                  <wp:docPr id="595757395" name="Picture 59575739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7395" name="Picture 595757395" descr="Shape&#10;&#10;Description automatically generated"/>
                          <pic:cNvPicPr/>
                        </pic:nvPicPr>
                        <pic:blipFill>
                          <a:blip r:embed="rId295" cstate="print">
                            <a:extLst>
                              <a:ext uri="{28A0092B-C50C-407E-A947-70E740481C1C}">
                                <a14:useLocalDpi xmlns:a14="http://schemas.microsoft.com/office/drawing/2010/main" val="0"/>
                              </a:ext>
                            </a:extLst>
                          </a:blip>
                          <a:srcRect b="40000"/>
                          <a:stretch>
                            <a:fillRect/>
                          </a:stretch>
                        </pic:blipFill>
                        <pic:spPr>
                          <a:xfrm>
                            <a:off x="0" y="0"/>
                            <a:ext cx="1153160" cy="397510"/>
                          </a:xfrm>
                          <a:prstGeom prst="rect">
                            <a:avLst/>
                          </a:prstGeom>
                        </pic:spPr>
                      </pic:pic>
                    </a:graphicData>
                  </a:graphic>
                  <wp14:sizeRelH relativeFrom="margin">
                    <wp14:pctWidth>0</wp14:pctWidth>
                  </wp14:sizeRelH>
                  <wp14:sizeRelV relativeFrom="margin">
                    <wp14:pctHeight>0</wp14:pctHeight>
                  </wp14:sizeRelV>
                </wp:anchor>
              </w:drawing>
            </w:r>
            <w:r w:rsidRPr="00C2004C">
              <w:rPr>
                <w:b/>
                <w:bCs/>
                <w:sz w:val="16"/>
                <w:szCs w:val="16"/>
              </w:rPr>
              <w:t xml:space="preserve">Student:                                                                     Supervisor: </w:t>
            </w:r>
          </w:p>
          <w:p w14:paraId="766A63C3" w14:textId="77777777" w:rsidR="00E514DA" w:rsidRPr="00C2004C" w:rsidRDefault="00E514DA" w:rsidP="000122E1">
            <w:pPr>
              <w:tabs>
                <w:tab w:val="left" w:pos="3375"/>
              </w:tabs>
              <w:rPr>
                <w:sz w:val="16"/>
                <w:szCs w:val="16"/>
              </w:rPr>
            </w:pPr>
          </w:p>
        </w:tc>
      </w:tr>
    </w:tbl>
    <w:p w14:paraId="4FB50771" w14:textId="20F258F3" w:rsidR="000B3C5F" w:rsidRDefault="000B3C5F" w:rsidP="000B3C5F">
      <w:pPr>
        <w:spacing w:after="0"/>
        <w:ind w:left="1080"/>
      </w:pPr>
    </w:p>
    <w:p w14:paraId="5A5C0067" w14:textId="05AA564A" w:rsidR="00A27D45" w:rsidRDefault="00D452FA" w:rsidP="00A27D45">
      <w:pPr>
        <w:pStyle w:val="Heading1"/>
        <w:rPr>
          <w:color w:val="0070C0"/>
        </w:rPr>
      </w:pPr>
      <w:bookmarkStart w:id="338" w:name="_Toc80891503"/>
      <w:r>
        <w:rPr>
          <w:color w:val="0070C0"/>
        </w:rPr>
        <w:t xml:space="preserve">Appendix C: </w:t>
      </w:r>
      <w:r w:rsidR="00E61F21">
        <w:rPr>
          <w:color w:val="0070C0"/>
        </w:rPr>
        <w:t xml:space="preserve">Import </w:t>
      </w:r>
      <w:r w:rsidR="00EA7231">
        <w:rPr>
          <w:color w:val="0070C0"/>
        </w:rPr>
        <w:t>all the libraries required and configure the GPU</w:t>
      </w:r>
      <w:r w:rsidR="00312405">
        <w:rPr>
          <w:color w:val="0070C0"/>
        </w:rPr>
        <w:t xml:space="preserve"> for training</w:t>
      </w:r>
      <w:bookmarkEnd w:id="338"/>
    </w:p>
    <w:p w14:paraId="5FF421BB" w14:textId="77777777" w:rsidR="00A27D45" w:rsidRPr="00A27D45" w:rsidRDefault="00A27D45" w:rsidP="00A27D45"/>
    <w:p w14:paraId="0234E6D1" w14:textId="3854AD51" w:rsidR="00A27D45" w:rsidRPr="00A27D45" w:rsidRDefault="00A27D45" w:rsidP="00A27D45">
      <w:r w:rsidRPr="00A27D45">
        <w:rPr>
          <w:noProof/>
        </w:rPr>
        <w:lastRenderedPageBreak/>
        <w:drawing>
          <wp:inline distT="0" distB="0" distL="0" distR="0" wp14:anchorId="2389D84A" wp14:editId="7A3B5CE1">
            <wp:extent cx="5677692" cy="3915321"/>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96"/>
                    <a:stretch>
                      <a:fillRect/>
                    </a:stretch>
                  </pic:blipFill>
                  <pic:spPr>
                    <a:xfrm>
                      <a:off x="0" y="0"/>
                      <a:ext cx="5677692" cy="3915321"/>
                    </a:xfrm>
                    <a:prstGeom prst="rect">
                      <a:avLst/>
                    </a:prstGeom>
                  </pic:spPr>
                </pic:pic>
              </a:graphicData>
            </a:graphic>
          </wp:inline>
        </w:drawing>
      </w:r>
    </w:p>
    <w:p w14:paraId="15D3FE61" w14:textId="46E47AA3" w:rsidR="00EA7231" w:rsidRDefault="00EA7231" w:rsidP="00EA7231">
      <w:pPr>
        <w:pStyle w:val="Heading1"/>
        <w:rPr>
          <w:color w:val="0070C0"/>
        </w:rPr>
      </w:pPr>
      <w:bookmarkStart w:id="339" w:name="_Toc80891504"/>
      <w:r>
        <w:rPr>
          <w:color w:val="0070C0"/>
        </w:rPr>
        <w:t>Appendix D: Import a pre-trained model from Keras using the weights from ImageNet</w:t>
      </w:r>
      <w:bookmarkEnd w:id="339"/>
    </w:p>
    <w:p w14:paraId="46419934" w14:textId="77777777" w:rsidR="007B0E1C" w:rsidRPr="007B0E1C" w:rsidRDefault="007B0E1C" w:rsidP="007B0E1C"/>
    <w:p w14:paraId="49297A3F" w14:textId="48C3D800" w:rsidR="007B0E1C" w:rsidRPr="007B0E1C" w:rsidRDefault="007B0E1C" w:rsidP="007B0E1C">
      <w:r w:rsidRPr="007B0E1C">
        <w:rPr>
          <w:noProof/>
        </w:rPr>
        <w:drawing>
          <wp:inline distT="0" distB="0" distL="0" distR="0" wp14:anchorId="1C4243C1" wp14:editId="51A876DA">
            <wp:extent cx="5731510" cy="322707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7"/>
                    <a:stretch>
                      <a:fillRect/>
                    </a:stretch>
                  </pic:blipFill>
                  <pic:spPr>
                    <a:xfrm>
                      <a:off x="0" y="0"/>
                      <a:ext cx="5731510" cy="3227070"/>
                    </a:xfrm>
                    <a:prstGeom prst="rect">
                      <a:avLst/>
                    </a:prstGeom>
                  </pic:spPr>
                </pic:pic>
              </a:graphicData>
            </a:graphic>
          </wp:inline>
        </w:drawing>
      </w:r>
    </w:p>
    <w:p w14:paraId="636223AA" w14:textId="3DF339B8" w:rsidR="00EA7231" w:rsidRDefault="00EA7231" w:rsidP="00EA7231"/>
    <w:p w14:paraId="36AE53F1" w14:textId="0F68138B" w:rsidR="00886203" w:rsidRDefault="00886203" w:rsidP="00886203">
      <w:pPr>
        <w:pStyle w:val="Heading1"/>
        <w:rPr>
          <w:color w:val="0070C0"/>
        </w:rPr>
      </w:pPr>
      <w:bookmarkStart w:id="340" w:name="_Toc80891505"/>
      <w:r>
        <w:rPr>
          <w:color w:val="0070C0"/>
        </w:rPr>
        <w:lastRenderedPageBreak/>
        <w:t>Appendix D: Use ImageDataGenerator() for data augmentation</w:t>
      </w:r>
      <w:bookmarkEnd w:id="340"/>
    </w:p>
    <w:p w14:paraId="26C27B69" w14:textId="0E0542AA" w:rsidR="00F7217E" w:rsidRDefault="00F7217E" w:rsidP="00F7217E"/>
    <w:p w14:paraId="7ADB2D39" w14:textId="64F7E3B6" w:rsidR="00F7217E" w:rsidRDefault="00F7217E" w:rsidP="00F7217E">
      <w:r w:rsidRPr="00F7217E">
        <w:rPr>
          <w:noProof/>
        </w:rPr>
        <w:drawing>
          <wp:inline distT="0" distB="0" distL="0" distR="0" wp14:anchorId="1E9BE2AB" wp14:editId="3E66D5C8">
            <wp:extent cx="5731510" cy="4780915"/>
            <wp:effectExtent l="0" t="0" r="254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98"/>
                    <a:stretch>
                      <a:fillRect/>
                    </a:stretch>
                  </pic:blipFill>
                  <pic:spPr>
                    <a:xfrm>
                      <a:off x="0" y="0"/>
                      <a:ext cx="5731510" cy="4780915"/>
                    </a:xfrm>
                    <a:prstGeom prst="rect">
                      <a:avLst/>
                    </a:prstGeom>
                  </pic:spPr>
                </pic:pic>
              </a:graphicData>
            </a:graphic>
          </wp:inline>
        </w:drawing>
      </w:r>
    </w:p>
    <w:p w14:paraId="190927F5" w14:textId="4B12D231" w:rsidR="00D51657" w:rsidRDefault="00D51657" w:rsidP="00D51657">
      <w:pPr>
        <w:pStyle w:val="Heading1"/>
        <w:rPr>
          <w:color w:val="0070C0"/>
        </w:rPr>
      </w:pPr>
      <w:bookmarkStart w:id="341" w:name="_Toc80891506"/>
      <w:r>
        <w:rPr>
          <w:color w:val="0070C0"/>
        </w:rPr>
        <w:t>Appendix E: First configuration stage</w:t>
      </w:r>
      <w:bookmarkEnd w:id="341"/>
    </w:p>
    <w:p w14:paraId="2C1677F8" w14:textId="77777777" w:rsidR="003647E3" w:rsidRPr="003647E3" w:rsidRDefault="003647E3" w:rsidP="003647E3"/>
    <w:p w14:paraId="14E7BB4D" w14:textId="20DAE0E6" w:rsidR="00D51657" w:rsidRDefault="003647E3" w:rsidP="00F7217E">
      <w:r w:rsidRPr="003647E3">
        <w:rPr>
          <w:noProof/>
        </w:rPr>
        <w:drawing>
          <wp:inline distT="0" distB="0" distL="0" distR="0" wp14:anchorId="07F290BB" wp14:editId="500AD825">
            <wp:extent cx="5731510" cy="187579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9"/>
                    <a:stretch>
                      <a:fillRect/>
                    </a:stretch>
                  </pic:blipFill>
                  <pic:spPr>
                    <a:xfrm>
                      <a:off x="0" y="0"/>
                      <a:ext cx="5731510" cy="1875790"/>
                    </a:xfrm>
                    <a:prstGeom prst="rect">
                      <a:avLst/>
                    </a:prstGeom>
                  </pic:spPr>
                </pic:pic>
              </a:graphicData>
            </a:graphic>
          </wp:inline>
        </w:drawing>
      </w:r>
    </w:p>
    <w:p w14:paraId="3D50BEFF" w14:textId="0C250283" w:rsidR="00485AFF" w:rsidRDefault="000C2A20" w:rsidP="003647E3">
      <w:pPr>
        <w:pStyle w:val="Heading1"/>
        <w:rPr>
          <w:color w:val="0070C0"/>
        </w:rPr>
      </w:pPr>
      <w:bookmarkStart w:id="342" w:name="_Toc80891507"/>
      <w:r>
        <w:rPr>
          <w:color w:val="0070C0"/>
        </w:rPr>
        <w:t xml:space="preserve">Appendix </w:t>
      </w:r>
      <w:r w:rsidR="00D51657">
        <w:rPr>
          <w:color w:val="0070C0"/>
        </w:rPr>
        <w:t>F</w:t>
      </w:r>
      <w:r>
        <w:rPr>
          <w:color w:val="0070C0"/>
        </w:rPr>
        <w:t xml:space="preserve">: </w:t>
      </w:r>
      <w:r w:rsidR="00D51657">
        <w:rPr>
          <w:color w:val="0070C0"/>
        </w:rPr>
        <w:t>Second</w:t>
      </w:r>
      <w:r>
        <w:rPr>
          <w:color w:val="0070C0"/>
        </w:rPr>
        <w:t xml:space="preserve"> configuration stage</w:t>
      </w:r>
      <w:bookmarkEnd w:id="342"/>
    </w:p>
    <w:p w14:paraId="02DE0D6C" w14:textId="77777777" w:rsidR="003647E3" w:rsidRPr="003647E3" w:rsidRDefault="003647E3" w:rsidP="003647E3"/>
    <w:p w14:paraId="19E793F1" w14:textId="7E31AA38" w:rsidR="000C2A20" w:rsidRPr="00F7217E" w:rsidRDefault="000C2A20" w:rsidP="00F7217E">
      <w:r w:rsidRPr="000C2A20">
        <w:rPr>
          <w:noProof/>
        </w:rPr>
        <w:lastRenderedPageBreak/>
        <w:drawing>
          <wp:inline distT="0" distB="0" distL="0" distR="0" wp14:anchorId="525C348F" wp14:editId="06A80D68">
            <wp:extent cx="5731510" cy="2124710"/>
            <wp:effectExtent l="0" t="0" r="2540" b="889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0"/>
                    <a:stretch>
                      <a:fillRect/>
                    </a:stretch>
                  </pic:blipFill>
                  <pic:spPr>
                    <a:xfrm>
                      <a:off x="0" y="0"/>
                      <a:ext cx="5731510" cy="2124710"/>
                    </a:xfrm>
                    <a:prstGeom prst="rect">
                      <a:avLst/>
                    </a:prstGeom>
                  </pic:spPr>
                </pic:pic>
              </a:graphicData>
            </a:graphic>
          </wp:inline>
        </w:drawing>
      </w:r>
    </w:p>
    <w:p w14:paraId="36BFFF8D" w14:textId="0288BBC5" w:rsidR="00662044" w:rsidRDefault="00662044" w:rsidP="00662044">
      <w:pPr>
        <w:pStyle w:val="Heading1"/>
        <w:rPr>
          <w:color w:val="0070C0"/>
        </w:rPr>
      </w:pPr>
      <w:bookmarkStart w:id="343" w:name="_Toc80891508"/>
      <w:r>
        <w:rPr>
          <w:color w:val="0070C0"/>
        </w:rPr>
        <w:t>Appendix G: Third configuration stage</w:t>
      </w:r>
      <w:r w:rsidR="00035AC1">
        <w:rPr>
          <w:color w:val="0070C0"/>
        </w:rPr>
        <w:t>-Adagrad</w:t>
      </w:r>
      <w:bookmarkEnd w:id="343"/>
    </w:p>
    <w:p w14:paraId="1CCFC2D4" w14:textId="697205D2" w:rsidR="00035AC1" w:rsidRDefault="00035AC1" w:rsidP="00035AC1"/>
    <w:p w14:paraId="56563C14" w14:textId="3C73E89E" w:rsidR="00035AC1" w:rsidRPr="00035AC1" w:rsidRDefault="00035AC1" w:rsidP="00035AC1">
      <w:r w:rsidRPr="00035AC1">
        <w:rPr>
          <w:noProof/>
        </w:rPr>
        <w:drawing>
          <wp:inline distT="0" distB="0" distL="0" distR="0" wp14:anchorId="45AFC832" wp14:editId="08EAE4D7">
            <wp:extent cx="5731510" cy="2130425"/>
            <wp:effectExtent l="0" t="0" r="254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1"/>
                    <a:stretch>
                      <a:fillRect/>
                    </a:stretch>
                  </pic:blipFill>
                  <pic:spPr>
                    <a:xfrm>
                      <a:off x="0" y="0"/>
                      <a:ext cx="5731510" cy="2130425"/>
                    </a:xfrm>
                    <a:prstGeom prst="rect">
                      <a:avLst/>
                    </a:prstGeom>
                  </pic:spPr>
                </pic:pic>
              </a:graphicData>
            </a:graphic>
          </wp:inline>
        </w:drawing>
      </w:r>
    </w:p>
    <w:p w14:paraId="339E92EC" w14:textId="49079B1F" w:rsidR="00035AC1" w:rsidRDefault="00035AC1" w:rsidP="00035AC1">
      <w:pPr>
        <w:pStyle w:val="Heading1"/>
        <w:rPr>
          <w:color w:val="0070C0"/>
        </w:rPr>
      </w:pPr>
      <w:bookmarkStart w:id="344" w:name="_Toc80891509"/>
      <w:r>
        <w:rPr>
          <w:color w:val="0070C0"/>
        </w:rPr>
        <w:t>Appendix H: Third configuration stage-Adadelta</w:t>
      </w:r>
      <w:bookmarkEnd w:id="344"/>
    </w:p>
    <w:p w14:paraId="43D6D6CB" w14:textId="23FAFE1E" w:rsidR="000C19FA" w:rsidRDefault="000C19FA" w:rsidP="000C19FA"/>
    <w:p w14:paraId="6EF38C9A" w14:textId="4E17B615" w:rsidR="000C19FA" w:rsidRPr="000C19FA" w:rsidRDefault="000C19FA" w:rsidP="000C19FA">
      <w:r w:rsidRPr="000C19FA">
        <w:rPr>
          <w:noProof/>
        </w:rPr>
        <w:drawing>
          <wp:inline distT="0" distB="0" distL="0" distR="0" wp14:anchorId="7EB12DCC" wp14:editId="21C2EBFB">
            <wp:extent cx="5731510" cy="2096770"/>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02"/>
                    <a:stretch>
                      <a:fillRect/>
                    </a:stretch>
                  </pic:blipFill>
                  <pic:spPr>
                    <a:xfrm>
                      <a:off x="0" y="0"/>
                      <a:ext cx="5731510" cy="2096770"/>
                    </a:xfrm>
                    <a:prstGeom prst="rect">
                      <a:avLst/>
                    </a:prstGeom>
                  </pic:spPr>
                </pic:pic>
              </a:graphicData>
            </a:graphic>
          </wp:inline>
        </w:drawing>
      </w:r>
    </w:p>
    <w:p w14:paraId="36FA2D73" w14:textId="6645B985" w:rsidR="00886203" w:rsidRDefault="00886203" w:rsidP="00EA7231"/>
    <w:p w14:paraId="21E4AEDC" w14:textId="16B1274D" w:rsidR="00CA0E6C" w:rsidRDefault="00CA0E6C" w:rsidP="00CA0E6C">
      <w:pPr>
        <w:pStyle w:val="Heading1"/>
        <w:rPr>
          <w:color w:val="0070C0"/>
        </w:rPr>
      </w:pPr>
      <w:bookmarkStart w:id="345" w:name="_Toc80891510"/>
      <w:r>
        <w:rPr>
          <w:color w:val="0070C0"/>
        </w:rPr>
        <w:t xml:space="preserve">Appendix </w:t>
      </w:r>
      <w:r w:rsidR="00943BF6">
        <w:rPr>
          <w:color w:val="0070C0"/>
        </w:rPr>
        <w:t>I</w:t>
      </w:r>
      <w:r>
        <w:rPr>
          <w:color w:val="0070C0"/>
        </w:rPr>
        <w:t xml:space="preserve">: </w:t>
      </w:r>
      <w:r w:rsidR="00943BF6">
        <w:rPr>
          <w:color w:val="0070C0"/>
        </w:rPr>
        <w:t>Fourth</w:t>
      </w:r>
      <w:r>
        <w:rPr>
          <w:color w:val="0070C0"/>
        </w:rPr>
        <w:t xml:space="preserve"> configuration stage-</w:t>
      </w:r>
      <w:r w:rsidR="0028149F">
        <w:rPr>
          <w:color w:val="0070C0"/>
        </w:rPr>
        <w:t>learning rate 0.5</w:t>
      </w:r>
      <w:bookmarkEnd w:id="345"/>
    </w:p>
    <w:p w14:paraId="253D6095" w14:textId="3EAF0307" w:rsidR="00093A98" w:rsidRDefault="00093A98" w:rsidP="00093A98"/>
    <w:p w14:paraId="5B1407A5" w14:textId="1230C95D" w:rsidR="00093A98" w:rsidRPr="00093A98" w:rsidRDefault="00093A98" w:rsidP="00093A98">
      <w:r w:rsidRPr="00093A98">
        <w:rPr>
          <w:noProof/>
        </w:rPr>
        <w:lastRenderedPageBreak/>
        <w:drawing>
          <wp:inline distT="0" distB="0" distL="0" distR="0" wp14:anchorId="74A9AAA8" wp14:editId="441161FC">
            <wp:extent cx="5731510" cy="219456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3"/>
                    <a:stretch>
                      <a:fillRect/>
                    </a:stretch>
                  </pic:blipFill>
                  <pic:spPr>
                    <a:xfrm>
                      <a:off x="0" y="0"/>
                      <a:ext cx="5731510" cy="2194560"/>
                    </a:xfrm>
                    <a:prstGeom prst="rect">
                      <a:avLst/>
                    </a:prstGeom>
                  </pic:spPr>
                </pic:pic>
              </a:graphicData>
            </a:graphic>
          </wp:inline>
        </w:drawing>
      </w:r>
    </w:p>
    <w:p w14:paraId="1BEB0327" w14:textId="13732477" w:rsidR="00CA0E6C" w:rsidRDefault="00CA0E6C" w:rsidP="00EA7231"/>
    <w:p w14:paraId="1EE0CF25" w14:textId="255D90D6" w:rsidR="00732C91" w:rsidRDefault="00732C91" w:rsidP="00732C91">
      <w:pPr>
        <w:pStyle w:val="Heading1"/>
        <w:rPr>
          <w:color w:val="0070C0"/>
        </w:rPr>
      </w:pPr>
      <w:bookmarkStart w:id="346" w:name="_Toc80891511"/>
      <w:r>
        <w:rPr>
          <w:color w:val="0070C0"/>
        </w:rPr>
        <w:t>Appendix J: Fourth configuration stage-learning rate 0.01</w:t>
      </w:r>
      <w:bookmarkEnd w:id="346"/>
    </w:p>
    <w:p w14:paraId="434A9271" w14:textId="77777777" w:rsidR="00732C91" w:rsidRDefault="00732C91" w:rsidP="00EA7231"/>
    <w:p w14:paraId="377AFF55" w14:textId="42F43F0D" w:rsidR="00732C91" w:rsidRDefault="00732C91" w:rsidP="00EA7231">
      <w:r w:rsidRPr="00732C91">
        <w:rPr>
          <w:noProof/>
        </w:rPr>
        <w:drawing>
          <wp:inline distT="0" distB="0" distL="0" distR="0" wp14:anchorId="1D8447C9" wp14:editId="5D907546">
            <wp:extent cx="5731510" cy="2189480"/>
            <wp:effectExtent l="0" t="0" r="2540"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4"/>
                    <a:stretch>
                      <a:fillRect/>
                    </a:stretch>
                  </pic:blipFill>
                  <pic:spPr>
                    <a:xfrm>
                      <a:off x="0" y="0"/>
                      <a:ext cx="5731510" cy="2189480"/>
                    </a:xfrm>
                    <a:prstGeom prst="rect">
                      <a:avLst/>
                    </a:prstGeom>
                  </pic:spPr>
                </pic:pic>
              </a:graphicData>
            </a:graphic>
          </wp:inline>
        </w:drawing>
      </w:r>
    </w:p>
    <w:p w14:paraId="002BC445" w14:textId="04BB1F1D" w:rsidR="002200F7" w:rsidRDefault="002200F7" w:rsidP="002200F7">
      <w:pPr>
        <w:pStyle w:val="Heading1"/>
        <w:rPr>
          <w:color w:val="0070C0"/>
        </w:rPr>
      </w:pPr>
      <w:bookmarkStart w:id="347" w:name="_Toc80891512"/>
      <w:r>
        <w:rPr>
          <w:color w:val="0070C0"/>
        </w:rPr>
        <w:t>Appendix J: Fifth configuration stage</w:t>
      </w:r>
      <w:bookmarkEnd w:id="347"/>
    </w:p>
    <w:p w14:paraId="2F23B8A1" w14:textId="086ED4CE" w:rsidR="002200F7" w:rsidRDefault="002200F7" w:rsidP="00EA7231"/>
    <w:p w14:paraId="1EE68DEC" w14:textId="74062C95" w:rsidR="002200F7" w:rsidRDefault="002200F7" w:rsidP="00EA7231">
      <w:r w:rsidRPr="002200F7">
        <w:rPr>
          <w:noProof/>
        </w:rPr>
        <w:lastRenderedPageBreak/>
        <w:drawing>
          <wp:inline distT="0" distB="0" distL="0" distR="0" wp14:anchorId="7F3BC47D" wp14:editId="3C109F35">
            <wp:extent cx="5731510" cy="299339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5"/>
                    <a:stretch>
                      <a:fillRect/>
                    </a:stretch>
                  </pic:blipFill>
                  <pic:spPr>
                    <a:xfrm>
                      <a:off x="0" y="0"/>
                      <a:ext cx="5731510" cy="2993390"/>
                    </a:xfrm>
                    <a:prstGeom prst="rect">
                      <a:avLst/>
                    </a:prstGeom>
                  </pic:spPr>
                </pic:pic>
              </a:graphicData>
            </a:graphic>
          </wp:inline>
        </w:drawing>
      </w:r>
    </w:p>
    <w:p w14:paraId="05AC56AD" w14:textId="7654CDFF" w:rsidR="002200F7" w:rsidRDefault="002200F7" w:rsidP="002200F7">
      <w:pPr>
        <w:pStyle w:val="Heading1"/>
        <w:rPr>
          <w:color w:val="0070C0"/>
        </w:rPr>
      </w:pPr>
      <w:bookmarkStart w:id="348" w:name="_Toc80891513"/>
      <w:r>
        <w:rPr>
          <w:color w:val="0070C0"/>
        </w:rPr>
        <w:t xml:space="preserve">Appendix </w:t>
      </w:r>
      <w:r w:rsidR="006335C7">
        <w:rPr>
          <w:color w:val="0070C0"/>
        </w:rPr>
        <w:t>K</w:t>
      </w:r>
      <w:r>
        <w:rPr>
          <w:color w:val="0070C0"/>
        </w:rPr>
        <w:t>: Sixth configuration stage</w:t>
      </w:r>
      <w:bookmarkEnd w:id="348"/>
    </w:p>
    <w:p w14:paraId="2E6FA3B4" w14:textId="77777777" w:rsidR="006335C7" w:rsidRPr="006335C7" w:rsidRDefault="006335C7" w:rsidP="006335C7"/>
    <w:p w14:paraId="2BE934D6" w14:textId="59EC4BD7" w:rsidR="002200F7" w:rsidRDefault="006335C7" w:rsidP="00EA7231">
      <w:r w:rsidRPr="006335C7">
        <w:rPr>
          <w:noProof/>
        </w:rPr>
        <w:drawing>
          <wp:inline distT="0" distB="0" distL="0" distR="0" wp14:anchorId="50F49CBF" wp14:editId="2BED89CA">
            <wp:extent cx="5731510" cy="2976245"/>
            <wp:effectExtent l="0" t="0" r="254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06"/>
                    <a:stretch>
                      <a:fillRect/>
                    </a:stretch>
                  </pic:blipFill>
                  <pic:spPr>
                    <a:xfrm>
                      <a:off x="0" y="0"/>
                      <a:ext cx="5731510" cy="2976245"/>
                    </a:xfrm>
                    <a:prstGeom prst="rect">
                      <a:avLst/>
                    </a:prstGeom>
                  </pic:spPr>
                </pic:pic>
              </a:graphicData>
            </a:graphic>
          </wp:inline>
        </w:drawing>
      </w:r>
    </w:p>
    <w:p w14:paraId="592664A6" w14:textId="77777777" w:rsidR="006335C7" w:rsidRPr="00EA7231" w:rsidRDefault="006335C7" w:rsidP="00EA7231"/>
    <w:p w14:paraId="539A91DA" w14:textId="3141BA55" w:rsidR="006335C7" w:rsidRDefault="006335C7" w:rsidP="006335C7">
      <w:pPr>
        <w:pStyle w:val="Heading1"/>
        <w:rPr>
          <w:color w:val="0070C0"/>
        </w:rPr>
      </w:pPr>
      <w:bookmarkStart w:id="349" w:name="_Toc80891514"/>
      <w:r>
        <w:rPr>
          <w:color w:val="0070C0"/>
        </w:rPr>
        <w:t xml:space="preserve">Appendix </w:t>
      </w:r>
      <w:r w:rsidR="003270F0">
        <w:rPr>
          <w:color w:val="0070C0"/>
        </w:rPr>
        <w:t>L</w:t>
      </w:r>
      <w:r>
        <w:rPr>
          <w:color w:val="0070C0"/>
        </w:rPr>
        <w:t>: S</w:t>
      </w:r>
      <w:r w:rsidR="00B1569C">
        <w:rPr>
          <w:color w:val="0070C0"/>
        </w:rPr>
        <w:t>eventh</w:t>
      </w:r>
      <w:r>
        <w:rPr>
          <w:color w:val="0070C0"/>
        </w:rPr>
        <w:t xml:space="preserve"> configuration stage</w:t>
      </w:r>
      <w:bookmarkEnd w:id="349"/>
    </w:p>
    <w:p w14:paraId="4B4D1B2C" w14:textId="77777777" w:rsidR="00A943AA" w:rsidRPr="00A943AA" w:rsidRDefault="00A943AA" w:rsidP="00A943AA"/>
    <w:p w14:paraId="00D2978C" w14:textId="02DA3A8D" w:rsidR="00EA7231" w:rsidRDefault="00A943AA" w:rsidP="00EA7231">
      <w:r w:rsidRPr="00A943AA">
        <w:rPr>
          <w:noProof/>
        </w:rPr>
        <w:lastRenderedPageBreak/>
        <w:drawing>
          <wp:inline distT="0" distB="0" distL="0" distR="0" wp14:anchorId="75E68F4F" wp14:editId="558BF376">
            <wp:extent cx="5731510" cy="459930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07"/>
                    <a:stretch>
                      <a:fillRect/>
                    </a:stretch>
                  </pic:blipFill>
                  <pic:spPr>
                    <a:xfrm>
                      <a:off x="0" y="0"/>
                      <a:ext cx="5731510" cy="4599305"/>
                    </a:xfrm>
                    <a:prstGeom prst="rect">
                      <a:avLst/>
                    </a:prstGeom>
                  </pic:spPr>
                </pic:pic>
              </a:graphicData>
            </a:graphic>
          </wp:inline>
        </w:drawing>
      </w:r>
    </w:p>
    <w:p w14:paraId="3C7C44E9" w14:textId="14447DAB" w:rsidR="003270F0" w:rsidRDefault="003270F0" w:rsidP="003270F0">
      <w:pPr>
        <w:pStyle w:val="Heading1"/>
        <w:rPr>
          <w:color w:val="0070C0"/>
        </w:rPr>
      </w:pPr>
      <w:bookmarkStart w:id="350" w:name="_Toc80891515"/>
      <w:r>
        <w:rPr>
          <w:color w:val="0070C0"/>
        </w:rPr>
        <w:t xml:space="preserve">Appendix M: </w:t>
      </w:r>
      <w:r w:rsidR="00B1569C">
        <w:rPr>
          <w:color w:val="0070C0"/>
        </w:rPr>
        <w:t>Eighth</w:t>
      </w:r>
      <w:r>
        <w:rPr>
          <w:color w:val="0070C0"/>
        </w:rPr>
        <w:t xml:space="preserve"> configuration stage</w:t>
      </w:r>
      <w:bookmarkEnd w:id="350"/>
    </w:p>
    <w:p w14:paraId="0904E79A" w14:textId="1C35B127" w:rsidR="003270F0" w:rsidRDefault="003270F0" w:rsidP="00EA7231"/>
    <w:p w14:paraId="52D9E419" w14:textId="00E1C69E" w:rsidR="003270F0" w:rsidRDefault="003270F0" w:rsidP="00EA7231">
      <w:r w:rsidRPr="003270F0">
        <w:rPr>
          <w:noProof/>
        </w:rPr>
        <w:drawing>
          <wp:inline distT="0" distB="0" distL="0" distR="0" wp14:anchorId="72535214" wp14:editId="6FB19DDD">
            <wp:extent cx="5731510" cy="3323590"/>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8"/>
                    <a:stretch>
                      <a:fillRect/>
                    </a:stretch>
                  </pic:blipFill>
                  <pic:spPr>
                    <a:xfrm>
                      <a:off x="0" y="0"/>
                      <a:ext cx="5731510" cy="3323590"/>
                    </a:xfrm>
                    <a:prstGeom prst="rect">
                      <a:avLst/>
                    </a:prstGeom>
                  </pic:spPr>
                </pic:pic>
              </a:graphicData>
            </a:graphic>
          </wp:inline>
        </w:drawing>
      </w:r>
    </w:p>
    <w:p w14:paraId="565BA689" w14:textId="40F38235" w:rsidR="002728F2" w:rsidRDefault="002728F2" w:rsidP="0083352F">
      <w:pPr>
        <w:pStyle w:val="Heading1"/>
        <w:rPr>
          <w:color w:val="0070C0"/>
        </w:rPr>
      </w:pPr>
      <w:bookmarkStart w:id="351" w:name="_Toc80891516"/>
      <w:r>
        <w:rPr>
          <w:color w:val="0070C0"/>
        </w:rPr>
        <w:lastRenderedPageBreak/>
        <w:t xml:space="preserve">Appendix N: </w:t>
      </w:r>
      <w:r w:rsidR="0083352F">
        <w:rPr>
          <w:color w:val="0070C0"/>
        </w:rPr>
        <w:t>initialize the tuner to find the best model</w:t>
      </w:r>
      <w:bookmarkEnd w:id="351"/>
    </w:p>
    <w:p w14:paraId="58D71042" w14:textId="77777777" w:rsidR="0083352F" w:rsidRPr="0083352F" w:rsidRDefault="0083352F" w:rsidP="0083352F"/>
    <w:p w14:paraId="0E27BB05" w14:textId="6CCDE41E" w:rsidR="002728F2" w:rsidRDefault="002728F2" w:rsidP="002728F2">
      <w:r w:rsidRPr="002728F2">
        <w:rPr>
          <w:noProof/>
        </w:rPr>
        <w:drawing>
          <wp:inline distT="0" distB="0" distL="0" distR="0" wp14:anchorId="174B86DD" wp14:editId="47819291">
            <wp:extent cx="3762900" cy="704948"/>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9"/>
                    <a:stretch>
                      <a:fillRect/>
                    </a:stretch>
                  </pic:blipFill>
                  <pic:spPr>
                    <a:xfrm>
                      <a:off x="0" y="0"/>
                      <a:ext cx="3762900" cy="704948"/>
                    </a:xfrm>
                    <a:prstGeom prst="rect">
                      <a:avLst/>
                    </a:prstGeom>
                  </pic:spPr>
                </pic:pic>
              </a:graphicData>
            </a:graphic>
          </wp:inline>
        </w:drawing>
      </w:r>
    </w:p>
    <w:p w14:paraId="31B53701" w14:textId="070E8080" w:rsidR="00F53B52" w:rsidRDefault="00F53B52" w:rsidP="002728F2"/>
    <w:p w14:paraId="078BD0B4" w14:textId="3C976912" w:rsidR="00F53B52" w:rsidRDefault="00F53B52" w:rsidP="00F53B52">
      <w:pPr>
        <w:pStyle w:val="Heading1"/>
        <w:rPr>
          <w:color w:val="0070C0"/>
        </w:rPr>
      </w:pPr>
      <w:bookmarkStart w:id="352" w:name="_Toc80891517"/>
      <w:r>
        <w:rPr>
          <w:color w:val="0070C0"/>
        </w:rPr>
        <w:t>Appendix O: initialize the tuner to find the best model</w:t>
      </w:r>
      <w:bookmarkEnd w:id="352"/>
    </w:p>
    <w:p w14:paraId="395F8911" w14:textId="17A6B08F" w:rsidR="004E16EE" w:rsidRPr="002728F2" w:rsidRDefault="008C11C2" w:rsidP="002728F2">
      <w:r w:rsidRPr="00F53B52">
        <w:rPr>
          <w:noProof/>
        </w:rPr>
        <w:drawing>
          <wp:anchor distT="0" distB="0" distL="114300" distR="114300" simplePos="0" relativeHeight="254386176" behindDoc="0" locked="0" layoutInCell="1" allowOverlap="1" wp14:anchorId="6C8937EF" wp14:editId="70D00954">
            <wp:simplePos x="0" y="0"/>
            <wp:positionH relativeFrom="margin">
              <wp:align>right</wp:align>
            </wp:positionH>
            <wp:positionV relativeFrom="paragraph">
              <wp:posOffset>200025</wp:posOffset>
            </wp:positionV>
            <wp:extent cx="5731510" cy="417195"/>
            <wp:effectExtent l="0" t="0" r="2540" b="1905"/>
            <wp:wrapSquare wrapText="bothSides"/>
            <wp:docPr id="18" name="Picture 18"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rang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31510" cy="417195"/>
                    </a:xfrm>
                    <a:prstGeom prst="rect">
                      <a:avLst/>
                    </a:prstGeom>
                  </pic:spPr>
                </pic:pic>
              </a:graphicData>
            </a:graphic>
          </wp:anchor>
        </w:drawing>
      </w:r>
      <w:r w:rsidR="004E16EE">
        <w:br w:type="textWrapping" w:clear="all"/>
      </w:r>
    </w:p>
    <w:p w14:paraId="50F29D0D" w14:textId="35E1D76D" w:rsidR="008C11C2" w:rsidRDefault="008C11C2" w:rsidP="008C11C2">
      <w:pPr>
        <w:pStyle w:val="Heading1"/>
        <w:rPr>
          <w:color w:val="0070C0"/>
        </w:rPr>
      </w:pPr>
      <w:bookmarkStart w:id="353" w:name="_Toc80891518"/>
      <w:r>
        <w:rPr>
          <w:color w:val="0070C0"/>
        </w:rPr>
        <w:t xml:space="preserve">Appendix </w:t>
      </w:r>
      <w:r w:rsidR="003D6436">
        <w:rPr>
          <w:color w:val="0070C0"/>
        </w:rPr>
        <w:t>P</w:t>
      </w:r>
      <w:r>
        <w:rPr>
          <w:color w:val="0070C0"/>
        </w:rPr>
        <w:t xml:space="preserve">: </w:t>
      </w:r>
      <w:r w:rsidR="003D6436">
        <w:rPr>
          <w:color w:val="0070C0"/>
        </w:rPr>
        <w:t>Train t</w:t>
      </w:r>
      <w:r w:rsidR="00300F5E">
        <w:rPr>
          <w:color w:val="0070C0"/>
        </w:rPr>
        <w:t>he model</w:t>
      </w:r>
      <w:r w:rsidR="004079CA">
        <w:rPr>
          <w:color w:val="0070C0"/>
        </w:rPr>
        <w:t xml:space="preserve"> and save the best weights using Model</w:t>
      </w:r>
      <w:r w:rsidR="00103D93">
        <w:rPr>
          <w:color w:val="0070C0"/>
        </w:rPr>
        <w:t>Checkpoint</w:t>
      </w:r>
      <w:bookmarkEnd w:id="353"/>
    </w:p>
    <w:p w14:paraId="708D4C2D" w14:textId="77777777" w:rsidR="002728F2" w:rsidRPr="00A27D45" w:rsidRDefault="002728F2" w:rsidP="00EA7231"/>
    <w:p w14:paraId="0C4B1BC0" w14:textId="33A9DBB6" w:rsidR="00D452FA" w:rsidRDefault="004E16EE" w:rsidP="000B3C5F">
      <w:pPr>
        <w:spacing w:after="0"/>
        <w:ind w:left="1080"/>
      </w:pPr>
      <w:r w:rsidRPr="004E16EE">
        <w:rPr>
          <w:noProof/>
        </w:rPr>
        <w:drawing>
          <wp:inline distT="0" distB="0" distL="0" distR="0" wp14:anchorId="61A95C99" wp14:editId="669B9973">
            <wp:extent cx="4829849" cy="245779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1"/>
                    <a:stretch>
                      <a:fillRect/>
                    </a:stretch>
                  </pic:blipFill>
                  <pic:spPr>
                    <a:xfrm>
                      <a:off x="0" y="0"/>
                      <a:ext cx="4829849" cy="2457793"/>
                    </a:xfrm>
                    <a:prstGeom prst="rect">
                      <a:avLst/>
                    </a:prstGeom>
                  </pic:spPr>
                </pic:pic>
              </a:graphicData>
            </a:graphic>
          </wp:inline>
        </w:drawing>
      </w:r>
    </w:p>
    <w:p w14:paraId="5F4BC257" w14:textId="77777777" w:rsidR="00461588" w:rsidRPr="00461588" w:rsidRDefault="001F011C" w:rsidP="00461588">
      <w:pPr>
        <w:pStyle w:val="Heading1"/>
        <w:shd w:val="clear" w:color="auto" w:fill="FFFFFF"/>
        <w:spacing w:before="129"/>
        <w:rPr>
          <w:color w:val="0070C0"/>
        </w:rPr>
      </w:pPr>
      <w:bookmarkStart w:id="354" w:name="_Toc80891519"/>
      <w:r>
        <w:rPr>
          <w:color w:val="0070C0"/>
        </w:rPr>
        <w:t xml:space="preserve">Appendix </w:t>
      </w:r>
      <w:r w:rsidR="00461588">
        <w:rPr>
          <w:color w:val="0070C0"/>
        </w:rPr>
        <w:t>Q</w:t>
      </w:r>
      <w:r>
        <w:rPr>
          <w:color w:val="0070C0"/>
        </w:rPr>
        <w:t xml:space="preserve">: </w:t>
      </w:r>
      <w:r w:rsidR="00461588" w:rsidRPr="00461588">
        <w:rPr>
          <w:color w:val="0070C0"/>
        </w:rPr>
        <w:t>Plot the accuracy and cross-entropy diagrams</w:t>
      </w:r>
      <w:bookmarkEnd w:id="354"/>
    </w:p>
    <w:p w14:paraId="165EA080" w14:textId="47400323" w:rsidR="001F011C" w:rsidRDefault="001F011C" w:rsidP="00461588">
      <w:pPr>
        <w:spacing w:after="0"/>
      </w:pPr>
    </w:p>
    <w:p w14:paraId="7DC5337C" w14:textId="2DC8782F" w:rsidR="001F011C" w:rsidRDefault="001F011C" w:rsidP="000B3C5F">
      <w:pPr>
        <w:spacing w:after="0"/>
        <w:ind w:left="1080"/>
      </w:pPr>
      <w:r w:rsidRPr="001F011C">
        <w:rPr>
          <w:noProof/>
        </w:rPr>
        <w:lastRenderedPageBreak/>
        <w:drawing>
          <wp:inline distT="0" distB="0" distL="0" distR="0" wp14:anchorId="70F67C70" wp14:editId="4C2352C1">
            <wp:extent cx="3010320" cy="342947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3010320" cy="3429479"/>
                    </a:xfrm>
                    <a:prstGeom prst="rect">
                      <a:avLst/>
                    </a:prstGeom>
                  </pic:spPr>
                </pic:pic>
              </a:graphicData>
            </a:graphic>
          </wp:inline>
        </w:drawing>
      </w:r>
    </w:p>
    <w:p w14:paraId="1FA631C1" w14:textId="2AAFB63A" w:rsidR="00756B93" w:rsidRDefault="00756B93" w:rsidP="000B3C5F">
      <w:pPr>
        <w:spacing w:after="0"/>
        <w:ind w:left="1080"/>
      </w:pPr>
    </w:p>
    <w:p w14:paraId="31EE8DC9" w14:textId="25F3DB93" w:rsidR="00312405" w:rsidRDefault="00805DE6" w:rsidP="00312405">
      <w:pPr>
        <w:pStyle w:val="Heading1"/>
        <w:rPr>
          <w:color w:val="0070C0"/>
        </w:rPr>
      </w:pPr>
      <w:bookmarkStart w:id="355" w:name="_Toc80891520"/>
      <w:r>
        <w:rPr>
          <w:color w:val="0070C0"/>
        </w:rPr>
        <w:t xml:space="preserve">Appendix R: </w:t>
      </w:r>
      <w:r w:rsidR="00312405" w:rsidRPr="00312405">
        <w:rPr>
          <w:color w:val="0070C0"/>
        </w:rPr>
        <w:t>Import all the libraries required and configure the GPU for training</w:t>
      </w:r>
      <w:bookmarkEnd w:id="355"/>
    </w:p>
    <w:p w14:paraId="173B641B" w14:textId="77777777" w:rsidR="0019721A" w:rsidRPr="0019721A" w:rsidRDefault="0019721A" w:rsidP="0019721A"/>
    <w:p w14:paraId="35B9E095" w14:textId="439A53B1" w:rsidR="00312405" w:rsidRPr="00312405" w:rsidRDefault="00312405" w:rsidP="00312405">
      <w:r w:rsidRPr="00312405">
        <w:rPr>
          <w:noProof/>
        </w:rPr>
        <w:drawing>
          <wp:inline distT="0" distB="0" distL="0" distR="0" wp14:anchorId="6E933241" wp14:editId="6AF72283">
            <wp:extent cx="5731510" cy="299402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7489CB57" w14:textId="2EE09675" w:rsidR="00756B93" w:rsidRDefault="00756B93" w:rsidP="000B3C5F">
      <w:pPr>
        <w:spacing w:after="0"/>
        <w:ind w:left="1080"/>
      </w:pPr>
    </w:p>
    <w:p w14:paraId="78F8E2BD" w14:textId="136959B5" w:rsidR="00EE6B43" w:rsidRPr="0019721A" w:rsidRDefault="00EE6B43" w:rsidP="0019721A">
      <w:pPr>
        <w:pStyle w:val="Heading1"/>
        <w:shd w:val="clear" w:color="auto" w:fill="FFFFFF"/>
        <w:spacing w:before="129"/>
        <w:rPr>
          <w:color w:val="0070C0"/>
        </w:rPr>
      </w:pPr>
      <w:bookmarkStart w:id="356" w:name="_Toc80891521"/>
      <w:r>
        <w:rPr>
          <w:color w:val="0070C0"/>
        </w:rPr>
        <w:t xml:space="preserve">Appendix S: </w:t>
      </w:r>
      <w:r w:rsidR="007E5D09" w:rsidRPr="007E5D09">
        <w:rPr>
          <w:color w:val="0070C0"/>
        </w:rPr>
        <w:t>Use Image</w:t>
      </w:r>
      <w:r w:rsidR="006A009F">
        <w:rPr>
          <w:color w:val="0070C0"/>
        </w:rPr>
        <w:t>DataG</w:t>
      </w:r>
      <w:r w:rsidR="007E5D09" w:rsidRPr="007E5D09">
        <w:rPr>
          <w:color w:val="0070C0"/>
        </w:rPr>
        <w:t>enerator</w:t>
      </w:r>
      <w:r w:rsidR="006A009F">
        <w:rPr>
          <w:color w:val="0070C0"/>
        </w:rPr>
        <w:t>()</w:t>
      </w:r>
      <w:r w:rsidR="007E5D09" w:rsidRPr="007E5D09">
        <w:rPr>
          <w:color w:val="0070C0"/>
        </w:rPr>
        <w:t xml:space="preserve"> for data augmentation</w:t>
      </w:r>
      <w:r w:rsidR="007E5D09">
        <w:rPr>
          <w:color w:val="0070C0"/>
        </w:rPr>
        <w:t xml:space="preserve"> </w:t>
      </w:r>
      <w:r w:rsidR="0019721A">
        <w:rPr>
          <w:color w:val="0070C0"/>
        </w:rPr>
        <w:t>in testin</w:t>
      </w:r>
      <w:r w:rsidR="0029177F">
        <w:rPr>
          <w:color w:val="0070C0"/>
        </w:rPr>
        <w:t>g</w:t>
      </w:r>
      <w:bookmarkEnd w:id="356"/>
    </w:p>
    <w:p w14:paraId="3465E361" w14:textId="6887A5FE" w:rsidR="00EE6B43" w:rsidRDefault="00EE6B43" w:rsidP="000B3C5F">
      <w:pPr>
        <w:spacing w:after="0"/>
        <w:ind w:left="1080"/>
      </w:pPr>
    </w:p>
    <w:p w14:paraId="4D5F352C" w14:textId="35DB4521" w:rsidR="0012508E" w:rsidRDefault="00D761A6" w:rsidP="00D761A6">
      <w:pPr>
        <w:spacing w:after="0"/>
      </w:pPr>
      <w:r w:rsidRPr="00EE6B43">
        <w:rPr>
          <w:noProof/>
        </w:rPr>
        <w:lastRenderedPageBreak/>
        <w:drawing>
          <wp:inline distT="0" distB="0" distL="0" distR="0" wp14:anchorId="6D28DF49" wp14:editId="7787D452">
            <wp:extent cx="5731510" cy="1894205"/>
            <wp:effectExtent l="0" t="0" r="254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731510" cy="1894205"/>
                    </a:xfrm>
                    <a:prstGeom prst="rect">
                      <a:avLst/>
                    </a:prstGeom>
                  </pic:spPr>
                </pic:pic>
              </a:graphicData>
            </a:graphic>
          </wp:inline>
        </w:drawing>
      </w:r>
    </w:p>
    <w:p w14:paraId="37F7D436" w14:textId="3994F190" w:rsidR="00D761A6" w:rsidRDefault="00D761A6" w:rsidP="00D761A6">
      <w:pPr>
        <w:spacing w:after="0"/>
      </w:pPr>
    </w:p>
    <w:p w14:paraId="201EBE88" w14:textId="0CCD73AE" w:rsidR="00412FC5" w:rsidRPr="00412FC5" w:rsidRDefault="00D761A6" w:rsidP="00412FC5">
      <w:pPr>
        <w:pStyle w:val="Heading1"/>
        <w:shd w:val="clear" w:color="auto" w:fill="FFFFFF"/>
        <w:spacing w:before="129"/>
        <w:rPr>
          <w:color w:val="0070C0"/>
        </w:rPr>
      </w:pPr>
      <w:bookmarkStart w:id="357" w:name="_Toc80891522"/>
      <w:r>
        <w:rPr>
          <w:color w:val="0070C0"/>
        </w:rPr>
        <w:t xml:space="preserve">Appendix </w:t>
      </w:r>
      <w:r w:rsidR="002031A5">
        <w:rPr>
          <w:color w:val="0070C0"/>
        </w:rPr>
        <w:t>T</w:t>
      </w:r>
      <w:r>
        <w:rPr>
          <w:color w:val="0070C0"/>
        </w:rPr>
        <w:t>:</w:t>
      </w:r>
      <w:r w:rsidR="00412FC5" w:rsidRPr="00412FC5">
        <w:rPr>
          <w:rFonts w:ascii="Helvetica" w:hAnsi="Helvetica" w:cs="Helvetica"/>
          <w:color w:val="000000"/>
          <w:sz w:val="39"/>
          <w:szCs w:val="39"/>
        </w:rPr>
        <w:t xml:space="preserve"> </w:t>
      </w:r>
      <w:r w:rsidR="00412FC5" w:rsidRPr="00412FC5">
        <w:rPr>
          <w:color w:val="0070C0"/>
        </w:rPr>
        <w:t>Create a list with the label of each picture</w:t>
      </w:r>
      <w:bookmarkEnd w:id="357"/>
    </w:p>
    <w:p w14:paraId="2203E1E7" w14:textId="7C64BDD9" w:rsidR="00D761A6" w:rsidRDefault="00D761A6" w:rsidP="00D761A6">
      <w:pPr>
        <w:spacing w:after="0"/>
      </w:pPr>
    </w:p>
    <w:p w14:paraId="73E9E1A6" w14:textId="2A32070B" w:rsidR="00073C38" w:rsidRPr="00CC0152" w:rsidRDefault="002031A5" w:rsidP="00CC0152">
      <w:pPr>
        <w:spacing w:after="0"/>
      </w:pPr>
      <w:r w:rsidRPr="002031A5">
        <w:rPr>
          <w:noProof/>
        </w:rPr>
        <w:drawing>
          <wp:inline distT="0" distB="0" distL="0" distR="0" wp14:anchorId="12DAC090" wp14:editId="7A44594A">
            <wp:extent cx="5287113" cy="2467319"/>
            <wp:effectExtent l="0" t="0" r="889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5"/>
                    <a:stretch>
                      <a:fillRect/>
                    </a:stretch>
                  </pic:blipFill>
                  <pic:spPr>
                    <a:xfrm>
                      <a:off x="0" y="0"/>
                      <a:ext cx="5287113" cy="2467319"/>
                    </a:xfrm>
                    <a:prstGeom prst="rect">
                      <a:avLst/>
                    </a:prstGeom>
                  </pic:spPr>
                </pic:pic>
              </a:graphicData>
            </a:graphic>
          </wp:inline>
        </w:drawing>
      </w:r>
    </w:p>
    <w:p w14:paraId="020C5E3A" w14:textId="00231781" w:rsidR="00412FC5" w:rsidRPr="005F4EA9" w:rsidRDefault="004B39D6" w:rsidP="007455AC">
      <w:pPr>
        <w:pStyle w:val="Heading1"/>
        <w:shd w:val="clear" w:color="auto" w:fill="FFFFFF"/>
        <w:spacing w:before="129"/>
        <w:rPr>
          <w:rFonts w:ascii="Helvetica" w:hAnsi="Helvetica" w:cs="Helvetica"/>
          <w:color w:val="000000"/>
          <w:sz w:val="39"/>
          <w:szCs w:val="39"/>
        </w:rPr>
      </w:pPr>
      <w:bookmarkStart w:id="358" w:name="_Toc80891523"/>
      <w:r>
        <w:rPr>
          <w:color w:val="0070C0"/>
        </w:rPr>
        <w:t xml:space="preserve">Appendix </w:t>
      </w:r>
      <w:r w:rsidR="00FD69FA">
        <w:rPr>
          <w:color w:val="0070C0"/>
        </w:rPr>
        <w:t>U</w:t>
      </w:r>
      <w:r>
        <w:rPr>
          <w:color w:val="0070C0"/>
        </w:rPr>
        <w:t>:</w:t>
      </w:r>
      <w:r w:rsidRPr="00412FC5">
        <w:rPr>
          <w:rFonts w:ascii="Helvetica" w:hAnsi="Helvetica" w:cs="Helvetica"/>
          <w:color w:val="000000"/>
          <w:sz w:val="39"/>
          <w:szCs w:val="39"/>
        </w:rPr>
        <w:t xml:space="preserve"> </w:t>
      </w:r>
      <w:r w:rsidR="007455AC" w:rsidRPr="007455AC">
        <w:rPr>
          <w:color w:val="0070C0"/>
        </w:rPr>
        <w:t>Create a result map</w:t>
      </w:r>
      <w:bookmarkEnd w:id="358"/>
    </w:p>
    <w:p w14:paraId="65D636DC" w14:textId="77777777" w:rsidR="005F4EA9" w:rsidRDefault="005F4EA9" w:rsidP="00D761A6">
      <w:pPr>
        <w:spacing w:after="0"/>
      </w:pPr>
    </w:p>
    <w:p w14:paraId="58823BD0" w14:textId="66038663" w:rsidR="00FD69FA" w:rsidRDefault="00FD69FA" w:rsidP="00D761A6">
      <w:pPr>
        <w:spacing w:after="0"/>
      </w:pPr>
      <w:r w:rsidRPr="00FD69FA">
        <w:rPr>
          <w:noProof/>
        </w:rPr>
        <w:drawing>
          <wp:inline distT="0" distB="0" distL="0" distR="0" wp14:anchorId="3FE86380" wp14:editId="513DFE5D">
            <wp:extent cx="5058481" cy="2905530"/>
            <wp:effectExtent l="0" t="0" r="889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6"/>
                    <a:stretch>
                      <a:fillRect/>
                    </a:stretch>
                  </pic:blipFill>
                  <pic:spPr>
                    <a:xfrm>
                      <a:off x="0" y="0"/>
                      <a:ext cx="5058481" cy="2905530"/>
                    </a:xfrm>
                    <a:prstGeom prst="rect">
                      <a:avLst/>
                    </a:prstGeom>
                  </pic:spPr>
                </pic:pic>
              </a:graphicData>
            </a:graphic>
          </wp:inline>
        </w:drawing>
      </w:r>
    </w:p>
    <w:p w14:paraId="30477675" w14:textId="40982EF6" w:rsidR="005F4EA9" w:rsidRDefault="005F4EA9" w:rsidP="00D761A6">
      <w:pPr>
        <w:spacing w:after="0"/>
      </w:pPr>
    </w:p>
    <w:p w14:paraId="36CA8E47" w14:textId="236AB890" w:rsidR="005F4EA9" w:rsidRPr="003D05A2" w:rsidRDefault="005F4EA9" w:rsidP="003D05A2">
      <w:pPr>
        <w:pStyle w:val="Heading1"/>
        <w:shd w:val="clear" w:color="auto" w:fill="FFFFFF"/>
        <w:spacing w:before="129"/>
        <w:rPr>
          <w:rFonts w:ascii="Helvetica" w:hAnsi="Helvetica" w:cs="Helvetica"/>
          <w:color w:val="000000"/>
          <w:sz w:val="39"/>
          <w:szCs w:val="39"/>
        </w:rPr>
      </w:pPr>
      <w:bookmarkStart w:id="359" w:name="_Toc80891524"/>
      <w:r>
        <w:rPr>
          <w:color w:val="0070C0"/>
        </w:rPr>
        <w:lastRenderedPageBreak/>
        <w:t xml:space="preserve">Appendix </w:t>
      </w:r>
      <w:r w:rsidR="00606D20">
        <w:rPr>
          <w:color w:val="0070C0"/>
        </w:rPr>
        <w:t>V</w:t>
      </w:r>
      <w:r>
        <w:rPr>
          <w:color w:val="0070C0"/>
        </w:rPr>
        <w:t>:</w:t>
      </w:r>
      <w:r w:rsidRPr="00412FC5">
        <w:rPr>
          <w:rFonts w:ascii="Helvetica" w:hAnsi="Helvetica" w:cs="Helvetica"/>
          <w:color w:val="000000"/>
          <w:sz w:val="39"/>
          <w:szCs w:val="39"/>
        </w:rPr>
        <w:t xml:space="preserve"> </w:t>
      </w:r>
      <w:r w:rsidR="003D05A2" w:rsidRPr="003D05A2">
        <w:rPr>
          <w:color w:val="0070C0"/>
        </w:rPr>
        <w:t>Make prediction on the validation set and create a list with the name of the emotion predicted</w:t>
      </w:r>
      <w:bookmarkEnd w:id="359"/>
    </w:p>
    <w:p w14:paraId="3501C021" w14:textId="77777777" w:rsidR="003D05A2" w:rsidRDefault="003D05A2" w:rsidP="00D761A6">
      <w:pPr>
        <w:spacing w:after="0"/>
      </w:pPr>
    </w:p>
    <w:p w14:paraId="08AF99D4" w14:textId="49459D13" w:rsidR="005F4EA9" w:rsidRDefault="005F4EA9" w:rsidP="00D761A6">
      <w:pPr>
        <w:spacing w:after="0"/>
      </w:pPr>
      <w:r w:rsidRPr="005F4EA9">
        <w:rPr>
          <w:noProof/>
        </w:rPr>
        <w:drawing>
          <wp:inline distT="0" distB="0" distL="0" distR="0" wp14:anchorId="6D996A18" wp14:editId="17B690EF">
            <wp:extent cx="5731510" cy="609600"/>
            <wp:effectExtent l="0" t="0" r="254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17"/>
                    <a:stretch>
                      <a:fillRect/>
                    </a:stretch>
                  </pic:blipFill>
                  <pic:spPr>
                    <a:xfrm>
                      <a:off x="0" y="0"/>
                      <a:ext cx="5731510" cy="609600"/>
                    </a:xfrm>
                    <a:prstGeom prst="rect">
                      <a:avLst/>
                    </a:prstGeom>
                  </pic:spPr>
                </pic:pic>
              </a:graphicData>
            </a:graphic>
          </wp:inline>
        </w:drawing>
      </w:r>
    </w:p>
    <w:p w14:paraId="0EA7B527" w14:textId="52DD4513" w:rsidR="00814C4F" w:rsidRDefault="00814C4F" w:rsidP="00D761A6">
      <w:pPr>
        <w:spacing w:after="0"/>
      </w:pPr>
    </w:p>
    <w:p w14:paraId="2D7EC478" w14:textId="2090F98B" w:rsidR="00814C4F" w:rsidRDefault="00814C4F" w:rsidP="00814C4F">
      <w:pPr>
        <w:pStyle w:val="Heading1"/>
        <w:shd w:val="clear" w:color="auto" w:fill="FFFFFF"/>
        <w:spacing w:before="129"/>
        <w:rPr>
          <w:color w:val="0070C0"/>
        </w:rPr>
      </w:pPr>
      <w:bookmarkStart w:id="360" w:name="_Toc80891525"/>
      <w:r>
        <w:rPr>
          <w:color w:val="0070C0"/>
        </w:rPr>
        <w:t xml:space="preserve">Appendix </w:t>
      </w:r>
      <w:r w:rsidR="007A7CC6">
        <w:rPr>
          <w:color w:val="0070C0"/>
        </w:rPr>
        <w:t>W</w:t>
      </w:r>
      <w:r>
        <w:rPr>
          <w:color w:val="0070C0"/>
        </w:rPr>
        <w:t>:</w:t>
      </w:r>
      <w:r w:rsidRPr="00412FC5">
        <w:rPr>
          <w:rFonts w:ascii="Helvetica" w:hAnsi="Helvetica" w:cs="Helvetica"/>
          <w:color w:val="000000"/>
          <w:sz w:val="39"/>
          <w:szCs w:val="39"/>
        </w:rPr>
        <w:t xml:space="preserve"> </w:t>
      </w:r>
      <w:r>
        <w:rPr>
          <w:color w:val="0070C0"/>
        </w:rPr>
        <w:t>Create and plot confusion matrix</w:t>
      </w:r>
      <w:bookmarkEnd w:id="360"/>
    </w:p>
    <w:p w14:paraId="4C8255C6" w14:textId="3F215CF4" w:rsidR="00604808" w:rsidRDefault="00604808" w:rsidP="00604808"/>
    <w:p w14:paraId="4879258C" w14:textId="00E67484" w:rsidR="00604808" w:rsidRDefault="00604808" w:rsidP="00604808">
      <w:r w:rsidRPr="00604808">
        <w:rPr>
          <w:noProof/>
        </w:rPr>
        <w:drawing>
          <wp:inline distT="0" distB="0" distL="0" distR="0" wp14:anchorId="54B43EC1" wp14:editId="7AF466C2">
            <wp:extent cx="5731510" cy="122682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18"/>
                    <a:stretch>
                      <a:fillRect/>
                    </a:stretch>
                  </pic:blipFill>
                  <pic:spPr>
                    <a:xfrm>
                      <a:off x="0" y="0"/>
                      <a:ext cx="5731510" cy="1226820"/>
                    </a:xfrm>
                    <a:prstGeom prst="rect">
                      <a:avLst/>
                    </a:prstGeom>
                  </pic:spPr>
                </pic:pic>
              </a:graphicData>
            </a:graphic>
          </wp:inline>
        </w:drawing>
      </w:r>
    </w:p>
    <w:p w14:paraId="24108E59" w14:textId="77777777" w:rsidR="00604808" w:rsidRDefault="00604808" w:rsidP="00604808"/>
    <w:p w14:paraId="41CA457E" w14:textId="0EB4EF1F" w:rsidR="00604808" w:rsidRPr="00DA3899" w:rsidRDefault="00604808" w:rsidP="00604808">
      <w:pPr>
        <w:pStyle w:val="Heading1"/>
        <w:shd w:val="clear" w:color="auto" w:fill="FFFFFF"/>
        <w:spacing w:before="129"/>
        <w:rPr>
          <w:rFonts w:ascii="Helvetica" w:hAnsi="Helvetica" w:cs="Helvetica"/>
          <w:color w:val="000000"/>
          <w:sz w:val="39"/>
          <w:szCs w:val="39"/>
        </w:rPr>
      </w:pPr>
      <w:bookmarkStart w:id="361" w:name="_Toc80891526"/>
      <w:r>
        <w:rPr>
          <w:color w:val="0070C0"/>
        </w:rPr>
        <w:t xml:space="preserve">Appendix </w:t>
      </w:r>
      <w:r w:rsidR="007A7CC6">
        <w:rPr>
          <w:color w:val="0070C0"/>
        </w:rPr>
        <w:t>X</w:t>
      </w:r>
      <w:r>
        <w:rPr>
          <w:color w:val="0070C0"/>
        </w:rPr>
        <w:t>:</w:t>
      </w:r>
      <w:r w:rsidRPr="00412FC5">
        <w:rPr>
          <w:rFonts w:ascii="Helvetica" w:hAnsi="Helvetica" w:cs="Helvetica"/>
          <w:color w:val="000000"/>
          <w:sz w:val="39"/>
          <w:szCs w:val="39"/>
        </w:rPr>
        <w:t xml:space="preserve"> </w:t>
      </w:r>
      <w:r w:rsidR="00DA3899" w:rsidRPr="00DA3899">
        <w:rPr>
          <w:color w:val="0070C0"/>
        </w:rPr>
        <w:t>Create and print the classification report</w:t>
      </w:r>
      <w:bookmarkEnd w:id="361"/>
    </w:p>
    <w:p w14:paraId="0001B53A" w14:textId="4E463CBF" w:rsidR="00604808" w:rsidRDefault="00604808" w:rsidP="00604808"/>
    <w:p w14:paraId="66D92FE7" w14:textId="35D0BCAF" w:rsidR="00DA3899" w:rsidRDefault="00DA3899" w:rsidP="00604808">
      <w:r w:rsidRPr="00DA3899">
        <w:rPr>
          <w:noProof/>
        </w:rPr>
        <w:drawing>
          <wp:inline distT="0" distB="0" distL="0" distR="0" wp14:anchorId="201F37E2" wp14:editId="68AF8EC0">
            <wp:extent cx="4496427" cy="33342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96427" cy="333422"/>
                    </a:xfrm>
                    <a:prstGeom prst="rect">
                      <a:avLst/>
                    </a:prstGeom>
                  </pic:spPr>
                </pic:pic>
              </a:graphicData>
            </a:graphic>
          </wp:inline>
        </w:drawing>
      </w:r>
    </w:p>
    <w:p w14:paraId="23E35F6A" w14:textId="77777777" w:rsidR="00DA3899" w:rsidRDefault="00DA3899" w:rsidP="00604808"/>
    <w:p w14:paraId="0DAFD4AE" w14:textId="797C9DE7" w:rsidR="00814C4F" w:rsidRPr="00C15AE4" w:rsidRDefault="00DA3899" w:rsidP="00C15AE4">
      <w:pPr>
        <w:pStyle w:val="Heading1"/>
        <w:shd w:val="clear" w:color="auto" w:fill="FFFFFF"/>
        <w:spacing w:before="129"/>
        <w:rPr>
          <w:color w:val="0070C0"/>
        </w:rPr>
      </w:pPr>
      <w:bookmarkStart w:id="362" w:name="_Toc80891527"/>
      <w:r>
        <w:rPr>
          <w:color w:val="0070C0"/>
        </w:rPr>
        <w:t xml:space="preserve">Appendix </w:t>
      </w:r>
      <w:r w:rsidR="0033032B">
        <w:rPr>
          <w:color w:val="0070C0"/>
        </w:rPr>
        <w:t>Y:</w:t>
      </w:r>
      <w:r w:rsidR="0033032B" w:rsidRPr="00C15AE4">
        <w:rPr>
          <w:color w:val="0070C0"/>
        </w:rPr>
        <w:t xml:space="preserve"> Create</w:t>
      </w:r>
      <w:r w:rsidR="00C15AE4" w:rsidRPr="00C15AE4">
        <w:rPr>
          <w:color w:val="0070C0"/>
        </w:rPr>
        <w:t xml:space="preserve"> and plot the ROC curve for each class</w:t>
      </w:r>
      <w:bookmarkEnd w:id="362"/>
    </w:p>
    <w:p w14:paraId="026F043D" w14:textId="09539F2C" w:rsidR="005F4EA9" w:rsidRDefault="005F4EA9" w:rsidP="00D761A6">
      <w:pPr>
        <w:spacing w:after="0"/>
      </w:pPr>
    </w:p>
    <w:p w14:paraId="680E168D" w14:textId="20A7A35B" w:rsidR="00C15AE4" w:rsidRDefault="00151A20" w:rsidP="00D761A6">
      <w:pPr>
        <w:spacing w:after="0"/>
      </w:pPr>
      <w:r w:rsidRPr="00151A20">
        <w:rPr>
          <w:noProof/>
        </w:rPr>
        <w:drawing>
          <wp:inline distT="0" distB="0" distL="0" distR="0" wp14:anchorId="79CADCA5" wp14:editId="5297B27F">
            <wp:extent cx="5731510" cy="297180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20"/>
                    <a:stretch>
                      <a:fillRect/>
                    </a:stretch>
                  </pic:blipFill>
                  <pic:spPr>
                    <a:xfrm>
                      <a:off x="0" y="0"/>
                      <a:ext cx="5731510" cy="2971800"/>
                    </a:xfrm>
                    <a:prstGeom prst="rect">
                      <a:avLst/>
                    </a:prstGeom>
                  </pic:spPr>
                </pic:pic>
              </a:graphicData>
            </a:graphic>
          </wp:inline>
        </w:drawing>
      </w:r>
    </w:p>
    <w:p w14:paraId="5A329F24" w14:textId="2A2F7841" w:rsidR="00151A20" w:rsidRDefault="00151A20" w:rsidP="00D761A6">
      <w:pPr>
        <w:spacing w:after="0"/>
      </w:pPr>
    </w:p>
    <w:p w14:paraId="32B737B1" w14:textId="7F17DD94" w:rsidR="00BD0780" w:rsidRPr="00BD0780" w:rsidRDefault="0033032B" w:rsidP="00BD0780">
      <w:pPr>
        <w:pStyle w:val="Heading1"/>
        <w:rPr>
          <w:color w:val="0070C0"/>
        </w:rPr>
      </w:pPr>
      <w:bookmarkStart w:id="363" w:name="_Toc80891528"/>
      <w:r w:rsidRPr="0033032B">
        <w:rPr>
          <w:color w:val="0070C0"/>
        </w:rPr>
        <w:lastRenderedPageBreak/>
        <w:t xml:space="preserve">Appendix </w:t>
      </w:r>
      <w:r>
        <w:rPr>
          <w:color w:val="0070C0"/>
        </w:rPr>
        <w:t>Z</w:t>
      </w:r>
      <w:r w:rsidRPr="0033032B">
        <w:rPr>
          <w:color w:val="0070C0"/>
        </w:rPr>
        <w:t xml:space="preserve">: Create and plot the </w:t>
      </w:r>
      <w:r>
        <w:rPr>
          <w:color w:val="0070C0"/>
        </w:rPr>
        <w:t>PR</w:t>
      </w:r>
      <w:r w:rsidRPr="0033032B">
        <w:rPr>
          <w:color w:val="0070C0"/>
        </w:rPr>
        <w:t xml:space="preserve"> curve for each class</w:t>
      </w:r>
      <w:bookmarkEnd w:id="363"/>
    </w:p>
    <w:p w14:paraId="7ADE06BE" w14:textId="519C808F" w:rsidR="00151A20" w:rsidRDefault="00151A20" w:rsidP="00D761A6">
      <w:pPr>
        <w:spacing w:after="0"/>
      </w:pPr>
    </w:p>
    <w:p w14:paraId="7BFCC949" w14:textId="067DFD78" w:rsidR="00BD0780" w:rsidRPr="008D03FB" w:rsidRDefault="00BD0780" w:rsidP="00D761A6">
      <w:pPr>
        <w:spacing w:after="0"/>
      </w:pPr>
      <w:r w:rsidRPr="00BD0780">
        <w:rPr>
          <w:noProof/>
        </w:rPr>
        <w:drawing>
          <wp:inline distT="0" distB="0" distL="0" distR="0" wp14:anchorId="2A71AB7A" wp14:editId="6B3A97F6">
            <wp:extent cx="5731510" cy="2261870"/>
            <wp:effectExtent l="0" t="0" r="254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1"/>
                    <a:stretch>
                      <a:fillRect/>
                    </a:stretch>
                  </pic:blipFill>
                  <pic:spPr>
                    <a:xfrm>
                      <a:off x="0" y="0"/>
                      <a:ext cx="5731510" cy="2261870"/>
                    </a:xfrm>
                    <a:prstGeom prst="rect">
                      <a:avLst/>
                    </a:prstGeom>
                  </pic:spPr>
                </pic:pic>
              </a:graphicData>
            </a:graphic>
          </wp:inline>
        </w:drawing>
      </w:r>
    </w:p>
    <w:sectPr w:rsidR="00BD0780" w:rsidRPr="008D03FB" w:rsidSect="00697044">
      <w:footerReference w:type="default" r:id="rId3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6D492" w14:textId="77777777" w:rsidR="00022F11" w:rsidRDefault="00022F11" w:rsidP="00305A52">
      <w:pPr>
        <w:spacing w:after="0" w:line="240" w:lineRule="auto"/>
      </w:pPr>
      <w:r>
        <w:separator/>
      </w:r>
    </w:p>
  </w:endnote>
  <w:endnote w:type="continuationSeparator" w:id="0">
    <w:p w14:paraId="76152D15" w14:textId="77777777" w:rsidR="00022F11" w:rsidRDefault="00022F11" w:rsidP="00305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520916"/>
      <w:docPartObj>
        <w:docPartGallery w:val="Page Numbers (Bottom of Page)"/>
        <w:docPartUnique/>
      </w:docPartObj>
    </w:sdtPr>
    <w:sdtEndPr>
      <w:rPr>
        <w:color w:val="7F7F7F" w:themeColor="background1" w:themeShade="7F"/>
        <w:spacing w:val="60"/>
      </w:rPr>
    </w:sdtEndPr>
    <w:sdtContent>
      <w:p w14:paraId="3A74983A" w14:textId="15B5FDB6" w:rsidR="003935AA" w:rsidRDefault="003935A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2112DB" w14:textId="77777777" w:rsidR="003935AA" w:rsidRDefault="003935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4372C" w14:textId="77777777" w:rsidR="00022F11" w:rsidRDefault="00022F11" w:rsidP="00305A52">
      <w:pPr>
        <w:spacing w:after="0" w:line="240" w:lineRule="auto"/>
      </w:pPr>
      <w:r>
        <w:separator/>
      </w:r>
    </w:p>
  </w:footnote>
  <w:footnote w:type="continuationSeparator" w:id="0">
    <w:p w14:paraId="0514111E" w14:textId="77777777" w:rsidR="00022F11" w:rsidRDefault="00022F11" w:rsidP="00305A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4ECECB"/>
    <w:multiLevelType w:val="hybridMultilevel"/>
    <w:tmpl w:val="9F204D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9A3D28"/>
    <w:multiLevelType w:val="hybridMultilevel"/>
    <w:tmpl w:val="5180FCC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93168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DE2B7B"/>
    <w:multiLevelType w:val="hybridMultilevel"/>
    <w:tmpl w:val="7F46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71185E"/>
    <w:multiLevelType w:val="hybridMultilevel"/>
    <w:tmpl w:val="F4120B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7FE1DCC"/>
    <w:multiLevelType w:val="hybridMultilevel"/>
    <w:tmpl w:val="A14A3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32646D"/>
    <w:multiLevelType w:val="hybridMultilevel"/>
    <w:tmpl w:val="B3684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C12FFD"/>
    <w:multiLevelType w:val="hybridMultilevel"/>
    <w:tmpl w:val="630EA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F51688"/>
    <w:multiLevelType w:val="hybridMultilevel"/>
    <w:tmpl w:val="4E52F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1A3377"/>
    <w:multiLevelType w:val="hybridMultilevel"/>
    <w:tmpl w:val="05469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152858"/>
    <w:multiLevelType w:val="hybridMultilevel"/>
    <w:tmpl w:val="02D2B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D51340"/>
    <w:multiLevelType w:val="hybridMultilevel"/>
    <w:tmpl w:val="7F4AC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20DD3"/>
    <w:multiLevelType w:val="hybridMultilevel"/>
    <w:tmpl w:val="649AE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2E0E10"/>
    <w:multiLevelType w:val="hybridMultilevel"/>
    <w:tmpl w:val="6ACA1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473109"/>
    <w:multiLevelType w:val="hybridMultilevel"/>
    <w:tmpl w:val="BD9A6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527062"/>
    <w:multiLevelType w:val="hybridMultilevel"/>
    <w:tmpl w:val="67769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780621"/>
    <w:multiLevelType w:val="hybridMultilevel"/>
    <w:tmpl w:val="BD306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52A35"/>
    <w:multiLevelType w:val="hybridMultilevel"/>
    <w:tmpl w:val="E9529BD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4CF80C92"/>
    <w:multiLevelType w:val="hybridMultilevel"/>
    <w:tmpl w:val="FD6E33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28E48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994B6A"/>
    <w:multiLevelType w:val="hybridMultilevel"/>
    <w:tmpl w:val="E5545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870F30"/>
    <w:multiLevelType w:val="hybridMultilevel"/>
    <w:tmpl w:val="9EF00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4C1AAE"/>
    <w:multiLevelType w:val="hybridMultilevel"/>
    <w:tmpl w:val="06D432C6"/>
    <w:lvl w:ilvl="0" w:tplc="57F2518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D3337E6"/>
    <w:multiLevelType w:val="hybridMultilevel"/>
    <w:tmpl w:val="DF9843D4"/>
    <w:lvl w:ilvl="0" w:tplc="08090001">
      <w:start w:val="1"/>
      <w:numFmt w:val="bullet"/>
      <w:lvlText w:val=""/>
      <w:lvlJc w:val="left"/>
      <w:pPr>
        <w:ind w:left="720" w:hanging="360"/>
      </w:pPr>
      <w:rPr>
        <w:rFonts w:ascii="Symbol" w:hAnsi="Symbol" w:hint="default"/>
      </w:rPr>
    </w:lvl>
    <w:lvl w:ilvl="1" w:tplc="C1E4FEFE">
      <w:numFmt w:val="bullet"/>
      <w:lvlText w:val="-"/>
      <w:lvlJc w:val="left"/>
      <w:pPr>
        <w:ind w:left="1440" w:hanging="360"/>
      </w:pPr>
      <w:rPr>
        <w:rFonts w:ascii="Calibri" w:eastAsiaTheme="minorEastAsia"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1722D9"/>
    <w:multiLevelType w:val="hybridMultilevel"/>
    <w:tmpl w:val="0E02A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922C75"/>
    <w:multiLevelType w:val="hybridMultilevel"/>
    <w:tmpl w:val="8D3A8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4C47DC"/>
    <w:multiLevelType w:val="hybridMultilevel"/>
    <w:tmpl w:val="ED206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7A8B70CC"/>
    <w:multiLevelType w:val="hybridMultilevel"/>
    <w:tmpl w:val="AA8C4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5"/>
  </w:num>
  <w:num w:numId="3">
    <w:abstractNumId w:val="21"/>
  </w:num>
  <w:num w:numId="4">
    <w:abstractNumId w:val="0"/>
  </w:num>
  <w:num w:numId="5">
    <w:abstractNumId w:val="23"/>
  </w:num>
  <w:num w:numId="6">
    <w:abstractNumId w:val="3"/>
  </w:num>
  <w:num w:numId="7">
    <w:abstractNumId w:val="15"/>
  </w:num>
  <w:num w:numId="8">
    <w:abstractNumId w:val="18"/>
  </w:num>
  <w:num w:numId="9">
    <w:abstractNumId w:val="27"/>
  </w:num>
  <w:num w:numId="10">
    <w:abstractNumId w:val="12"/>
  </w:num>
  <w:num w:numId="11">
    <w:abstractNumId w:val="16"/>
  </w:num>
  <w:num w:numId="12">
    <w:abstractNumId w:val="6"/>
  </w:num>
  <w:num w:numId="13">
    <w:abstractNumId w:val="14"/>
  </w:num>
  <w:num w:numId="14">
    <w:abstractNumId w:val="11"/>
  </w:num>
  <w:num w:numId="15">
    <w:abstractNumId w:val="4"/>
  </w:num>
  <w:num w:numId="16">
    <w:abstractNumId w:val="1"/>
  </w:num>
  <w:num w:numId="17">
    <w:abstractNumId w:val="24"/>
  </w:num>
  <w:num w:numId="18">
    <w:abstractNumId w:val="9"/>
  </w:num>
  <w:num w:numId="19">
    <w:abstractNumId w:val="20"/>
  </w:num>
  <w:num w:numId="20">
    <w:abstractNumId w:val="19"/>
  </w:num>
  <w:num w:numId="21">
    <w:abstractNumId w:val="22"/>
  </w:num>
  <w:num w:numId="22">
    <w:abstractNumId w:val="17"/>
  </w:num>
  <w:num w:numId="23">
    <w:abstractNumId w:val="2"/>
  </w:num>
  <w:num w:numId="24">
    <w:abstractNumId w:val="7"/>
  </w:num>
  <w:num w:numId="25">
    <w:abstractNumId w:val="13"/>
  </w:num>
  <w:num w:numId="26">
    <w:abstractNumId w:val="10"/>
  </w:num>
  <w:num w:numId="27">
    <w:abstractNumId w:val="8"/>
  </w:num>
  <w:num w:numId="2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gis Neilson">
    <w15:presenceInfo w15:providerId="Windows Live" w15:userId="9b021886d523cd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1MDAxMTI2M7c0MzRQ0lEKTi0uzszPAykwNK8FAPZ3WZotAAAA"/>
  </w:docVars>
  <w:rsids>
    <w:rsidRoot w:val="00AD0672"/>
    <w:rsid w:val="00000A19"/>
    <w:rsid w:val="00001686"/>
    <w:rsid w:val="00001C73"/>
    <w:rsid w:val="00001E99"/>
    <w:rsid w:val="00002149"/>
    <w:rsid w:val="000025CA"/>
    <w:rsid w:val="0000359F"/>
    <w:rsid w:val="000036AC"/>
    <w:rsid w:val="00004AAB"/>
    <w:rsid w:val="00004C98"/>
    <w:rsid w:val="00005CE5"/>
    <w:rsid w:val="000066B6"/>
    <w:rsid w:val="00006D2A"/>
    <w:rsid w:val="00006E71"/>
    <w:rsid w:val="00007041"/>
    <w:rsid w:val="0000713F"/>
    <w:rsid w:val="00007350"/>
    <w:rsid w:val="00007975"/>
    <w:rsid w:val="00007A25"/>
    <w:rsid w:val="0001066F"/>
    <w:rsid w:val="00010C6A"/>
    <w:rsid w:val="00011596"/>
    <w:rsid w:val="00011E07"/>
    <w:rsid w:val="000120AD"/>
    <w:rsid w:val="0001230E"/>
    <w:rsid w:val="00012ACC"/>
    <w:rsid w:val="000138C6"/>
    <w:rsid w:val="00013B8A"/>
    <w:rsid w:val="00014CC7"/>
    <w:rsid w:val="000160D2"/>
    <w:rsid w:val="00016838"/>
    <w:rsid w:val="0001779A"/>
    <w:rsid w:val="0002028C"/>
    <w:rsid w:val="0002063D"/>
    <w:rsid w:val="00020C21"/>
    <w:rsid w:val="00020E2A"/>
    <w:rsid w:val="000213EA"/>
    <w:rsid w:val="000214FB"/>
    <w:rsid w:val="0002158A"/>
    <w:rsid w:val="0002259F"/>
    <w:rsid w:val="00022DD5"/>
    <w:rsid w:val="00022EA4"/>
    <w:rsid w:val="00022F11"/>
    <w:rsid w:val="00022F7E"/>
    <w:rsid w:val="00024360"/>
    <w:rsid w:val="00024B35"/>
    <w:rsid w:val="00025E76"/>
    <w:rsid w:val="00025E7B"/>
    <w:rsid w:val="00026141"/>
    <w:rsid w:val="00027F69"/>
    <w:rsid w:val="0003034B"/>
    <w:rsid w:val="00030895"/>
    <w:rsid w:val="00031EB4"/>
    <w:rsid w:val="00031FD8"/>
    <w:rsid w:val="00032609"/>
    <w:rsid w:val="00032873"/>
    <w:rsid w:val="00033429"/>
    <w:rsid w:val="00033CEC"/>
    <w:rsid w:val="000346C5"/>
    <w:rsid w:val="00034A27"/>
    <w:rsid w:val="0003599C"/>
    <w:rsid w:val="00035AC1"/>
    <w:rsid w:val="000369AC"/>
    <w:rsid w:val="00036D4D"/>
    <w:rsid w:val="00036EE1"/>
    <w:rsid w:val="000375B1"/>
    <w:rsid w:val="0004039C"/>
    <w:rsid w:val="00040AE2"/>
    <w:rsid w:val="00040BCA"/>
    <w:rsid w:val="00040FDD"/>
    <w:rsid w:val="000411DE"/>
    <w:rsid w:val="0004167C"/>
    <w:rsid w:val="000417C1"/>
    <w:rsid w:val="000433BA"/>
    <w:rsid w:val="00043634"/>
    <w:rsid w:val="00043B5C"/>
    <w:rsid w:val="0004425C"/>
    <w:rsid w:val="0004520C"/>
    <w:rsid w:val="00045597"/>
    <w:rsid w:val="00045696"/>
    <w:rsid w:val="00045F37"/>
    <w:rsid w:val="000462B2"/>
    <w:rsid w:val="000462D7"/>
    <w:rsid w:val="00046935"/>
    <w:rsid w:val="00046D86"/>
    <w:rsid w:val="00046F9A"/>
    <w:rsid w:val="000479EC"/>
    <w:rsid w:val="000507CA"/>
    <w:rsid w:val="00050EE9"/>
    <w:rsid w:val="00053E63"/>
    <w:rsid w:val="00054C46"/>
    <w:rsid w:val="00054EA0"/>
    <w:rsid w:val="00055493"/>
    <w:rsid w:val="00055531"/>
    <w:rsid w:val="000557F8"/>
    <w:rsid w:val="00055901"/>
    <w:rsid w:val="00056023"/>
    <w:rsid w:val="00056214"/>
    <w:rsid w:val="00056851"/>
    <w:rsid w:val="00057510"/>
    <w:rsid w:val="00057543"/>
    <w:rsid w:val="00057F3F"/>
    <w:rsid w:val="00060463"/>
    <w:rsid w:val="000605E3"/>
    <w:rsid w:val="00060C9D"/>
    <w:rsid w:val="00060F0D"/>
    <w:rsid w:val="00061B61"/>
    <w:rsid w:val="0006299D"/>
    <w:rsid w:val="000638D8"/>
    <w:rsid w:val="00063D02"/>
    <w:rsid w:val="0006416E"/>
    <w:rsid w:val="000645B5"/>
    <w:rsid w:val="00064C5E"/>
    <w:rsid w:val="00065273"/>
    <w:rsid w:val="00065473"/>
    <w:rsid w:val="00065CCE"/>
    <w:rsid w:val="0006609C"/>
    <w:rsid w:val="000660D1"/>
    <w:rsid w:val="0006646D"/>
    <w:rsid w:val="00067712"/>
    <w:rsid w:val="00067959"/>
    <w:rsid w:val="00067B53"/>
    <w:rsid w:val="00070599"/>
    <w:rsid w:val="00070E3D"/>
    <w:rsid w:val="0007122D"/>
    <w:rsid w:val="000719B0"/>
    <w:rsid w:val="000726BF"/>
    <w:rsid w:val="00072789"/>
    <w:rsid w:val="000727DE"/>
    <w:rsid w:val="0007362F"/>
    <w:rsid w:val="00073C38"/>
    <w:rsid w:val="00073D23"/>
    <w:rsid w:val="00074C81"/>
    <w:rsid w:val="000751B4"/>
    <w:rsid w:val="00075DF2"/>
    <w:rsid w:val="000760AC"/>
    <w:rsid w:val="000760E2"/>
    <w:rsid w:val="0007659F"/>
    <w:rsid w:val="00076A66"/>
    <w:rsid w:val="000774E4"/>
    <w:rsid w:val="00077559"/>
    <w:rsid w:val="0008060D"/>
    <w:rsid w:val="00080674"/>
    <w:rsid w:val="00080829"/>
    <w:rsid w:val="00080C2A"/>
    <w:rsid w:val="00080D87"/>
    <w:rsid w:val="00080DB7"/>
    <w:rsid w:val="00080F41"/>
    <w:rsid w:val="000821B4"/>
    <w:rsid w:val="0008288D"/>
    <w:rsid w:val="00082C50"/>
    <w:rsid w:val="000863AF"/>
    <w:rsid w:val="0008709B"/>
    <w:rsid w:val="00087E09"/>
    <w:rsid w:val="00090360"/>
    <w:rsid w:val="0009062C"/>
    <w:rsid w:val="00090FBE"/>
    <w:rsid w:val="00092324"/>
    <w:rsid w:val="00092B4B"/>
    <w:rsid w:val="00092F38"/>
    <w:rsid w:val="00093319"/>
    <w:rsid w:val="000934E8"/>
    <w:rsid w:val="00093A98"/>
    <w:rsid w:val="00093C83"/>
    <w:rsid w:val="00094C02"/>
    <w:rsid w:val="00095479"/>
    <w:rsid w:val="00095487"/>
    <w:rsid w:val="00095818"/>
    <w:rsid w:val="000961F1"/>
    <w:rsid w:val="00096570"/>
    <w:rsid w:val="00097377"/>
    <w:rsid w:val="000A14CD"/>
    <w:rsid w:val="000A170B"/>
    <w:rsid w:val="000A1BCC"/>
    <w:rsid w:val="000A231A"/>
    <w:rsid w:val="000A239E"/>
    <w:rsid w:val="000A28A5"/>
    <w:rsid w:val="000A3AAF"/>
    <w:rsid w:val="000A423E"/>
    <w:rsid w:val="000A4256"/>
    <w:rsid w:val="000A4C59"/>
    <w:rsid w:val="000A4D74"/>
    <w:rsid w:val="000A5373"/>
    <w:rsid w:val="000A5AED"/>
    <w:rsid w:val="000A5C67"/>
    <w:rsid w:val="000A5EE2"/>
    <w:rsid w:val="000A6F69"/>
    <w:rsid w:val="000A7734"/>
    <w:rsid w:val="000A7FE7"/>
    <w:rsid w:val="000B0C1B"/>
    <w:rsid w:val="000B170D"/>
    <w:rsid w:val="000B1CD0"/>
    <w:rsid w:val="000B212A"/>
    <w:rsid w:val="000B274D"/>
    <w:rsid w:val="000B2C13"/>
    <w:rsid w:val="000B3163"/>
    <w:rsid w:val="000B368A"/>
    <w:rsid w:val="000B3C5F"/>
    <w:rsid w:val="000B3D26"/>
    <w:rsid w:val="000B3FA2"/>
    <w:rsid w:val="000B41BC"/>
    <w:rsid w:val="000B45DB"/>
    <w:rsid w:val="000B4956"/>
    <w:rsid w:val="000B4E80"/>
    <w:rsid w:val="000B5905"/>
    <w:rsid w:val="000B6116"/>
    <w:rsid w:val="000B6E5C"/>
    <w:rsid w:val="000B7278"/>
    <w:rsid w:val="000B7D21"/>
    <w:rsid w:val="000C0836"/>
    <w:rsid w:val="000C0907"/>
    <w:rsid w:val="000C0AC7"/>
    <w:rsid w:val="000C0BD8"/>
    <w:rsid w:val="000C16DE"/>
    <w:rsid w:val="000C18AE"/>
    <w:rsid w:val="000C19FA"/>
    <w:rsid w:val="000C1CD1"/>
    <w:rsid w:val="000C2872"/>
    <w:rsid w:val="000C2A20"/>
    <w:rsid w:val="000C30C8"/>
    <w:rsid w:val="000C3164"/>
    <w:rsid w:val="000C34C5"/>
    <w:rsid w:val="000C373F"/>
    <w:rsid w:val="000C485E"/>
    <w:rsid w:val="000C64F5"/>
    <w:rsid w:val="000C6CC3"/>
    <w:rsid w:val="000C792D"/>
    <w:rsid w:val="000C7B75"/>
    <w:rsid w:val="000D0194"/>
    <w:rsid w:val="000D046A"/>
    <w:rsid w:val="000D0D2F"/>
    <w:rsid w:val="000D1D3D"/>
    <w:rsid w:val="000D26E0"/>
    <w:rsid w:val="000D28B2"/>
    <w:rsid w:val="000D3131"/>
    <w:rsid w:val="000D32CD"/>
    <w:rsid w:val="000D4CAC"/>
    <w:rsid w:val="000D5153"/>
    <w:rsid w:val="000D539E"/>
    <w:rsid w:val="000D56A7"/>
    <w:rsid w:val="000D5BBB"/>
    <w:rsid w:val="000D672E"/>
    <w:rsid w:val="000D7396"/>
    <w:rsid w:val="000E0808"/>
    <w:rsid w:val="000E0AE5"/>
    <w:rsid w:val="000E153D"/>
    <w:rsid w:val="000E18CF"/>
    <w:rsid w:val="000E1B48"/>
    <w:rsid w:val="000E24B9"/>
    <w:rsid w:val="000E2685"/>
    <w:rsid w:val="000E301B"/>
    <w:rsid w:val="000E3213"/>
    <w:rsid w:val="000E3B4A"/>
    <w:rsid w:val="000E3BCB"/>
    <w:rsid w:val="000E4490"/>
    <w:rsid w:val="000E4947"/>
    <w:rsid w:val="000E53C8"/>
    <w:rsid w:val="000E5D29"/>
    <w:rsid w:val="000E6368"/>
    <w:rsid w:val="000E6428"/>
    <w:rsid w:val="000E7279"/>
    <w:rsid w:val="000F0419"/>
    <w:rsid w:val="000F089A"/>
    <w:rsid w:val="000F125E"/>
    <w:rsid w:val="000F12B6"/>
    <w:rsid w:val="000F27E3"/>
    <w:rsid w:val="000F35BE"/>
    <w:rsid w:val="000F47A5"/>
    <w:rsid w:val="000F4A8F"/>
    <w:rsid w:val="000F4AF3"/>
    <w:rsid w:val="000F4C96"/>
    <w:rsid w:val="000F56D2"/>
    <w:rsid w:val="000F59D2"/>
    <w:rsid w:val="000F6624"/>
    <w:rsid w:val="000F6692"/>
    <w:rsid w:val="000F6D1E"/>
    <w:rsid w:val="00100254"/>
    <w:rsid w:val="00100C53"/>
    <w:rsid w:val="00100FFA"/>
    <w:rsid w:val="00101F38"/>
    <w:rsid w:val="001025C6"/>
    <w:rsid w:val="0010265E"/>
    <w:rsid w:val="001034AE"/>
    <w:rsid w:val="001038EE"/>
    <w:rsid w:val="00103CB7"/>
    <w:rsid w:val="00103D93"/>
    <w:rsid w:val="001047FC"/>
    <w:rsid w:val="00104C78"/>
    <w:rsid w:val="00104DA2"/>
    <w:rsid w:val="001050AA"/>
    <w:rsid w:val="001051D5"/>
    <w:rsid w:val="0010530A"/>
    <w:rsid w:val="00105C6F"/>
    <w:rsid w:val="00105D6D"/>
    <w:rsid w:val="001066E7"/>
    <w:rsid w:val="0010767B"/>
    <w:rsid w:val="001107F2"/>
    <w:rsid w:val="00110B34"/>
    <w:rsid w:val="0011168B"/>
    <w:rsid w:val="001116A9"/>
    <w:rsid w:val="0011172A"/>
    <w:rsid w:val="00111C73"/>
    <w:rsid w:val="00112625"/>
    <w:rsid w:val="001127D9"/>
    <w:rsid w:val="00112918"/>
    <w:rsid w:val="001134A0"/>
    <w:rsid w:val="00114934"/>
    <w:rsid w:val="00116336"/>
    <w:rsid w:val="00116590"/>
    <w:rsid w:val="00116739"/>
    <w:rsid w:val="00116D85"/>
    <w:rsid w:val="00117B27"/>
    <w:rsid w:val="00117C88"/>
    <w:rsid w:val="0012019F"/>
    <w:rsid w:val="00120248"/>
    <w:rsid w:val="00120C76"/>
    <w:rsid w:val="00121BD9"/>
    <w:rsid w:val="00121E96"/>
    <w:rsid w:val="0012223A"/>
    <w:rsid w:val="00122353"/>
    <w:rsid w:val="001223B6"/>
    <w:rsid w:val="001225DB"/>
    <w:rsid w:val="00122FFC"/>
    <w:rsid w:val="00123DBC"/>
    <w:rsid w:val="00123E32"/>
    <w:rsid w:val="00124212"/>
    <w:rsid w:val="00124DDF"/>
    <w:rsid w:val="0012508E"/>
    <w:rsid w:val="001255E2"/>
    <w:rsid w:val="00126866"/>
    <w:rsid w:val="00126C4F"/>
    <w:rsid w:val="00130E5D"/>
    <w:rsid w:val="00131183"/>
    <w:rsid w:val="00132036"/>
    <w:rsid w:val="00132F36"/>
    <w:rsid w:val="00133AD2"/>
    <w:rsid w:val="00133E64"/>
    <w:rsid w:val="00134018"/>
    <w:rsid w:val="00134ED0"/>
    <w:rsid w:val="00135224"/>
    <w:rsid w:val="0013553B"/>
    <w:rsid w:val="00135578"/>
    <w:rsid w:val="001356DC"/>
    <w:rsid w:val="00135DEE"/>
    <w:rsid w:val="00136C73"/>
    <w:rsid w:val="00137944"/>
    <w:rsid w:val="00140718"/>
    <w:rsid w:val="00140E80"/>
    <w:rsid w:val="00141870"/>
    <w:rsid w:val="00142EAC"/>
    <w:rsid w:val="00143442"/>
    <w:rsid w:val="00143583"/>
    <w:rsid w:val="00144599"/>
    <w:rsid w:val="0014494F"/>
    <w:rsid w:val="0014504F"/>
    <w:rsid w:val="0014570B"/>
    <w:rsid w:val="001464E6"/>
    <w:rsid w:val="0014743E"/>
    <w:rsid w:val="00147449"/>
    <w:rsid w:val="001474BA"/>
    <w:rsid w:val="00147F20"/>
    <w:rsid w:val="00151A20"/>
    <w:rsid w:val="001521BB"/>
    <w:rsid w:val="00152281"/>
    <w:rsid w:val="00152AE6"/>
    <w:rsid w:val="00152E5C"/>
    <w:rsid w:val="0015358A"/>
    <w:rsid w:val="0015374F"/>
    <w:rsid w:val="00153FE2"/>
    <w:rsid w:val="0015441A"/>
    <w:rsid w:val="001555B7"/>
    <w:rsid w:val="0015621D"/>
    <w:rsid w:val="00157863"/>
    <w:rsid w:val="001609F5"/>
    <w:rsid w:val="00162AC1"/>
    <w:rsid w:val="00162BCA"/>
    <w:rsid w:val="00163A9A"/>
    <w:rsid w:val="00164470"/>
    <w:rsid w:val="001644E6"/>
    <w:rsid w:val="00164E1A"/>
    <w:rsid w:val="00165BCB"/>
    <w:rsid w:val="00166CB6"/>
    <w:rsid w:val="00167228"/>
    <w:rsid w:val="001678BE"/>
    <w:rsid w:val="00167D5F"/>
    <w:rsid w:val="0017099F"/>
    <w:rsid w:val="00172058"/>
    <w:rsid w:val="0017286D"/>
    <w:rsid w:val="00172ABD"/>
    <w:rsid w:val="00172ECA"/>
    <w:rsid w:val="00172F55"/>
    <w:rsid w:val="00173271"/>
    <w:rsid w:val="001737E9"/>
    <w:rsid w:val="00173A5A"/>
    <w:rsid w:val="0017428E"/>
    <w:rsid w:val="00175733"/>
    <w:rsid w:val="0017589F"/>
    <w:rsid w:val="00176A39"/>
    <w:rsid w:val="00176F31"/>
    <w:rsid w:val="00177337"/>
    <w:rsid w:val="00177E1A"/>
    <w:rsid w:val="0018000F"/>
    <w:rsid w:val="00180278"/>
    <w:rsid w:val="001804D0"/>
    <w:rsid w:val="00180710"/>
    <w:rsid w:val="00181534"/>
    <w:rsid w:val="00181E59"/>
    <w:rsid w:val="001822E6"/>
    <w:rsid w:val="0018289B"/>
    <w:rsid w:val="00183956"/>
    <w:rsid w:val="0018411F"/>
    <w:rsid w:val="001842AC"/>
    <w:rsid w:val="0018435A"/>
    <w:rsid w:val="00184614"/>
    <w:rsid w:val="00184CB4"/>
    <w:rsid w:val="00185C17"/>
    <w:rsid w:val="00185C78"/>
    <w:rsid w:val="00186648"/>
    <w:rsid w:val="00186F96"/>
    <w:rsid w:val="00187656"/>
    <w:rsid w:val="00187B03"/>
    <w:rsid w:val="00187E22"/>
    <w:rsid w:val="00190787"/>
    <w:rsid w:val="001912EF"/>
    <w:rsid w:val="00193095"/>
    <w:rsid w:val="00193325"/>
    <w:rsid w:val="0019470B"/>
    <w:rsid w:val="00195872"/>
    <w:rsid w:val="00195D41"/>
    <w:rsid w:val="0019721A"/>
    <w:rsid w:val="001972D0"/>
    <w:rsid w:val="00197AE8"/>
    <w:rsid w:val="00197D70"/>
    <w:rsid w:val="00197ED4"/>
    <w:rsid w:val="001A036E"/>
    <w:rsid w:val="001A17BA"/>
    <w:rsid w:val="001A2CBA"/>
    <w:rsid w:val="001A2E7A"/>
    <w:rsid w:val="001A352B"/>
    <w:rsid w:val="001A45D8"/>
    <w:rsid w:val="001A50DB"/>
    <w:rsid w:val="001A6146"/>
    <w:rsid w:val="001A6EC7"/>
    <w:rsid w:val="001A7636"/>
    <w:rsid w:val="001B0528"/>
    <w:rsid w:val="001B0817"/>
    <w:rsid w:val="001B0BA1"/>
    <w:rsid w:val="001B0BCD"/>
    <w:rsid w:val="001B1195"/>
    <w:rsid w:val="001B2103"/>
    <w:rsid w:val="001B24A0"/>
    <w:rsid w:val="001B2E89"/>
    <w:rsid w:val="001B3169"/>
    <w:rsid w:val="001B322F"/>
    <w:rsid w:val="001B3258"/>
    <w:rsid w:val="001B3317"/>
    <w:rsid w:val="001B3F68"/>
    <w:rsid w:val="001B4D80"/>
    <w:rsid w:val="001B4EB5"/>
    <w:rsid w:val="001B5300"/>
    <w:rsid w:val="001B58E0"/>
    <w:rsid w:val="001B5DCC"/>
    <w:rsid w:val="001B6329"/>
    <w:rsid w:val="001B6A29"/>
    <w:rsid w:val="001B7188"/>
    <w:rsid w:val="001B7B55"/>
    <w:rsid w:val="001C0318"/>
    <w:rsid w:val="001C04D5"/>
    <w:rsid w:val="001C1381"/>
    <w:rsid w:val="001C1DD4"/>
    <w:rsid w:val="001C2596"/>
    <w:rsid w:val="001C2F54"/>
    <w:rsid w:val="001C3955"/>
    <w:rsid w:val="001C3C0F"/>
    <w:rsid w:val="001C41E5"/>
    <w:rsid w:val="001C55F8"/>
    <w:rsid w:val="001C5736"/>
    <w:rsid w:val="001C5A9E"/>
    <w:rsid w:val="001C61FE"/>
    <w:rsid w:val="001C6596"/>
    <w:rsid w:val="001C6C22"/>
    <w:rsid w:val="001C6E83"/>
    <w:rsid w:val="001C7205"/>
    <w:rsid w:val="001C7374"/>
    <w:rsid w:val="001C767C"/>
    <w:rsid w:val="001C789C"/>
    <w:rsid w:val="001D1ACE"/>
    <w:rsid w:val="001D23A1"/>
    <w:rsid w:val="001D2510"/>
    <w:rsid w:val="001D3239"/>
    <w:rsid w:val="001D402E"/>
    <w:rsid w:val="001D54E2"/>
    <w:rsid w:val="001D73CE"/>
    <w:rsid w:val="001D7CB9"/>
    <w:rsid w:val="001E0005"/>
    <w:rsid w:val="001E0868"/>
    <w:rsid w:val="001E13BD"/>
    <w:rsid w:val="001E1902"/>
    <w:rsid w:val="001E30E4"/>
    <w:rsid w:val="001E3F89"/>
    <w:rsid w:val="001E4C5A"/>
    <w:rsid w:val="001E52DC"/>
    <w:rsid w:val="001E5A20"/>
    <w:rsid w:val="001E5EFF"/>
    <w:rsid w:val="001E6538"/>
    <w:rsid w:val="001E661D"/>
    <w:rsid w:val="001E6922"/>
    <w:rsid w:val="001E6EB8"/>
    <w:rsid w:val="001E7283"/>
    <w:rsid w:val="001F0076"/>
    <w:rsid w:val="001F011C"/>
    <w:rsid w:val="001F0464"/>
    <w:rsid w:val="001F1F65"/>
    <w:rsid w:val="001F2B11"/>
    <w:rsid w:val="001F44B4"/>
    <w:rsid w:val="001F50D9"/>
    <w:rsid w:val="001F5739"/>
    <w:rsid w:val="001F5BED"/>
    <w:rsid w:val="001F68D5"/>
    <w:rsid w:val="001F68DA"/>
    <w:rsid w:val="001F7512"/>
    <w:rsid w:val="001F7741"/>
    <w:rsid w:val="001F7DD9"/>
    <w:rsid w:val="0020008B"/>
    <w:rsid w:val="00200979"/>
    <w:rsid w:val="00200BE6"/>
    <w:rsid w:val="00200C38"/>
    <w:rsid w:val="00200E38"/>
    <w:rsid w:val="00202A1A"/>
    <w:rsid w:val="00202C2A"/>
    <w:rsid w:val="002031A5"/>
    <w:rsid w:val="0020360B"/>
    <w:rsid w:val="00203B85"/>
    <w:rsid w:val="0020430D"/>
    <w:rsid w:val="0020481D"/>
    <w:rsid w:val="0020495C"/>
    <w:rsid w:val="00204A49"/>
    <w:rsid w:val="00204C29"/>
    <w:rsid w:val="00205713"/>
    <w:rsid w:val="0020636A"/>
    <w:rsid w:val="00206AC9"/>
    <w:rsid w:val="00206BA8"/>
    <w:rsid w:val="00206DFB"/>
    <w:rsid w:val="00210202"/>
    <w:rsid w:val="00210BC5"/>
    <w:rsid w:val="00211AE1"/>
    <w:rsid w:val="00211B35"/>
    <w:rsid w:val="00212039"/>
    <w:rsid w:val="002123FD"/>
    <w:rsid w:val="002124A8"/>
    <w:rsid w:val="00212A33"/>
    <w:rsid w:val="00212C49"/>
    <w:rsid w:val="002131F9"/>
    <w:rsid w:val="0021374B"/>
    <w:rsid w:val="00213863"/>
    <w:rsid w:val="00213B19"/>
    <w:rsid w:val="00213C63"/>
    <w:rsid w:val="00213E00"/>
    <w:rsid w:val="00215411"/>
    <w:rsid w:val="0021584F"/>
    <w:rsid w:val="00216B9B"/>
    <w:rsid w:val="00217EC1"/>
    <w:rsid w:val="002200F7"/>
    <w:rsid w:val="002206F6"/>
    <w:rsid w:val="00220E59"/>
    <w:rsid w:val="002213DC"/>
    <w:rsid w:val="00221818"/>
    <w:rsid w:val="00221FA3"/>
    <w:rsid w:val="00222B60"/>
    <w:rsid w:val="00222E8E"/>
    <w:rsid w:val="00223108"/>
    <w:rsid w:val="0022377E"/>
    <w:rsid w:val="0022688A"/>
    <w:rsid w:val="00226E67"/>
    <w:rsid w:val="00226E86"/>
    <w:rsid w:val="002306E5"/>
    <w:rsid w:val="002310A4"/>
    <w:rsid w:val="00231ECE"/>
    <w:rsid w:val="0023292B"/>
    <w:rsid w:val="00232B76"/>
    <w:rsid w:val="00232C34"/>
    <w:rsid w:val="00232DBE"/>
    <w:rsid w:val="002330BB"/>
    <w:rsid w:val="002333B6"/>
    <w:rsid w:val="00233421"/>
    <w:rsid w:val="002337CA"/>
    <w:rsid w:val="00233B41"/>
    <w:rsid w:val="00233E91"/>
    <w:rsid w:val="002342AB"/>
    <w:rsid w:val="00234AC6"/>
    <w:rsid w:val="00234B6F"/>
    <w:rsid w:val="002352E2"/>
    <w:rsid w:val="0023531B"/>
    <w:rsid w:val="0023576E"/>
    <w:rsid w:val="00236948"/>
    <w:rsid w:val="00236A1C"/>
    <w:rsid w:val="00236A7D"/>
    <w:rsid w:val="00236EC0"/>
    <w:rsid w:val="00237300"/>
    <w:rsid w:val="00237310"/>
    <w:rsid w:val="0023780F"/>
    <w:rsid w:val="00240CFE"/>
    <w:rsid w:val="00240E19"/>
    <w:rsid w:val="00242530"/>
    <w:rsid w:val="00242717"/>
    <w:rsid w:val="00242BC9"/>
    <w:rsid w:val="00243C9C"/>
    <w:rsid w:val="002443CE"/>
    <w:rsid w:val="00244D20"/>
    <w:rsid w:val="0024511D"/>
    <w:rsid w:val="00245258"/>
    <w:rsid w:val="002454A1"/>
    <w:rsid w:val="002456E6"/>
    <w:rsid w:val="00245B60"/>
    <w:rsid w:val="0024770E"/>
    <w:rsid w:val="00247808"/>
    <w:rsid w:val="00247A58"/>
    <w:rsid w:val="00247C51"/>
    <w:rsid w:val="00250312"/>
    <w:rsid w:val="002510A7"/>
    <w:rsid w:val="00251A32"/>
    <w:rsid w:val="00252AAB"/>
    <w:rsid w:val="00253212"/>
    <w:rsid w:val="00253BEE"/>
    <w:rsid w:val="0025495F"/>
    <w:rsid w:val="00254D7F"/>
    <w:rsid w:val="0025518F"/>
    <w:rsid w:val="0025559F"/>
    <w:rsid w:val="00255BC2"/>
    <w:rsid w:val="00255F90"/>
    <w:rsid w:val="00256C0D"/>
    <w:rsid w:val="00256CB5"/>
    <w:rsid w:val="0025722F"/>
    <w:rsid w:val="00257650"/>
    <w:rsid w:val="00257DD9"/>
    <w:rsid w:val="0026065A"/>
    <w:rsid w:val="0026075E"/>
    <w:rsid w:val="00260EC5"/>
    <w:rsid w:val="00261D84"/>
    <w:rsid w:val="00261ED2"/>
    <w:rsid w:val="002622C8"/>
    <w:rsid w:val="00263800"/>
    <w:rsid w:val="00263E78"/>
    <w:rsid w:val="00264637"/>
    <w:rsid w:val="00265057"/>
    <w:rsid w:val="00265685"/>
    <w:rsid w:val="00265AF4"/>
    <w:rsid w:val="00265D50"/>
    <w:rsid w:val="0026691E"/>
    <w:rsid w:val="0026742B"/>
    <w:rsid w:val="00270132"/>
    <w:rsid w:val="00270601"/>
    <w:rsid w:val="0027162B"/>
    <w:rsid w:val="00272835"/>
    <w:rsid w:val="002728F2"/>
    <w:rsid w:val="00272C62"/>
    <w:rsid w:val="00274932"/>
    <w:rsid w:val="00275308"/>
    <w:rsid w:val="00275927"/>
    <w:rsid w:val="00275A78"/>
    <w:rsid w:val="00275C8B"/>
    <w:rsid w:val="00276450"/>
    <w:rsid w:val="00276BD1"/>
    <w:rsid w:val="00276C58"/>
    <w:rsid w:val="0027708A"/>
    <w:rsid w:val="002774D8"/>
    <w:rsid w:val="002778B1"/>
    <w:rsid w:val="00277933"/>
    <w:rsid w:val="00280834"/>
    <w:rsid w:val="002808FE"/>
    <w:rsid w:val="00280C14"/>
    <w:rsid w:val="00280D63"/>
    <w:rsid w:val="00280FB4"/>
    <w:rsid w:val="0028149F"/>
    <w:rsid w:val="0028197D"/>
    <w:rsid w:val="00281A0D"/>
    <w:rsid w:val="0028211A"/>
    <w:rsid w:val="002821A5"/>
    <w:rsid w:val="00283283"/>
    <w:rsid w:val="00283549"/>
    <w:rsid w:val="0028390C"/>
    <w:rsid w:val="00283C1F"/>
    <w:rsid w:val="00283E10"/>
    <w:rsid w:val="00284354"/>
    <w:rsid w:val="0028441E"/>
    <w:rsid w:val="002848E7"/>
    <w:rsid w:val="00284BB8"/>
    <w:rsid w:val="00284D46"/>
    <w:rsid w:val="002878FE"/>
    <w:rsid w:val="00287D9E"/>
    <w:rsid w:val="0029100A"/>
    <w:rsid w:val="002911BE"/>
    <w:rsid w:val="002915AB"/>
    <w:rsid w:val="0029177F"/>
    <w:rsid w:val="002926F3"/>
    <w:rsid w:val="00292DDA"/>
    <w:rsid w:val="00292F0E"/>
    <w:rsid w:val="002933E4"/>
    <w:rsid w:val="002944E6"/>
    <w:rsid w:val="00294B34"/>
    <w:rsid w:val="0029616F"/>
    <w:rsid w:val="002962D6"/>
    <w:rsid w:val="00296BEB"/>
    <w:rsid w:val="00297549"/>
    <w:rsid w:val="002978C2"/>
    <w:rsid w:val="002A0206"/>
    <w:rsid w:val="002A0979"/>
    <w:rsid w:val="002A2015"/>
    <w:rsid w:val="002A33DE"/>
    <w:rsid w:val="002A377D"/>
    <w:rsid w:val="002A40E0"/>
    <w:rsid w:val="002A41FA"/>
    <w:rsid w:val="002A44D2"/>
    <w:rsid w:val="002A4C48"/>
    <w:rsid w:val="002A51D2"/>
    <w:rsid w:val="002A5205"/>
    <w:rsid w:val="002A5D14"/>
    <w:rsid w:val="002A6A1E"/>
    <w:rsid w:val="002A6ADA"/>
    <w:rsid w:val="002B0382"/>
    <w:rsid w:val="002B167F"/>
    <w:rsid w:val="002B3128"/>
    <w:rsid w:val="002B3560"/>
    <w:rsid w:val="002B3B56"/>
    <w:rsid w:val="002B446D"/>
    <w:rsid w:val="002B4735"/>
    <w:rsid w:val="002B4A19"/>
    <w:rsid w:val="002B4C16"/>
    <w:rsid w:val="002B70D1"/>
    <w:rsid w:val="002B71BD"/>
    <w:rsid w:val="002B7CD8"/>
    <w:rsid w:val="002C02F2"/>
    <w:rsid w:val="002C0E16"/>
    <w:rsid w:val="002C1228"/>
    <w:rsid w:val="002C15EC"/>
    <w:rsid w:val="002C1CD4"/>
    <w:rsid w:val="002C1D4F"/>
    <w:rsid w:val="002C3D32"/>
    <w:rsid w:val="002C565F"/>
    <w:rsid w:val="002C5F14"/>
    <w:rsid w:val="002C696E"/>
    <w:rsid w:val="002C6C66"/>
    <w:rsid w:val="002C6DCC"/>
    <w:rsid w:val="002C6EC2"/>
    <w:rsid w:val="002C704B"/>
    <w:rsid w:val="002C7244"/>
    <w:rsid w:val="002C73EC"/>
    <w:rsid w:val="002C75F0"/>
    <w:rsid w:val="002D0A61"/>
    <w:rsid w:val="002D0AB8"/>
    <w:rsid w:val="002D0BEC"/>
    <w:rsid w:val="002D0DD6"/>
    <w:rsid w:val="002D1CC5"/>
    <w:rsid w:val="002D1FCF"/>
    <w:rsid w:val="002D21E0"/>
    <w:rsid w:val="002D29B7"/>
    <w:rsid w:val="002D2C53"/>
    <w:rsid w:val="002D3EFA"/>
    <w:rsid w:val="002D41AD"/>
    <w:rsid w:val="002D4574"/>
    <w:rsid w:val="002D4B6B"/>
    <w:rsid w:val="002D4CC8"/>
    <w:rsid w:val="002D4EBE"/>
    <w:rsid w:val="002D58A2"/>
    <w:rsid w:val="002D591C"/>
    <w:rsid w:val="002D5A45"/>
    <w:rsid w:val="002D5FCB"/>
    <w:rsid w:val="002D612B"/>
    <w:rsid w:val="002D61B3"/>
    <w:rsid w:val="002D696E"/>
    <w:rsid w:val="002D6B1B"/>
    <w:rsid w:val="002D7C1C"/>
    <w:rsid w:val="002D7DE8"/>
    <w:rsid w:val="002E024C"/>
    <w:rsid w:val="002E02CA"/>
    <w:rsid w:val="002E07CB"/>
    <w:rsid w:val="002E0B32"/>
    <w:rsid w:val="002E1272"/>
    <w:rsid w:val="002E182F"/>
    <w:rsid w:val="002E289D"/>
    <w:rsid w:val="002E2DE8"/>
    <w:rsid w:val="002E3122"/>
    <w:rsid w:val="002E3438"/>
    <w:rsid w:val="002E41A2"/>
    <w:rsid w:val="002E4369"/>
    <w:rsid w:val="002E46A6"/>
    <w:rsid w:val="002E4949"/>
    <w:rsid w:val="002E4A2A"/>
    <w:rsid w:val="002E51E5"/>
    <w:rsid w:val="002E5284"/>
    <w:rsid w:val="002E558A"/>
    <w:rsid w:val="002E58B2"/>
    <w:rsid w:val="002E6151"/>
    <w:rsid w:val="002E61E9"/>
    <w:rsid w:val="002E6E64"/>
    <w:rsid w:val="002F015E"/>
    <w:rsid w:val="002F02BC"/>
    <w:rsid w:val="002F1439"/>
    <w:rsid w:val="002F28EB"/>
    <w:rsid w:val="002F3A23"/>
    <w:rsid w:val="002F440A"/>
    <w:rsid w:val="002F4A07"/>
    <w:rsid w:val="002F54D0"/>
    <w:rsid w:val="002F5680"/>
    <w:rsid w:val="002F5AD9"/>
    <w:rsid w:val="002F5FAC"/>
    <w:rsid w:val="002F70EA"/>
    <w:rsid w:val="002F740A"/>
    <w:rsid w:val="002F7804"/>
    <w:rsid w:val="00300015"/>
    <w:rsid w:val="00300680"/>
    <w:rsid w:val="00300828"/>
    <w:rsid w:val="00300F5E"/>
    <w:rsid w:val="00300FE0"/>
    <w:rsid w:val="0030112F"/>
    <w:rsid w:val="00301135"/>
    <w:rsid w:val="00301399"/>
    <w:rsid w:val="00301A64"/>
    <w:rsid w:val="00302362"/>
    <w:rsid w:val="00302572"/>
    <w:rsid w:val="00303475"/>
    <w:rsid w:val="003045D3"/>
    <w:rsid w:val="00305A52"/>
    <w:rsid w:val="00306386"/>
    <w:rsid w:val="003065D2"/>
    <w:rsid w:val="00306B62"/>
    <w:rsid w:val="00306BDF"/>
    <w:rsid w:val="00306EB5"/>
    <w:rsid w:val="00307C47"/>
    <w:rsid w:val="00307C74"/>
    <w:rsid w:val="00310DEC"/>
    <w:rsid w:val="00310EE4"/>
    <w:rsid w:val="0031231B"/>
    <w:rsid w:val="00312405"/>
    <w:rsid w:val="00312801"/>
    <w:rsid w:val="0031297E"/>
    <w:rsid w:val="00312C52"/>
    <w:rsid w:val="00313FF8"/>
    <w:rsid w:val="00314B44"/>
    <w:rsid w:val="0031660F"/>
    <w:rsid w:val="003176ED"/>
    <w:rsid w:val="00320003"/>
    <w:rsid w:val="00320292"/>
    <w:rsid w:val="00320BB8"/>
    <w:rsid w:val="00320C6F"/>
    <w:rsid w:val="003220A9"/>
    <w:rsid w:val="00322C08"/>
    <w:rsid w:val="00322D48"/>
    <w:rsid w:val="00322E81"/>
    <w:rsid w:val="00323848"/>
    <w:rsid w:val="00324258"/>
    <w:rsid w:val="003243C7"/>
    <w:rsid w:val="0032483D"/>
    <w:rsid w:val="00325759"/>
    <w:rsid w:val="00325EBC"/>
    <w:rsid w:val="003260EF"/>
    <w:rsid w:val="00326513"/>
    <w:rsid w:val="0032658B"/>
    <w:rsid w:val="0032699D"/>
    <w:rsid w:val="00326E0F"/>
    <w:rsid w:val="00326F30"/>
    <w:rsid w:val="003270F0"/>
    <w:rsid w:val="003271D0"/>
    <w:rsid w:val="00327F5C"/>
    <w:rsid w:val="0033032B"/>
    <w:rsid w:val="003303EA"/>
    <w:rsid w:val="00331920"/>
    <w:rsid w:val="00331E69"/>
    <w:rsid w:val="003328A7"/>
    <w:rsid w:val="00332E00"/>
    <w:rsid w:val="003331A6"/>
    <w:rsid w:val="00333CAF"/>
    <w:rsid w:val="00333CD6"/>
    <w:rsid w:val="00334D2A"/>
    <w:rsid w:val="0033525B"/>
    <w:rsid w:val="00335E26"/>
    <w:rsid w:val="003366F4"/>
    <w:rsid w:val="00336C17"/>
    <w:rsid w:val="003371C8"/>
    <w:rsid w:val="0034042A"/>
    <w:rsid w:val="00341A92"/>
    <w:rsid w:val="00341E4C"/>
    <w:rsid w:val="00342298"/>
    <w:rsid w:val="003425E8"/>
    <w:rsid w:val="00342665"/>
    <w:rsid w:val="00342A18"/>
    <w:rsid w:val="00343191"/>
    <w:rsid w:val="003435EA"/>
    <w:rsid w:val="0034409D"/>
    <w:rsid w:val="00344CFD"/>
    <w:rsid w:val="00344DA2"/>
    <w:rsid w:val="0034504C"/>
    <w:rsid w:val="00345126"/>
    <w:rsid w:val="0034594F"/>
    <w:rsid w:val="003463C3"/>
    <w:rsid w:val="00347757"/>
    <w:rsid w:val="00347CB0"/>
    <w:rsid w:val="003502BC"/>
    <w:rsid w:val="00351246"/>
    <w:rsid w:val="00351C13"/>
    <w:rsid w:val="003526BA"/>
    <w:rsid w:val="00353448"/>
    <w:rsid w:val="00353C25"/>
    <w:rsid w:val="00353CA4"/>
    <w:rsid w:val="00353DAA"/>
    <w:rsid w:val="003540D4"/>
    <w:rsid w:val="0035436A"/>
    <w:rsid w:val="00354742"/>
    <w:rsid w:val="003547BD"/>
    <w:rsid w:val="00354AA0"/>
    <w:rsid w:val="00355774"/>
    <w:rsid w:val="00356517"/>
    <w:rsid w:val="00357E21"/>
    <w:rsid w:val="00357E2E"/>
    <w:rsid w:val="00357E7E"/>
    <w:rsid w:val="00360659"/>
    <w:rsid w:val="003606CB"/>
    <w:rsid w:val="00361716"/>
    <w:rsid w:val="00361CAD"/>
    <w:rsid w:val="00361F95"/>
    <w:rsid w:val="00361FB6"/>
    <w:rsid w:val="00362B5D"/>
    <w:rsid w:val="003638A1"/>
    <w:rsid w:val="003641CF"/>
    <w:rsid w:val="003647E3"/>
    <w:rsid w:val="00364936"/>
    <w:rsid w:val="0036583F"/>
    <w:rsid w:val="00365958"/>
    <w:rsid w:val="0036595D"/>
    <w:rsid w:val="00365CD7"/>
    <w:rsid w:val="0036638E"/>
    <w:rsid w:val="003663A1"/>
    <w:rsid w:val="00366415"/>
    <w:rsid w:val="00366546"/>
    <w:rsid w:val="003666C0"/>
    <w:rsid w:val="00366E25"/>
    <w:rsid w:val="00366F9D"/>
    <w:rsid w:val="0036757D"/>
    <w:rsid w:val="0036787D"/>
    <w:rsid w:val="0037098B"/>
    <w:rsid w:val="00370D13"/>
    <w:rsid w:val="00371F98"/>
    <w:rsid w:val="00373A5B"/>
    <w:rsid w:val="00373B16"/>
    <w:rsid w:val="00374252"/>
    <w:rsid w:val="003742BA"/>
    <w:rsid w:val="00374EE7"/>
    <w:rsid w:val="0037508A"/>
    <w:rsid w:val="0037635F"/>
    <w:rsid w:val="00376A4A"/>
    <w:rsid w:val="00376B13"/>
    <w:rsid w:val="00376E18"/>
    <w:rsid w:val="00377649"/>
    <w:rsid w:val="00377C1E"/>
    <w:rsid w:val="00377F91"/>
    <w:rsid w:val="0038059A"/>
    <w:rsid w:val="00380713"/>
    <w:rsid w:val="00380DA8"/>
    <w:rsid w:val="0038162E"/>
    <w:rsid w:val="00382975"/>
    <w:rsid w:val="003830B2"/>
    <w:rsid w:val="0038352A"/>
    <w:rsid w:val="003836E1"/>
    <w:rsid w:val="00383DDF"/>
    <w:rsid w:val="003842F7"/>
    <w:rsid w:val="0038436F"/>
    <w:rsid w:val="00384CD9"/>
    <w:rsid w:val="003857B3"/>
    <w:rsid w:val="00385C4F"/>
    <w:rsid w:val="003866B0"/>
    <w:rsid w:val="00390801"/>
    <w:rsid w:val="003909FB"/>
    <w:rsid w:val="00390C03"/>
    <w:rsid w:val="003935AA"/>
    <w:rsid w:val="00393C30"/>
    <w:rsid w:val="00394273"/>
    <w:rsid w:val="003957D8"/>
    <w:rsid w:val="00395A86"/>
    <w:rsid w:val="00395AFC"/>
    <w:rsid w:val="00395EE7"/>
    <w:rsid w:val="00396A2D"/>
    <w:rsid w:val="003976F7"/>
    <w:rsid w:val="0039772D"/>
    <w:rsid w:val="00397BF8"/>
    <w:rsid w:val="003A0963"/>
    <w:rsid w:val="003A15F6"/>
    <w:rsid w:val="003A18F7"/>
    <w:rsid w:val="003A1F25"/>
    <w:rsid w:val="003A208B"/>
    <w:rsid w:val="003A20BC"/>
    <w:rsid w:val="003A21CC"/>
    <w:rsid w:val="003A2773"/>
    <w:rsid w:val="003A2D91"/>
    <w:rsid w:val="003A3853"/>
    <w:rsid w:val="003A39D3"/>
    <w:rsid w:val="003A45E3"/>
    <w:rsid w:val="003A4A27"/>
    <w:rsid w:val="003A5828"/>
    <w:rsid w:val="003A6BC4"/>
    <w:rsid w:val="003B0A4C"/>
    <w:rsid w:val="003B0B08"/>
    <w:rsid w:val="003B0BC7"/>
    <w:rsid w:val="003B0C29"/>
    <w:rsid w:val="003B155E"/>
    <w:rsid w:val="003B156C"/>
    <w:rsid w:val="003B1AFF"/>
    <w:rsid w:val="003B26A7"/>
    <w:rsid w:val="003B32A9"/>
    <w:rsid w:val="003B3838"/>
    <w:rsid w:val="003B40B8"/>
    <w:rsid w:val="003B4134"/>
    <w:rsid w:val="003B4675"/>
    <w:rsid w:val="003B4A21"/>
    <w:rsid w:val="003B5B41"/>
    <w:rsid w:val="003B66F1"/>
    <w:rsid w:val="003B7B29"/>
    <w:rsid w:val="003C12E4"/>
    <w:rsid w:val="003C1CE8"/>
    <w:rsid w:val="003C3912"/>
    <w:rsid w:val="003C3A95"/>
    <w:rsid w:val="003C3ABF"/>
    <w:rsid w:val="003C4B24"/>
    <w:rsid w:val="003C4BD6"/>
    <w:rsid w:val="003C57C5"/>
    <w:rsid w:val="003C5844"/>
    <w:rsid w:val="003C5A84"/>
    <w:rsid w:val="003C64D0"/>
    <w:rsid w:val="003D001F"/>
    <w:rsid w:val="003D05A2"/>
    <w:rsid w:val="003D07B2"/>
    <w:rsid w:val="003D10AB"/>
    <w:rsid w:val="003D10AE"/>
    <w:rsid w:val="003D1109"/>
    <w:rsid w:val="003D2279"/>
    <w:rsid w:val="003D263B"/>
    <w:rsid w:val="003D29A6"/>
    <w:rsid w:val="003D3184"/>
    <w:rsid w:val="003D35A5"/>
    <w:rsid w:val="003D3B23"/>
    <w:rsid w:val="003D4579"/>
    <w:rsid w:val="003D607D"/>
    <w:rsid w:val="003D61E2"/>
    <w:rsid w:val="003D6436"/>
    <w:rsid w:val="003D64EE"/>
    <w:rsid w:val="003D6A26"/>
    <w:rsid w:val="003D7EE4"/>
    <w:rsid w:val="003E0BD2"/>
    <w:rsid w:val="003E3C95"/>
    <w:rsid w:val="003E40BE"/>
    <w:rsid w:val="003E445C"/>
    <w:rsid w:val="003E47A1"/>
    <w:rsid w:val="003E4EF6"/>
    <w:rsid w:val="003E50CD"/>
    <w:rsid w:val="003E5547"/>
    <w:rsid w:val="003E57B8"/>
    <w:rsid w:val="003E57F8"/>
    <w:rsid w:val="003E5872"/>
    <w:rsid w:val="003E5AB3"/>
    <w:rsid w:val="003E63C8"/>
    <w:rsid w:val="003E6903"/>
    <w:rsid w:val="003E6E30"/>
    <w:rsid w:val="003E7845"/>
    <w:rsid w:val="003E7973"/>
    <w:rsid w:val="003F019F"/>
    <w:rsid w:val="003F0505"/>
    <w:rsid w:val="003F0622"/>
    <w:rsid w:val="003F17D5"/>
    <w:rsid w:val="003F1E7E"/>
    <w:rsid w:val="003F23C2"/>
    <w:rsid w:val="003F2C0A"/>
    <w:rsid w:val="003F3665"/>
    <w:rsid w:val="003F3B10"/>
    <w:rsid w:val="003F3BE6"/>
    <w:rsid w:val="003F3D7E"/>
    <w:rsid w:val="003F4A2D"/>
    <w:rsid w:val="003F54B0"/>
    <w:rsid w:val="003F57DB"/>
    <w:rsid w:val="003F6084"/>
    <w:rsid w:val="003F65A0"/>
    <w:rsid w:val="003F660A"/>
    <w:rsid w:val="003F7659"/>
    <w:rsid w:val="00400995"/>
    <w:rsid w:val="00401264"/>
    <w:rsid w:val="00402748"/>
    <w:rsid w:val="00402825"/>
    <w:rsid w:val="004033A1"/>
    <w:rsid w:val="004039E4"/>
    <w:rsid w:val="00403C85"/>
    <w:rsid w:val="00403EF9"/>
    <w:rsid w:val="004049A0"/>
    <w:rsid w:val="00404CA0"/>
    <w:rsid w:val="00404D75"/>
    <w:rsid w:val="004058C7"/>
    <w:rsid w:val="004059D9"/>
    <w:rsid w:val="00405CF2"/>
    <w:rsid w:val="004066FB"/>
    <w:rsid w:val="00407066"/>
    <w:rsid w:val="00407445"/>
    <w:rsid w:val="004079CA"/>
    <w:rsid w:val="00407A52"/>
    <w:rsid w:val="00407B10"/>
    <w:rsid w:val="00407D4B"/>
    <w:rsid w:val="00411190"/>
    <w:rsid w:val="00411545"/>
    <w:rsid w:val="00411565"/>
    <w:rsid w:val="0041204A"/>
    <w:rsid w:val="004120E0"/>
    <w:rsid w:val="004124E4"/>
    <w:rsid w:val="00412FC5"/>
    <w:rsid w:val="0041360B"/>
    <w:rsid w:val="0041385F"/>
    <w:rsid w:val="00413A85"/>
    <w:rsid w:val="00413B40"/>
    <w:rsid w:val="00413BD9"/>
    <w:rsid w:val="004140B8"/>
    <w:rsid w:val="0041446C"/>
    <w:rsid w:val="00414CF5"/>
    <w:rsid w:val="004151CE"/>
    <w:rsid w:val="0041698E"/>
    <w:rsid w:val="00416C77"/>
    <w:rsid w:val="00416F17"/>
    <w:rsid w:val="00417F2C"/>
    <w:rsid w:val="00420D78"/>
    <w:rsid w:val="0042176E"/>
    <w:rsid w:val="00421D71"/>
    <w:rsid w:val="00421DB8"/>
    <w:rsid w:val="00421F26"/>
    <w:rsid w:val="00422093"/>
    <w:rsid w:val="004221EE"/>
    <w:rsid w:val="004229D8"/>
    <w:rsid w:val="00422C39"/>
    <w:rsid w:val="00422F29"/>
    <w:rsid w:val="004239BD"/>
    <w:rsid w:val="00423C9B"/>
    <w:rsid w:val="00424509"/>
    <w:rsid w:val="00424B53"/>
    <w:rsid w:val="00425083"/>
    <w:rsid w:val="004255AF"/>
    <w:rsid w:val="00425911"/>
    <w:rsid w:val="00425B3E"/>
    <w:rsid w:val="004270CE"/>
    <w:rsid w:val="00427EC1"/>
    <w:rsid w:val="00427EF6"/>
    <w:rsid w:val="00430AB6"/>
    <w:rsid w:val="00431922"/>
    <w:rsid w:val="004319CB"/>
    <w:rsid w:val="004321C1"/>
    <w:rsid w:val="0043240A"/>
    <w:rsid w:val="00432E38"/>
    <w:rsid w:val="0043357F"/>
    <w:rsid w:val="004338EC"/>
    <w:rsid w:val="00433DD7"/>
    <w:rsid w:val="0043446F"/>
    <w:rsid w:val="00434DC1"/>
    <w:rsid w:val="004356B1"/>
    <w:rsid w:val="00435738"/>
    <w:rsid w:val="00436015"/>
    <w:rsid w:val="00437171"/>
    <w:rsid w:val="004405C9"/>
    <w:rsid w:val="00440C41"/>
    <w:rsid w:val="004411AE"/>
    <w:rsid w:val="00442782"/>
    <w:rsid w:val="004428B6"/>
    <w:rsid w:val="00443500"/>
    <w:rsid w:val="00444200"/>
    <w:rsid w:val="0044500A"/>
    <w:rsid w:val="004454AD"/>
    <w:rsid w:val="00445F88"/>
    <w:rsid w:val="00446CCE"/>
    <w:rsid w:val="0044741E"/>
    <w:rsid w:val="004475F0"/>
    <w:rsid w:val="00447A4D"/>
    <w:rsid w:val="0045021A"/>
    <w:rsid w:val="004503B8"/>
    <w:rsid w:val="00451B69"/>
    <w:rsid w:val="00451CC5"/>
    <w:rsid w:val="00451D91"/>
    <w:rsid w:val="00451EBA"/>
    <w:rsid w:val="00452699"/>
    <w:rsid w:val="00452A45"/>
    <w:rsid w:val="004534F6"/>
    <w:rsid w:val="00453703"/>
    <w:rsid w:val="0045399F"/>
    <w:rsid w:val="00454192"/>
    <w:rsid w:val="004548F2"/>
    <w:rsid w:val="004555D3"/>
    <w:rsid w:val="0045567B"/>
    <w:rsid w:val="004562B9"/>
    <w:rsid w:val="0045676B"/>
    <w:rsid w:val="004567DD"/>
    <w:rsid w:val="004570D5"/>
    <w:rsid w:val="0045786B"/>
    <w:rsid w:val="00457925"/>
    <w:rsid w:val="00457E02"/>
    <w:rsid w:val="00460EB1"/>
    <w:rsid w:val="0046111F"/>
    <w:rsid w:val="004613EB"/>
    <w:rsid w:val="00461588"/>
    <w:rsid w:val="00461D12"/>
    <w:rsid w:val="00462245"/>
    <w:rsid w:val="00462462"/>
    <w:rsid w:val="0046247F"/>
    <w:rsid w:val="00462948"/>
    <w:rsid w:val="00462976"/>
    <w:rsid w:val="0046325B"/>
    <w:rsid w:val="0046346E"/>
    <w:rsid w:val="00463B66"/>
    <w:rsid w:val="00463B8C"/>
    <w:rsid w:val="00464572"/>
    <w:rsid w:val="004652B5"/>
    <w:rsid w:val="00465A5E"/>
    <w:rsid w:val="00466487"/>
    <w:rsid w:val="00467475"/>
    <w:rsid w:val="00467722"/>
    <w:rsid w:val="00467DB0"/>
    <w:rsid w:val="00470154"/>
    <w:rsid w:val="00470990"/>
    <w:rsid w:val="00471280"/>
    <w:rsid w:val="0047156C"/>
    <w:rsid w:val="0047181A"/>
    <w:rsid w:val="00471C50"/>
    <w:rsid w:val="00471E3F"/>
    <w:rsid w:val="004721E3"/>
    <w:rsid w:val="00472B71"/>
    <w:rsid w:val="00472BA8"/>
    <w:rsid w:val="004735DE"/>
    <w:rsid w:val="00475A16"/>
    <w:rsid w:val="00475D2C"/>
    <w:rsid w:val="0047690F"/>
    <w:rsid w:val="00476AFE"/>
    <w:rsid w:val="00476D43"/>
    <w:rsid w:val="00476E16"/>
    <w:rsid w:val="00477B17"/>
    <w:rsid w:val="00477B1B"/>
    <w:rsid w:val="00477D54"/>
    <w:rsid w:val="004802CD"/>
    <w:rsid w:val="00481674"/>
    <w:rsid w:val="00481EB9"/>
    <w:rsid w:val="0048200F"/>
    <w:rsid w:val="00482649"/>
    <w:rsid w:val="0048368A"/>
    <w:rsid w:val="00483ED2"/>
    <w:rsid w:val="00484AAB"/>
    <w:rsid w:val="00485AEC"/>
    <w:rsid w:val="00485AFF"/>
    <w:rsid w:val="00486B9F"/>
    <w:rsid w:val="00486D1C"/>
    <w:rsid w:val="00487224"/>
    <w:rsid w:val="004873C5"/>
    <w:rsid w:val="0048796F"/>
    <w:rsid w:val="00487B45"/>
    <w:rsid w:val="004901DA"/>
    <w:rsid w:val="00490449"/>
    <w:rsid w:val="004912D2"/>
    <w:rsid w:val="00491A98"/>
    <w:rsid w:val="00491B49"/>
    <w:rsid w:val="00491E2D"/>
    <w:rsid w:val="0049214D"/>
    <w:rsid w:val="0049242F"/>
    <w:rsid w:val="00492563"/>
    <w:rsid w:val="00494F93"/>
    <w:rsid w:val="004957F6"/>
    <w:rsid w:val="004959EC"/>
    <w:rsid w:val="00495BDF"/>
    <w:rsid w:val="004969B9"/>
    <w:rsid w:val="00496C0F"/>
    <w:rsid w:val="0049733D"/>
    <w:rsid w:val="004975F7"/>
    <w:rsid w:val="00497675"/>
    <w:rsid w:val="00497864"/>
    <w:rsid w:val="00497B97"/>
    <w:rsid w:val="004A007A"/>
    <w:rsid w:val="004A01D9"/>
    <w:rsid w:val="004A065D"/>
    <w:rsid w:val="004A0EDC"/>
    <w:rsid w:val="004A0F23"/>
    <w:rsid w:val="004A15E0"/>
    <w:rsid w:val="004A193E"/>
    <w:rsid w:val="004A1EF3"/>
    <w:rsid w:val="004A20C5"/>
    <w:rsid w:val="004A2249"/>
    <w:rsid w:val="004A22B9"/>
    <w:rsid w:val="004A2323"/>
    <w:rsid w:val="004A253B"/>
    <w:rsid w:val="004A2905"/>
    <w:rsid w:val="004A2D78"/>
    <w:rsid w:val="004A2E0C"/>
    <w:rsid w:val="004A3A3A"/>
    <w:rsid w:val="004A445A"/>
    <w:rsid w:val="004A4D7E"/>
    <w:rsid w:val="004A4F8C"/>
    <w:rsid w:val="004A5BFC"/>
    <w:rsid w:val="004A5C8B"/>
    <w:rsid w:val="004A679D"/>
    <w:rsid w:val="004A69D0"/>
    <w:rsid w:val="004A6B33"/>
    <w:rsid w:val="004A78AA"/>
    <w:rsid w:val="004B16F7"/>
    <w:rsid w:val="004B381B"/>
    <w:rsid w:val="004B39D6"/>
    <w:rsid w:val="004B3EEE"/>
    <w:rsid w:val="004B4002"/>
    <w:rsid w:val="004B494F"/>
    <w:rsid w:val="004B517E"/>
    <w:rsid w:val="004B51ED"/>
    <w:rsid w:val="004B5602"/>
    <w:rsid w:val="004B62CF"/>
    <w:rsid w:val="004B7BCD"/>
    <w:rsid w:val="004B7BE4"/>
    <w:rsid w:val="004C02E0"/>
    <w:rsid w:val="004C0B1D"/>
    <w:rsid w:val="004C137B"/>
    <w:rsid w:val="004C2165"/>
    <w:rsid w:val="004C30CA"/>
    <w:rsid w:val="004C37DD"/>
    <w:rsid w:val="004C39BF"/>
    <w:rsid w:val="004C448E"/>
    <w:rsid w:val="004C497B"/>
    <w:rsid w:val="004C4B17"/>
    <w:rsid w:val="004C55EC"/>
    <w:rsid w:val="004C5BBF"/>
    <w:rsid w:val="004C5F1D"/>
    <w:rsid w:val="004C7034"/>
    <w:rsid w:val="004C7094"/>
    <w:rsid w:val="004C73A5"/>
    <w:rsid w:val="004C75BF"/>
    <w:rsid w:val="004C7B25"/>
    <w:rsid w:val="004D0B45"/>
    <w:rsid w:val="004D1351"/>
    <w:rsid w:val="004D16F3"/>
    <w:rsid w:val="004D19F9"/>
    <w:rsid w:val="004D22E2"/>
    <w:rsid w:val="004D2609"/>
    <w:rsid w:val="004D2ECD"/>
    <w:rsid w:val="004D2ED1"/>
    <w:rsid w:val="004D3814"/>
    <w:rsid w:val="004D3B23"/>
    <w:rsid w:val="004D402C"/>
    <w:rsid w:val="004D4B58"/>
    <w:rsid w:val="004D4C7C"/>
    <w:rsid w:val="004D4CE5"/>
    <w:rsid w:val="004D5FBA"/>
    <w:rsid w:val="004D640A"/>
    <w:rsid w:val="004D6870"/>
    <w:rsid w:val="004D6BD5"/>
    <w:rsid w:val="004D7A06"/>
    <w:rsid w:val="004E06EE"/>
    <w:rsid w:val="004E0C60"/>
    <w:rsid w:val="004E0CA7"/>
    <w:rsid w:val="004E0ED2"/>
    <w:rsid w:val="004E11DF"/>
    <w:rsid w:val="004E13FD"/>
    <w:rsid w:val="004E16EE"/>
    <w:rsid w:val="004E1A13"/>
    <w:rsid w:val="004E22FD"/>
    <w:rsid w:val="004E31EE"/>
    <w:rsid w:val="004E3982"/>
    <w:rsid w:val="004E3B5B"/>
    <w:rsid w:val="004E3DB1"/>
    <w:rsid w:val="004E4F6E"/>
    <w:rsid w:val="004E64B6"/>
    <w:rsid w:val="004E6AB8"/>
    <w:rsid w:val="004E6B55"/>
    <w:rsid w:val="004E71B8"/>
    <w:rsid w:val="004E770B"/>
    <w:rsid w:val="004F0D5F"/>
    <w:rsid w:val="004F11D7"/>
    <w:rsid w:val="004F181F"/>
    <w:rsid w:val="004F1BD3"/>
    <w:rsid w:val="004F28A2"/>
    <w:rsid w:val="004F2F3E"/>
    <w:rsid w:val="004F2FE5"/>
    <w:rsid w:val="004F32FA"/>
    <w:rsid w:val="004F37B5"/>
    <w:rsid w:val="004F3892"/>
    <w:rsid w:val="004F39C5"/>
    <w:rsid w:val="004F4652"/>
    <w:rsid w:val="004F4CF2"/>
    <w:rsid w:val="004F50AA"/>
    <w:rsid w:val="004F5E61"/>
    <w:rsid w:val="004F7257"/>
    <w:rsid w:val="0050066D"/>
    <w:rsid w:val="00501475"/>
    <w:rsid w:val="005014F8"/>
    <w:rsid w:val="005018D4"/>
    <w:rsid w:val="0050254C"/>
    <w:rsid w:val="005027E2"/>
    <w:rsid w:val="00502E33"/>
    <w:rsid w:val="0050313D"/>
    <w:rsid w:val="005042FC"/>
    <w:rsid w:val="00505BDD"/>
    <w:rsid w:val="00506628"/>
    <w:rsid w:val="00506F52"/>
    <w:rsid w:val="00507AC9"/>
    <w:rsid w:val="00507C0A"/>
    <w:rsid w:val="005109A2"/>
    <w:rsid w:val="00510B33"/>
    <w:rsid w:val="0051179F"/>
    <w:rsid w:val="0051194C"/>
    <w:rsid w:val="00512437"/>
    <w:rsid w:val="005128B1"/>
    <w:rsid w:val="00512DAC"/>
    <w:rsid w:val="00515132"/>
    <w:rsid w:val="00515352"/>
    <w:rsid w:val="00515B54"/>
    <w:rsid w:val="00516316"/>
    <w:rsid w:val="00516C9B"/>
    <w:rsid w:val="00516E53"/>
    <w:rsid w:val="00517274"/>
    <w:rsid w:val="00520022"/>
    <w:rsid w:val="00520649"/>
    <w:rsid w:val="00520A85"/>
    <w:rsid w:val="00520C0F"/>
    <w:rsid w:val="00520C9C"/>
    <w:rsid w:val="00520D30"/>
    <w:rsid w:val="00521207"/>
    <w:rsid w:val="00521677"/>
    <w:rsid w:val="005225CA"/>
    <w:rsid w:val="00525119"/>
    <w:rsid w:val="00525127"/>
    <w:rsid w:val="00525D8E"/>
    <w:rsid w:val="00525D99"/>
    <w:rsid w:val="00525DC3"/>
    <w:rsid w:val="00526AD3"/>
    <w:rsid w:val="00527286"/>
    <w:rsid w:val="00527909"/>
    <w:rsid w:val="005310AB"/>
    <w:rsid w:val="0053129C"/>
    <w:rsid w:val="005314A2"/>
    <w:rsid w:val="00531D5F"/>
    <w:rsid w:val="00531DDE"/>
    <w:rsid w:val="00531E39"/>
    <w:rsid w:val="00532ED0"/>
    <w:rsid w:val="00534685"/>
    <w:rsid w:val="00534884"/>
    <w:rsid w:val="005349E0"/>
    <w:rsid w:val="005357DA"/>
    <w:rsid w:val="005365D7"/>
    <w:rsid w:val="00536DD9"/>
    <w:rsid w:val="00536F57"/>
    <w:rsid w:val="00540DB9"/>
    <w:rsid w:val="0054100D"/>
    <w:rsid w:val="005412AE"/>
    <w:rsid w:val="005413D4"/>
    <w:rsid w:val="00541620"/>
    <w:rsid w:val="00541791"/>
    <w:rsid w:val="00541E0B"/>
    <w:rsid w:val="00543EDD"/>
    <w:rsid w:val="00543F02"/>
    <w:rsid w:val="005442E7"/>
    <w:rsid w:val="00544369"/>
    <w:rsid w:val="00544894"/>
    <w:rsid w:val="0054489D"/>
    <w:rsid w:val="00544900"/>
    <w:rsid w:val="005449F5"/>
    <w:rsid w:val="00544DB7"/>
    <w:rsid w:val="00544E54"/>
    <w:rsid w:val="005451D8"/>
    <w:rsid w:val="005454E4"/>
    <w:rsid w:val="005458D8"/>
    <w:rsid w:val="005458F4"/>
    <w:rsid w:val="005460D4"/>
    <w:rsid w:val="005468D7"/>
    <w:rsid w:val="00546FB7"/>
    <w:rsid w:val="00547AFA"/>
    <w:rsid w:val="00547B3F"/>
    <w:rsid w:val="00547E46"/>
    <w:rsid w:val="00547EAF"/>
    <w:rsid w:val="00550CB4"/>
    <w:rsid w:val="0055135B"/>
    <w:rsid w:val="00551383"/>
    <w:rsid w:val="005514B3"/>
    <w:rsid w:val="005514C0"/>
    <w:rsid w:val="00551621"/>
    <w:rsid w:val="00551CEE"/>
    <w:rsid w:val="00552447"/>
    <w:rsid w:val="005527C7"/>
    <w:rsid w:val="00553459"/>
    <w:rsid w:val="00553C09"/>
    <w:rsid w:val="00553F60"/>
    <w:rsid w:val="005548E4"/>
    <w:rsid w:val="0055493D"/>
    <w:rsid w:val="00560394"/>
    <w:rsid w:val="00560CDB"/>
    <w:rsid w:val="005612AE"/>
    <w:rsid w:val="005631F1"/>
    <w:rsid w:val="00563489"/>
    <w:rsid w:val="00563AFA"/>
    <w:rsid w:val="00563FCE"/>
    <w:rsid w:val="00564279"/>
    <w:rsid w:val="00564B58"/>
    <w:rsid w:val="005655A5"/>
    <w:rsid w:val="00565D10"/>
    <w:rsid w:val="00565DBA"/>
    <w:rsid w:val="005664B4"/>
    <w:rsid w:val="00566D11"/>
    <w:rsid w:val="00566E75"/>
    <w:rsid w:val="00567194"/>
    <w:rsid w:val="00567DD2"/>
    <w:rsid w:val="00570BA9"/>
    <w:rsid w:val="00570D45"/>
    <w:rsid w:val="005716D4"/>
    <w:rsid w:val="00571CBC"/>
    <w:rsid w:val="00571DC3"/>
    <w:rsid w:val="00572418"/>
    <w:rsid w:val="00572E03"/>
    <w:rsid w:val="00572E69"/>
    <w:rsid w:val="00572F85"/>
    <w:rsid w:val="0057306E"/>
    <w:rsid w:val="005736DE"/>
    <w:rsid w:val="00573A55"/>
    <w:rsid w:val="00573D98"/>
    <w:rsid w:val="00574963"/>
    <w:rsid w:val="005759FA"/>
    <w:rsid w:val="005778F3"/>
    <w:rsid w:val="005804F6"/>
    <w:rsid w:val="00580863"/>
    <w:rsid w:val="005810BD"/>
    <w:rsid w:val="005811EC"/>
    <w:rsid w:val="005819CE"/>
    <w:rsid w:val="00581BD6"/>
    <w:rsid w:val="00581CAB"/>
    <w:rsid w:val="00581E50"/>
    <w:rsid w:val="0058290B"/>
    <w:rsid w:val="00582A7D"/>
    <w:rsid w:val="00583221"/>
    <w:rsid w:val="005839D3"/>
    <w:rsid w:val="00585617"/>
    <w:rsid w:val="00585C31"/>
    <w:rsid w:val="00585CE5"/>
    <w:rsid w:val="00586153"/>
    <w:rsid w:val="0058646A"/>
    <w:rsid w:val="00586741"/>
    <w:rsid w:val="00586F93"/>
    <w:rsid w:val="00590A7F"/>
    <w:rsid w:val="00590D49"/>
    <w:rsid w:val="005911DA"/>
    <w:rsid w:val="00591569"/>
    <w:rsid w:val="00592B9E"/>
    <w:rsid w:val="00592BC2"/>
    <w:rsid w:val="0059300A"/>
    <w:rsid w:val="00593107"/>
    <w:rsid w:val="0059347A"/>
    <w:rsid w:val="005936D2"/>
    <w:rsid w:val="00593F33"/>
    <w:rsid w:val="005949C8"/>
    <w:rsid w:val="00594E70"/>
    <w:rsid w:val="005951D5"/>
    <w:rsid w:val="00595789"/>
    <w:rsid w:val="0059584E"/>
    <w:rsid w:val="00595856"/>
    <w:rsid w:val="00596198"/>
    <w:rsid w:val="00596EAC"/>
    <w:rsid w:val="00597C24"/>
    <w:rsid w:val="005A158B"/>
    <w:rsid w:val="005A207A"/>
    <w:rsid w:val="005A209C"/>
    <w:rsid w:val="005A2DC1"/>
    <w:rsid w:val="005A3887"/>
    <w:rsid w:val="005A46CC"/>
    <w:rsid w:val="005A46F6"/>
    <w:rsid w:val="005A516C"/>
    <w:rsid w:val="005A5231"/>
    <w:rsid w:val="005A5523"/>
    <w:rsid w:val="005A58D8"/>
    <w:rsid w:val="005A58D9"/>
    <w:rsid w:val="005A6AFE"/>
    <w:rsid w:val="005A6CE7"/>
    <w:rsid w:val="005A7126"/>
    <w:rsid w:val="005A7513"/>
    <w:rsid w:val="005B0716"/>
    <w:rsid w:val="005B0718"/>
    <w:rsid w:val="005B1299"/>
    <w:rsid w:val="005B1304"/>
    <w:rsid w:val="005B1747"/>
    <w:rsid w:val="005B1926"/>
    <w:rsid w:val="005B265F"/>
    <w:rsid w:val="005B2954"/>
    <w:rsid w:val="005B3DB0"/>
    <w:rsid w:val="005B3FDD"/>
    <w:rsid w:val="005B5252"/>
    <w:rsid w:val="005B53B1"/>
    <w:rsid w:val="005B57D9"/>
    <w:rsid w:val="005B5800"/>
    <w:rsid w:val="005B5A1E"/>
    <w:rsid w:val="005B647A"/>
    <w:rsid w:val="005B686D"/>
    <w:rsid w:val="005B6D9E"/>
    <w:rsid w:val="005B6EB8"/>
    <w:rsid w:val="005B6F33"/>
    <w:rsid w:val="005B7419"/>
    <w:rsid w:val="005C00ED"/>
    <w:rsid w:val="005C17AC"/>
    <w:rsid w:val="005C1998"/>
    <w:rsid w:val="005C2334"/>
    <w:rsid w:val="005C2437"/>
    <w:rsid w:val="005C2727"/>
    <w:rsid w:val="005C318C"/>
    <w:rsid w:val="005C37B1"/>
    <w:rsid w:val="005C3E34"/>
    <w:rsid w:val="005C40EA"/>
    <w:rsid w:val="005C4110"/>
    <w:rsid w:val="005C41F8"/>
    <w:rsid w:val="005C42E0"/>
    <w:rsid w:val="005C44E5"/>
    <w:rsid w:val="005C4E25"/>
    <w:rsid w:val="005C5075"/>
    <w:rsid w:val="005C5BC2"/>
    <w:rsid w:val="005C6092"/>
    <w:rsid w:val="005C6A39"/>
    <w:rsid w:val="005C6E8A"/>
    <w:rsid w:val="005C7CE1"/>
    <w:rsid w:val="005D108F"/>
    <w:rsid w:val="005D11DF"/>
    <w:rsid w:val="005D14C3"/>
    <w:rsid w:val="005D1714"/>
    <w:rsid w:val="005D294E"/>
    <w:rsid w:val="005D38CA"/>
    <w:rsid w:val="005D4000"/>
    <w:rsid w:val="005D450F"/>
    <w:rsid w:val="005D5117"/>
    <w:rsid w:val="005D5357"/>
    <w:rsid w:val="005D5ED1"/>
    <w:rsid w:val="005D6313"/>
    <w:rsid w:val="005D649D"/>
    <w:rsid w:val="005D6D06"/>
    <w:rsid w:val="005D6EA3"/>
    <w:rsid w:val="005D7091"/>
    <w:rsid w:val="005D70AB"/>
    <w:rsid w:val="005D76A1"/>
    <w:rsid w:val="005D78D1"/>
    <w:rsid w:val="005D7E7F"/>
    <w:rsid w:val="005E0630"/>
    <w:rsid w:val="005E0652"/>
    <w:rsid w:val="005E0A05"/>
    <w:rsid w:val="005E1851"/>
    <w:rsid w:val="005E19B4"/>
    <w:rsid w:val="005E1A42"/>
    <w:rsid w:val="005E2C84"/>
    <w:rsid w:val="005E3531"/>
    <w:rsid w:val="005E43B6"/>
    <w:rsid w:val="005E4A71"/>
    <w:rsid w:val="005E4BB2"/>
    <w:rsid w:val="005E5F97"/>
    <w:rsid w:val="005E6EB2"/>
    <w:rsid w:val="005E6F88"/>
    <w:rsid w:val="005F09A3"/>
    <w:rsid w:val="005F1260"/>
    <w:rsid w:val="005F1A4A"/>
    <w:rsid w:val="005F1A85"/>
    <w:rsid w:val="005F209E"/>
    <w:rsid w:val="005F223A"/>
    <w:rsid w:val="005F2E56"/>
    <w:rsid w:val="005F35AD"/>
    <w:rsid w:val="005F3A09"/>
    <w:rsid w:val="005F3C56"/>
    <w:rsid w:val="005F4ADF"/>
    <w:rsid w:val="005F4EA9"/>
    <w:rsid w:val="005F524A"/>
    <w:rsid w:val="005F5700"/>
    <w:rsid w:val="005F5BD0"/>
    <w:rsid w:val="005F679B"/>
    <w:rsid w:val="005F67EC"/>
    <w:rsid w:val="005F6AD2"/>
    <w:rsid w:val="005F76C2"/>
    <w:rsid w:val="005F7945"/>
    <w:rsid w:val="005F79F7"/>
    <w:rsid w:val="005F7E1C"/>
    <w:rsid w:val="00600400"/>
    <w:rsid w:val="00601106"/>
    <w:rsid w:val="00601391"/>
    <w:rsid w:val="0060237D"/>
    <w:rsid w:val="00602B5C"/>
    <w:rsid w:val="00603243"/>
    <w:rsid w:val="0060326D"/>
    <w:rsid w:val="006035A3"/>
    <w:rsid w:val="00604413"/>
    <w:rsid w:val="00604808"/>
    <w:rsid w:val="00604EF4"/>
    <w:rsid w:val="006054A4"/>
    <w:rsid w:val="0060554D"/>
    <w:rsid w:val="00605838"/>
    <w:rsid w:val="00605CB2"/>
    <w:rsid w:val="00606079"/>
    <w:rsid w:val="0060688B"/>
    <w:rsid w:val="00606D20"/>
    <w:rsid w:val="00606E20"/>
    <w:rsid w:val="00607916"/>
    <w:rsid w:val="006103BD"/>
    <w:rsid w:val="00611576"/>
    <w:rsid w:val="00611C53"/>
    <w:rsid w:val="00612314"/>
    <w:rsid w:val="006126C2"/>
    <w:rsid w:val="00612D34"/>
    <w:rsid w:val="00613AFD"/>
    <w:rsid w:val="00613FC5"/>
    <w:rsid w:val="00615A6E"/>
    <w:rsid w:val="00615B52"/>
    <w:rsid w:val="0061606E"/>
    <w:rsid w:val="00616545"/>
    <w:rsid w:val="00617301"/>
    <w:rsid w:val="006179FA"/>
    <w:rsid w:val="00617A02"/>
    <w:rsid w:val="00617C87"/>
    <w:rsid w:val="006205C0"/>
    <w:rsid w:val="006205F8"/>
    <w:rsid w:val="006207C2"/>
    <w:rsid w:val="00620E85"/>
    <w:rsid w:val="0062178A"/>
    <w:rsid w:val="00622903"/>
    <w:rsid w:val="00622909"/>
    <w:rsid w:val="00622AEC"/>
    <w:rsid w:val="00622CD6"/>
    <w:rsid w:val="0062309D"/>
    <w:rsid w:val="00623228"/>
    <w:rsid w:val="00623F3C"/>
    <w:rsid w:val="0062428B"/>
    <w:rsid w:val="00624A92"/>
    <w:rsid w:val="00624DA8"/>
    <w:rsid w:val="006255C5"/>
    <w:rsid w:val="006257CF"/>
    <w:rsid w:val="00626AAF"/>
    <w:rsid w:val="00626C2A"/>
    <w:rsid w:val="00626CC6"/>
    <w:rsid w:val="00626D21"/>
    <w:rsid w:val="00631A82"/>
    <w:rsid w:val="00631E11"/>
    <w:rsid w:val="00632DD6"/>
    <w:rsid w:val="006335C7"/>
    <w:rsid w:val="00633CD0"/>
    <w:rsid w:val="00634637"/>
    <w:rsid w:val="00634B7A"/>
    <w:rsid w:val="00635C84"/>
    <w:rsid w:val="006364D0"/>
    <w:rsid w:val="006368FD"/>
    <w:rsid w:val="00636C75"/>
    <w:rsid w:val="006372EE"/>
    <w:rsid w:val="006375E2"/>
    <w:rsid w:val="006376EE"/>
    <w:rsid w:val="00637F30"/>
    <w:rsid w:val="006400EA"/>
    <w:rsid w:val="006408B3"/>
    <w:rsid w:val="00640F18"/>
    <w:rsid w:val="006415A6"/>
    <w:rsid w:val="006417EF"/>
    <w:rsid w:val="0064181C"/>
    <w:rsid w:val="00641B81"/>
    <w:rsid w:val="006429D2"/>
    <w:rsid w:val="00643D96"/>
    <w:rsid w:val="006443D7"/>
    <w:rsid w:val="006445B9"/>
    <w:rsid w:val="00644717"/>
    <w:rsid w:val="00644887"/>
    <w:rsid w:val="006451DF"/>
    <w:rsid w:val="0064560B"/>
    <w:rsid w:val="006460E8"/>
    <w:rsid w:val="006462CF"/>
    <w:rsid w:val="00646E25"/>
    <w:rsid w:val="00647125"/>
    <w:rsid w:val="006479DD"/>
    <w:rsid w:val="00650B47"/>
    <w:rsid w:val="00650B99"/>
    <w:rsid w:val="0065115F"/>
    <w:rsid w:val="0065182F"/>
    <w:rsid w:val="006519B6"/>
    <w:rsid w:val="006529C2"/>
    <w:rsid w:val="006529C7"/>
    <w:rsid w:val="0065427C"/>
    <w:rsid w:val="00654704"/>
    <w:rsid w:val="00654938"/>
    <w:rsid w:val="00654A2E"/>
    <w:rsid w:val="00654DA7"/>
    <w:rsid w:val="006559E2"/>
    <w:rsid w:val="00655C3F"/>
    <w:rsid w:val="00655E17"/>
    <w:rsid w:val="00656F21"/>
    <w:rsid w:val="0065725D"/>
    <w:rsid w:val="0065737C"/>
    <w:rsid w:val="00660B47"/>
    <w:rsid w:val="00660EA2"/>
    <w:rsid w:val="00660F8C"/>
    <w:rsid w:val="00662044"/>
    <w:rsid w:val="006620C4"/>
    <w:rsid w:val="00662421"/>
    <w:rsid w:val="0066265A"/>
    <w:rsid w:val="0066311E"/>
    <w:rsid w:val="00663846"/>
    <w:rsid w:val="00663EC0"/>
    <w:rsid w:val="006649AB"/>
    <w:rsid w:val="00664DBA"/>
    <w:rsid w:val="00665416"/>
    <w:rsid w:val="0066576C"/>
    <w:rsid w:val="00665D08"/>
    <w:rsid w:val="00666BCC"/>
    <w:rsid w:val="00666E70"/>
    <w:rsid w:val="00666F26"/>
    <w:rsid w:val="00667342"/>
    <w:rsid w:val="00667682"/>
    <w:rsid w:val="00667850"/>
    <w:rsid w:val="00667E29"/>
    <w:rsid w:val="00667E7D"/>
    <w:rsid w:val="0067070A"/>
    <w:rsid w:val="00670FA6"/>
    <w:rsid w:val="00673671"/>
    <w:rsid w:val="00674274"/>
    <w:rsid w:val="006747A6"/>
    <w:rsid w:val="00674CC9"/>
    <w:rsid w:val="006753B4"/>
    <w:rsid w:val="006757F3"/>
    <w:rsid w:val="006762C1"/>
    <w:rsid w:val="0067652E"/>
    <w:rsid w:val="006768F0"/>
    <w:rsid w:val="006768F4"/>
    <w:rsid w:val="00676BBA"/>
    <w:rsid w:val="00677155"/>
    <w:rsid w:val="00677C30"/>
    <w:rsid w:val="00680925"/>
    <w:rsid w:val="00680D7D"/>
    <w:rsid w:val="00681319"/>
    <w:rsid w:val="00681587"/>
    <w:rsid w:val="00681E88"/>
    <w:rsid w:val="00681EA0"/>
    <w:rsid w:val="006827F4"/>
    <w:rsid w:val="006828FF"/>
    <w:rsid w:val="00682FCD"/>
    <w:rsid w:val="0068338B"/>
    <w:rsid w:val="006836AE"/>
    <w:rsid w:val="00683980"/>
    <w:rsid w:val="00683A95"/>
    <w:rsid w:val="00684273"/>
    <w:rsid w:val="00684473"/>
    <w:rsid w:val="00684637"/>
    <w:rsid w:val="006846FA"/>
    <w:rsid w:val="006847C4"/>
    <w:rsid w:val="00684896"/>
    <w:rsid w:val="00685536"/>
    <w:rsid w:val="00685C82"/>
    <w:rsid w:val="00686095"/>
    <w:rsid w:val="006861F1"/>
    <w:rsid w:val="006864C1"/>
    <w:rsid w:val="00686D76"/>
    <w:rsid w:val="0069046A"/>
    <w:rsid w:val="006911C6"/>
    <w:rsid w:val="006913E4"/>
    <w:rsid w:val="00691748"/>
    <w:rsid w:val="00691ACC"/>
    <w:rsid w:val="006926AF"/>
    <w:rsid w:val="00692986"/>
    <w:rsid w:val="00692D25"/>
    <w:rsid w:val="00694354"/>
    <w:rsid w:val="00694F53"/>
    <w:rsid w:val="0069532F"/>
    <w:rsid w:val="0069586D"/>
    <w:rsid w:val="00695BF1"/>
    <w:rsid w:val="006969A3"/>
    <w:rsid w:val="00696EE0"/>
    <w:rsid w:val="00697044"/>
    <w:rsid w:val="00697BF3"/>
    <w:rsid w:val="006A009F"/>
    <w:rsid w:val="006A0285"/>
    <w:rsid w:val="006A109F"/>
    <w:rsid w:val="006A1BA5"/>
    <w:rsid w:val="006A4206"/>
    <w:rsid w:val="006A4408"/>
    <w:rsid w:val="006A74BB"/>
    <w:rsid w:val="006A7DE1"/>
    <w:rsid w:val="006A7F78"/>
    <w:rsid w:val="006B0755"/>
    <w:rsid w:val="006B0841"/>
    <w:rsid w:val="006B0842"/>
    <w:rsid w:val="006B0BF3"/>
    <w:rsid w:val="006B0E7B"/>
    <w:rsid w:val="006B1680"/>
    <w:rsid w:val="006B202F"/>
    <w:rsid w:val="006B2C31"/>
    <w:rsid w:val="006B3C22"/>
    <w:rsid w:val="006B47CE"/>
    <w:rsid w:val="006B4828"/>
    <w:rsid w:val="006B4EFD"/>
    <w:rsid w:val="006B5132"/>
    <w:rsid w:val="006B5152"/>
    <w:rsid w:val="006B580B"/>
    <w:rsid w:val="006B5A7C"/>
    <w:rsid w:val="006B5B72"/>
    <w:rsid w:val="006B617B"/>
    <w:rsid w:val="006B68C5"/>
    <w:rsid w:val="006B6F47"/>
    <w:rsid w:val="006B7275"/>
    <w:rsid w:val="006B72B6"/>
    <w:rsid w:val="006B73F1"/>
    <w:rsid w:val="006B779B"/>
    <w:rsid w:val="006B7C4D"/>
    <w:rsid w:val="006B7DDC"/>
    <w:rsid w:val="006B7F75"/>
    <w:rsid w:val="006C003A"/>
    <w:rsid w:val="006C06A9"/>
    <w:rsid w:val="006C0948"/>
    <w:rsid w:val="006C1164"/>
    <w:rsid w:val="006C1288"/>
    <w:rsid w:val="006C1594"/>
    <w:rsid w:val="006C1DA4"/>
    <w:rsid w:val="006C24C9"/>
    <w:rsid w:val="006C3156"/>
    <w:rsid w:val="006C3798"/>
    <w:rsid w:val="006C3862"/>
    <w:rsid w:val="006C4591"/>
    <w:rsid w:val="006C52A3"/>
    <w:rsid w:val="006C53D3"/>
    <w:rsid w:val="006C5679"/>
    <w:rsid w:val="006C5D19"/>
    <w:rsid w:val="006C6C7B"/>
    <w:rsid w:val="006C7662"/>
    <w:rsid w:val="006C7B1C"/>
    <w:rsid w:val="006C7BBC"/>
    <w:rsid w:val="006D0001"/>
    <w:rsid w:val="006D0F51"/>
    <w:rsid w:val="006D1823"/>
    <w:rsid w:val="006D1DDC"/>
    <w:rsid w:val="006D204C"/>
    <w:rsid w:val="006D345A"/>
    <w:rsid w:val="006D3699"/>
    <w:rsid w:val="006D48EE"/>
    <w:rsid w:val="006D4D10"/>
    <w:rsid w:val="006D52EC"/>
    <w:rsid w:val="006D5A2C"/>
    <w:rsid w:val="006D62CE"/>
    <w:rsid w:val="006D6432"/>
    <w:rsid w:val="006D6517"/>
    <w:rsid w:val="006D6644"/>
    <w:rsid w:val="006D6976"/>
    <w:rsid w:val="006D6AB1"/>
    <w:rsid w:val="006D6BB2"/>
    <w:rsid w:val="006D70B0"/>
    <w:rsid w:val="006D772E"/>
    <w:rsid w:val="006D7735"/>
    <w:rsid w:val="006E01DE"/>
    <w:rsid w:val="006E0BCA"/>
    <w:rsid w:val="006E0C68"/>
    <w:rsid w:val="006E171C"/>
    <w:rsid w:val="006E1C50"/>
    <w:rsid w:val="006E2273"/>
    <w:rsid w:val="006E2362"/>
    <w:rsid w:val="006E28FF"/>
    <w:rsid w:val="006E2E70"/>
    <w:rsid w:val="006E3150"/>
    <w:rsid w:val="006E332C"/>
    <w:rsid w:val="006E357B"/>
    <w:rsid w:val="006E3938"/>
    <w:rsid w:val="006E3B2D"/>
    <w:rsid w:val="006E4E4F"/>
    <w:rsid w:val="006E4FE9"/>
    <w:rsid w:val="006E54C3"/>
    <w:rsid w:val="006E5832"/>
    <w:rsid w:val="006E6020"/>
    <w:rsid w:val="006E664C"/>
    <w:rsid w:val="006E67BD"/>
    <w:rsid w:val="006E7611"/>
    <w:rsid w:val="006F0D80"/>
    <w:rsid w:val="006F10C2"/>
    <w:rsid w:val="006F1DB4"/>
    <w:rsid w:val="006F2231"/>
    <w:rsid w:val="006F2340"/>
    <w:rsid w:val="006F2698"/>
    <w:rsid w:val="006F28E3"/>
    <w:rsid w:val="006F2AF6"/>
    <w:rsid w:val="006F3474"/>
    <w:rsid w:val="006F51FC"/>
    <w:rsid w:val="006F55B2"/>
    <w:rsid w:val="006F5821"/>
    <w:rsid w:val="006F61C6"/>
    <w:rsid w:val="006F6D11"/>
    <w:rsid w:val="006F710C"/>
    <w:rsid w:val="006F75A4"/>
    <w:rsid w:val="006F7A38"/>
    <w:rsid w:val="006F7D7A"/>
    <w:rsid w:val="0070111B"/>
    <w:rsid w:val="0070184D"/>
    <w:rsid w:val="00702FFC"/>
    <w:rsid w:val="00703D86"/>
    <w:rsid w:val="00704121"/>
    <w:rsid w:val="00704576"/>
    <w:rsid w:val="007045F1"/>
    <w:rsid w:val="00704C07"/>
    <w:rsid w:val="0070604F"/>
    <w:rsid w:val="00707034"/>
    <w:rsid w:val="0070793C"/>
    <w:rsid w:val="00707C43"/>
    <w:rsid w:val="00710199"/>
    <w:rsid w:val="007103C4"/>
    <w:rsid w:val="00710843"/>
    <w:rsid w:val="00710B48"/>
    <w:rsid w:val="00710E55"/>
    <w:rsid w:val="007117A6"/>
    <w:rsid w:val="00711B8D"/>
    <w:rsid w:val="00712740"/>
    <w:rsid w:val="00712C97"/>
    <w:rsid w:val="00713395"/>
    <w:rsid w:val="0071438D"/>
    <w:rsid w:val="007144B4"/>
    <w:rsid w:val="00714732"/>
    <w:rsid w:val="0071475D"/>
    <w:rsid w:val="00714A38"/>
    <w:rsid w:val="00715E9F"/>
    <w:rsid w:val="0071689C"/>
    <w:rsid w:val="00716EBA"/>
    <w:rsid w:val="0071721A"/>
    <w:rsid w:val="007172CA"/>
    <w:rsid w:val="0071747B"/>
    <w:rsid w:val="00717CD6"/>
    <w:rsid w:val="007207E4"/>
    <w:rsid w:val="00720B6B"/>
    <w:rsid w:val="007216FA"/>
    <w:rsid w:val="00721DBC"/>
    <w:rsid w:val="007221D6"/>
    <w:rsid w:val="0072369B"/>
    <w:rsid w:val="0072370A"/>
    <w:rsid w:val="00723AEA"/>
    <w:rsid w:val="00723C98"/>
    <w:rsid w:val="00723D35"/>
    <w:rsid w:val="00724897"/>
    <w:rsid w:val="007256EB"/>
    <w:rsid w:val="0072639A"/>
    <w:rsid w:val="00727492"/>
    <w:rsid w:val="007278F0"/>
    <w:rsid w:val="00727AEA"/>
    <w:rsid w:val="007309DD"/>
    <w:rsid w:val="00730BD4"/>
    <w:rsid w:val="0073227C"/>
    <w:rsid w:val="00732B55"/>
    <w:rsid w:val="00732C91"/>
    <w:rsid w:val="00732D36"/>
    <w:rsid w:val="00733571"/>
    <w:rsid w:val="007336C2"/>
    <w:rsid w:val="00733BD1"/>
    <w:rsid w:val="00735471"/>
    <w:rsid w:val="007363AA"/>
    <w:rsid w:val="00736527"/>
    <w:rsid w:val="007367C8"/>
    <w:rsid w:val="00736F85"/>
    <w:rsid w:val="007375AF"/>
    <w:rsid w:val="00737898"/>
    <w:rsid w:val="00737CA1"/>
    <w:rsid w:val="0074008D"/>
    <w:rsid w:val="0074144B"/>
    <w:rsid w:val="00741463"/>
    <w:rsid w:val="00741F92"/>
    <w:rsid w:val="00742F99"/>
    <w:rsid w:val="007430F4"/>
    <w:rsid w:val="00743B59"/>
    <w:rsid w:val="007447CB"/>
    <w:rsid w:val="00744E51"/>
    <w:rsid w:val="007450CB"/>
    <w:rsid w:val="0074531F"/>
    <w:rsid w:val="00745592"/>
    <w:rsid w:val="007455AC"/>
    <w:rsid w:val="00745630"/>
    <w:rsid w:val="007469ED"/>
    <w:rsid w:val="00746C5B"/>
    <w:rsid w:val="00746C9A"/>
    <w:rsid w:val="00747476"/>
    <w:rsid w:val="00747551"/>
    <w:rsid w:val="00747A00"/>
    <w:rsid w:val="0075049E"/>
    <w:rsid w:val="00750707"/>
    <w:rsid w:val="00750E7D"/>
    <w:rsid w:val="00751333"/>
    <w:rsid w:val="00751707"/>
    <w:rsid w:val="0075186C"/>
    <w:rsid w:val="00751B56"/>
    <w:rsid w:val="00752D58"/>
    <w:rsid w:val="0075348F"/>
    <w:rsid w:val="007537E6"/>
    <w:rsid w:val="007540CC"/>
    <w:rsid w:val="0075415A"/>
    <w:rsid w:val="007553B4"/>
    <w:rsid w:val="007557C4"/>
    <w:rsid w:val="007557F8"/>
    <w:rsid w:val="00755F93"/>
    <w:rsid w:val="007566B8"/>
    <w:rsid w:val="0075693B"/>
    <w:rsid w:val="00756B93"/>
    <w:rsid w:val="00756C1E"/>
    <w:rsid w:val="00756C9D"/>
    <w:rsid w:val="007574C3"/>
    <w:rsid w:val="00757813"/>
    <w:rsid w:val="0076054D"/>
    <w:rsid w:val="007608EF"/>
    <w:rsid w:val="00760F85"/>
    <w:rsid w:val="00761C7A"/>
    <w:rsid w:val="00762843"/>
    <w:rsid w:val="00762F86"/>
    <w:rsid w:val="00763E84"/>
    <w:rsid w:val="00764B0F"/>
    <w:rsid w:val="00765012"/>
    <w:rsid w:val="00765D44"/>
    <w:rsid w:val="007660F1"/>
    <w:rsid w:val="00766C66"/>
    <w:rsid w:val="00766D10"/>
    <w:rsid w:val="007702B1"/>
    <w:rsid w:val="007705A1"/>
    <w:rsid w:val="00770A18"/>
    <w:rsid w:val="00770F2F"/>
    <w:rsid w:val="00771BF5"/>
    <w:rsid w:val="0077210E"/>
    <w:rsid w:val="007735A5"/>
    <w:rsid w:val="00773FAF"/>
    <w:rsid w:val="00775940"/>
    <w:rsid w:val="0077606B"/>
    <w:rsid w:val="00776B9F"/>
    <w:rsid w:val="00776F9A"/>
    <w:rsid w:val="00777DF5"/>
    <w:rsid w:val="00777EE9"/>
    <w:rsid w:val="00777F70"/>
    <w:rsid w:val="0078031E"/>
    <w:rsid w:val="00780918"/>
    <w:rsid w:val="00780DAD"/>
    <w:rsid w:val="00780F65"/>
    <w:rsid w:val="0078176C"/>
    <w:rsid w:val="0078227E"/>
    <w:rsid w:val="007822E6"/>
    <w:rsid w:val="007829E4"/>
    <w:rsid w:val="00782A3B"/>
    <w:rsid w:val="00782A68"/>
    <w:rsid w:val="00783595"/>
    <w:rsid w:val="00784B8D"/>
    <w:rsid w:val="007857BF"/>
    <w:rsid w:val="00785898"/>
    <w:rsid w:val="00785A49"/>
    <w:rsid w:val="007862D2"/>
    <w:rsid w:val="007869CB"/>
    <w:rsid w:val="00786E5A"/>
    <w:rsid w:val="0078752A"/>
    <w:rsid w:val="00787745"/>
    <w:rsid w:val="00787D50"/>
    <w:rsid w:val="00787EA9"/>
    <w:rsid w:val="00790C48"/>
    <w:rsid w:val="00790C93"/>
    <w:rsid w:val="007913C8"/>
    <w:rsid w:val="007918C2"/>
    <w:rsid w:val="00791C79"/>
    <w:rsid w:val="00792250"/>
    <w:rsid w:val="00792EA1"/>
    <w:rsid w:val="00793453"/>
    <w:rsid w:val="00793AEC"/>
    <w:rsid w:val="00794027"/>
    <w:rsid w:val="00794CC9"/>
    <w:rsid w:val="00794EE7"/>
    <w:rsid w:val="00795011"/>
    <w:rsid w:val="007960D3"/>
    <w:rsid w:val="007966B7"/>
    <w:rsid w:val="007969FE"/>
    <w:rsid w:val="00796A06"/>
    <w:rsid w:val="007974C1"/>
    <w:rsid w:val="007975EB"/>
    <w:rsid w:val="00797E60"/>
    <w:rsid w:val="00797FD4"/>
    <w:rsid w:val="007A0DDC"/>
    <w:rsid w:val="007A107C"/>
    <w:rsid w:val="007A15C1"/>
    <w:rsid w:val="007A23F1"/>
    <w:rsid w:val="007A26C5"/>
    <w:rsid w:val="007A2710"/>
    <w:rsid w:val="007A3674"/>
    <w:rsid w:val="007A36D5"/>
    <w:rsid w:val="007A3C0E"/>
    <w:rsid w:val="007A4215"/>
    <w:rsid w:val="007A4981"/>
    <w:rsid w:val="007A4CEF"/>
    <w:rsid w:val="007A5136"/>
    <w:rsid w:val="007A515B"/>
    <w:rsid w:val="007A598F"/>
    <w:rsid w:val="007A59B6"/>
    <w:rsid w:val="007A6C91"/>
    <w:rsid w:val="007A6CEF"/>
    <w:rsid w:val="007A7243"/>
    <w:rsid w:val="007A7595"/>
    <w:rsid w:val="007A762B"/>
    <w:rsid w:val="007A7CC6"/>
    <w:rsid w:val="007A7D8D"/>
    <w:rsid w:val="007B0089"/>
    <w:rsid w:val="007B05A2"/>
    <w:rsid w:val="007B0845"/>
    <w:rsid w:val="007B0E1C"/>
    <w:rsid w:val="007B103B"/>
    <w:rsid w:val="007B10FF"/>
    <w:rsid w:val="007B13E6"/>
    <w:rsid w:val="007B14C2"/>
    <w:rsid w:val="007B18F2"/>
    <w:rsid w:val="007B1B28"/>
    <w:rsid w:val="007B1B59"/>
    <w:rsid w:val="007B231D"/>
    <w:rsid w:val="007B294B"/>
    <w:rsid w:val="007B2ADB"/>
    <w:rsid w:val="007B3C21"/>
    <w:rsid w:val="007B4497"/>
    <w:rsid w:val="007B4589"/>
    <w:rsid w:val="007B4635"/>
    <w:rsid w:val="007B4C20"/>
    <w:rsid w:val="007B53F9"/>
    <w:rsid w:val="007B5933"/>
    <w:rsid w:val="007B5D85"/>
    <w:rsid w:val="007B6586"/>
    <w:rsid w:val="007B6888"/>
    <w:rsid w:val="007C01DA"/>
    <w:rsid w:val="007C0ED8"/>
    <w:rsid w:val="007C0FDC"/>
    <w:rsid w:val="007C1D8B"/>
    <w:rsid w:val="007C25D8"/>
    <w:rsid w:val="007C2716"/>
    <w:rsid w:val="007C2A0A"/>
    <w:rsid w:val="007C39B7"/>
    <w:rsid w:val="007C3E99"/>
    <w:rsid w:val="007C4F4B"/>
    <w:rsid w:val="007C5227"/>
    <w:rsid w:val="007C5371"/>
    <w:rsid w:val="007C6AB2"/>
    <w:rsid w:val="007C6D36"/>
    <w:rsid w:val="007C78A8"/>
    <w:rsid w:val="007C7D1D"/>
    <w:rsid w:val="007D09BA"/>
    <w:rsid w:val="007D0C70"/>
    <w:rsid w:val="007D1D74"/>
    <w:rsid w:val="007D1DA2"/>
    <w:rsid w:val="007D1F48"/>
    <w:rsid w:val="007D2253"/>
    <w:rsid w:val="007D25D6"/>
    <w:rsid w:val="007D2666"/>
    <w:rsid w:val="007D3752"/>
    <w:rsid w:val="007D39FB"/>
    <w:rsid w:val="007D500F"/>
    <w:rsid w:val="007D5230"/>
    <w:rsid w:val="007D5672"/>
    <w:rsid w:val="007D5DB1"/>
    <w:rsid w:val="007D63B7"/>
    <w:rsid w:val="007D68EF"/>
    <w:rsid w:val="007D6AC4"/>
    <w:rsid w:val="007D6C5F"/>
    <w:rsid w:val="007E0750"/>
    <w:rsid w:val="007E08FF"/>
    <w:rsid w:val="007E0F92"/>
    <w:rsid w:val="007E205D"/>
    <w:rsid w:val="007E333B"/>
    <w:rsid w:val="007E3B16"/>
    <w:rsid w:val="007E5D09"/>
    <w:rsid w:val="007E624C"/>
    <w:rsid w:val="007E625C"/>
    <w:rsid w:val="007E6269"/>
    <w:rsid w:val="007E68A6"/>
    <w:rsid w:val="007E6BC5"/>
    <w:rsid w:val="007E6D90"/>
    <w:rsid w:val="007E71D4"/>
    <w:rsid w:val="007E7584"/>
    <w:rsid w:val="007F10E1"/>
    <w:rsid w:val="007F219F"/>
    <w:rsid w:val="007F2361"/>
    <w:rsid w:val="007F274E"/>
    <w:rsid w:val="007F2C49"/>
    <w:rsid w:val="007F30F1"/>
    <w:rsid w:val="007F3480"/>
    <w:rsid w:val="007F3516"/>
    <w:rsid w:val="007F4074"/>
    <w:rsid w:val="007F4352"/>
    <w:rsid w:val="007F470C"/>
    <w:rsid w:val="007F4733"/>
    <w:rsid w:val="007F4CE1"/>
    <w:rsid w:val="007F5932"/>
    <w:rsid w:val="007F7308"/>
    <w:rsid w:val="007F7F67"/>
    <w:rsid w:val="008027BF"/>
    <w:rsid w:val="00802B2F"/>
    <w:rsid w:val="00802F46"/>
    <w:rsid w:val="00803B79"/>
    <w:rsid w:val="008047A9"/>
    <w:rsid w:val="00804CB9"/>
    <w:rsid w:val="00804D9F"/>
    <w:rsid w:val="00804EFD"/>
    <w:rsid w:val="00805430"/>
    <w:rsid w:val="00805D4E"/>
    <w:rsid w:val="00805DE6"/>
    <w:rsid w:val="00810C39"/>
    <w:rsid w:val="008114FE"/>
    <w:rsid w:val="008118DA"/>
    <w:rsid w:val="0081193A"/>
    <w:rsid w:val="00811B48"/>
    <w:rsid w:val="008134BE"/>
    <w:rsid w:val="008138C8"/>
    <w:rsid w:val="00813BDE"/>
    <w:rsid w:val="008145FB"/>
    <w:rsid w:val="00814A1B"/>
    <w:rsid w:val="00814C4F"/>
    <w:rsid w:val="00815A8F"/>
    <w:rsid w:val="008160D8"/>
    <w:rsid w:val="008161B0"/>
    <w:rsid w:val="008165E0"/>
    <w:rsid w:val="008175BD"/>
    <w:rsid w:val="008177DB"/>
    <w:rsid w:val="008212F6"/>
    <w:rsid w:val="00821816"/>
    <w:rsid w:val="00821CC6"/>
    <w:rsid w:val="00822F3D"/>
    <w:rsid w:val="00823228"/>
    <w:rsid w:val="008233CF"/>
    <w:rsid w:val="008233D1"/>
    <w:rsid w:val="00823690"/>
    <w:rsid w:val="0082423C"/>
    <w:rsid w:val="00824AED"/>
    <w:rsid w:val="0082604D"/>
    <w:rsid w:val="008263B0"/>
    <w:rsid w:val="00826CE0"/>
    <w:rsid w:val="00827048"/>
    <w:rsid w:val="00827992"/>
    <w:rsid w:val="00827C0C"/>
    <w:rsid w:val="0083037C"/>
    <w:rsid w:val="0083145D"/>
    <w:rsid w:val="008319B7"/>
    <w:rsid w:val="00831C93"/>
    <w:rsid w:val="00831D6F"/>
    <w:rsid w:val="008324BA"/>
    <w:rsid w:val="00832A8D"/>
    <w:rsid w:val="0083352F"/>
    <w:rsid w:val="00833555"/>
    <w:rsid w:val="0083417F"/>
    <w:rsid w:val="0083485E"/>
    <w:rsid w:val="00834F8E"/>
    <w:rsid w:val="0083508E"/>
    <w:rsid w:val="00835474"/>
    <w:rsid w:val="00835F6C"/>
    <w:rsid w:val="0083660A"/>
    <w:rsid w:val="00837E62"/>
    <w:rsid w:val="008403F6"/>
    <w:rsid w:val="00840547"/>
    <w:rsid w:val="00840D59"/>
    <w:rsid w:val="008420C4"/>
    <w:rsid w:val="00842126"/>
    <w:rsid w:val="008439C1"/>
    <w:rsid w:val="00843C44"/>
    <w:rsid w:val="00843C9D"/>
    <w:rsid w:val="00845191"/>
    <w:rsid w:val="008455B0"/>
    <w:rsid w:val="00845687"/>
    <w:rsid w:val="008461A4"/>
    <w:rsid w:val="008466B9"/>
    <w:rsid w:val="008466C2"/>
    <w:rsid w:val="00846BC5"/>
    <w:rsid w:val="00846E38"/>
    <w:rsid w:val="00846EA8"/>
    <w:rsid w:val="0084713F"/>
    <w:rsid w:val="008474F7"/>
    <w:rsid w:val="00850110"/>
    <w:rsid w:val="00850A75"/>
    <w:rsid w:val="00850D0D"/>
    <w:rsid w:val="00850E21"/>
    <w:rsid w:val="00850E3B"/>
    <w:rsid w:val="008512E2"/>
    <w:rsid w:val="00851A8B"/>
    <w:rsid w:val="00852700"/>
    <w:rsid w:val="0085422D"/>
    <w:rsid w:val="00854627"/>
    <w:rsid w:val="00854CA1"/>
    <w:rsid w:val="00854F45"/>
    <w:rsid w:val="00855147"/>
    <w:rsid w:val="008556CB"/>
    <w:rsid w:val="008558E0"/>
    <w:rsid w:val="00855CEF"/>
    <w:rsid w:val="00856367"/>
    <w:rsid w:val="00856738"/>
    <w:rsid w:val="00856C83"/>
    <w:rsid w:val="00856DE4"/>
    <w:rsid w:val="00857010"/>
    <w:rsid w:val="00857F25"/>
    <w:rsid w:val="00857F7A"/>
    <w:rsid w:val="00860751"/>
    <w:rsid w:val="008612FD"/>
    <w:rsid w:val="0086183B"/>
    <w:rsid w:val="00861CB4"/>
    <w:rsid w:val="008621E3"/>
    <w:rsid w:val="00862DF6"/>
    <w:rsid w:val="00862F15"/>
    <w:rsid w:val="00863259"/>
    <w:rsid w:val="00864432"/>
    <w:rsid w:val="00864443"/>
    <w:rsid w:val="0086457F"/>
    <w:rsid w:val="00864707"/>
    <w:rsid w:val="00864B55"/>
    <w:rsid w:val="00865AA9"/>
    <w:rsid w:val="00865B0C"/>
    <w:rsid w:val="00866446"/>
    <w:rsid w:val="0086659B"/>
    <w:rsid w:val="00866676"/>
    <w:rsid w:val="00866ADA"/>
    <w:rsid w:val="00866C3D"/>
    <w:rsid w:val="00867616"/>
    <w:rsid w:val="00867D8B"/>
    <w:rsid w:val="008706D1"/>
    <w:rsid w:val="008707D2"/>
    <w:rsid w:val="00871336"/>
    <w:rsid w:val="00871551"/>
    <w:rsid w:val="00872D3F"/>
    <w:rsid w:val="0087358B"/>
    <w:rsid w:val="00873A6B"/>
    <w:rsid w:val="00873FD1"/>
    <w:rsid w:val="00874110"/>
    <w:rsid w:val="008743BF"/>
    <w:rsid w:val="008749C3"/>
    <w:rsid w:val="00874EDB"/>
    <w:rsid w:val="0087528A"/>
    <w:rsid w:val="00875BBD"/>
    <w:rsid w:val="008761AC"/>
    <w:rsid w:val="00876F64"/>
    <w:rsid w:val="0087710D"/>
    <w:rsid w:val="008774CD"/>
    <w:rsid w:val="0087759C"/>
    <w:rsid w:val="00877857"/>
    <w:rsid w:val="0087798B"/>
    <w:rsid w:val="00880463"/>
    <w:rsid w:val="008812A5"/>
    <w:rsid w:val="00882150"/>
    <w:rsid w:val="00882459"/>
    <w:rsid w:val="00882CDD"/>
    <w:rsid w:val="00883617"/>
    <w:rsid w:val="0088371F"/>
    <w:rsid w:val="0088446F"/>
    <w:rsid w:val="0088475B"/>
    <w:rsid w:val="008850FD"/>
    <w:rsid w:val="00885658"/>
    <w:rsid w:val="008856C1"/>
    <w:rsid w:val="00885742"/>
    <w:rsid w:val="0088576F"/>
    <w:rsid w:val="00886203"/>
    <w:rsid w:val="00886DDA"/>
    <w:rsid w:val="008870E2"/>
    <w:rsid w:val="00887220"/>
    <w:rsid w:val="008872E8"/>
    <w:rsid w:val="00887525"/>
    <w:rsid w:val="008879E5"/>
    <w:rsid w:val="00887D1B"/>
    <w:rsid w:val="00891896"/>
    <w:rsid w:val="00891BC5"/>
    <w:rsid w:val="0089305D"/>
    <w:rsid w:val="008937D4"/>
    <w:rsid w:val="00893A03"/>
    <w:rsid w:val="00893A2C"/>
    <w:rsid w:val="008942E2"/>
    <w:rsid w:val="00894C0C"/>
    <w:rsid w:val="00895019"/>
    <w:rsid w:val="00895ADB"/>
    <w:rsid w:val="00895FE6"/>
    <w:rsid w:val="008963B2"/>
    <w:rsid w:val="0089657B"/>
    <w:rsid w:val="00896886"/>
    <w:rsid w:val="00896A4D"/>
    <w:rsid w:val="00896C1D"/>
    <w:rsid w:val="00897534"/>
    <w:rsid w:val="008A094A"/>
    <w:rsid w:val="008A1624"/>
    <w:rsid w:val="008A1934"/>
    <w:rsid w:val="008A2AA4"/>
    <w:rsid w:val="008A2B50"/>
    <w:rsid w:val="008A2D73"/>
    <w:rsid w:val="008A2DE9"/>
    <w:rsid w:val="008A3889"/>
    <w:rsid w:val="008A3C2B"/>
    <w:rsid w:val="008A3F54"/>
    <w:rsid w:val="008A40C3"/>
    <w:rsid w:val="008A42B2"/>
    <w:rsid w:val="008A454B"/>
    <w:rsid w:val="008A4705"/>
    <w:rsid w:val="008A4AF6"/>
    <w:rsid w:val="008A4D0E"/>
    <w:rsid w:val="008A56DF"/>
    <w:rsid w:val="008A5781"/>
    <w:rsid w:val="008A5E82"/>
    <w:rsid w:val="008A60C0"/>
    <w:rsid w:val="008A6507"/>
    <w:rsid w:val="008A6834"/>
    <w:rsid w:val="008A6CAE"/>
    <w:rsid w:val="008A751B"/>
    <w:rsid w:val="008A7A25"/>
    <w:rsid w:val="008B04A7"/>
    <w:rsid w:val="008B0F50"/>
    <w:rsid w:val="008B167D"/>
    <w:rsid w:val="008B2856"/>
    <w:rsid w:val="008B2A9A"/>
    <w:rsid w:val="008B378E"/>
    <w:rsid w:val="008B3B6A"/>
    <w:rsid w:val="008B3FD2"/>
    <w:rsid w:val="008B444F"/>
    <w:rsid w:val="008B52D0"/>
    <w:rsid w:val="008B56D7"/>
    <w:rsid w:val="008B5DE5"/>
    <w:rsid w:val="008B67B5"/>
    <w:rsid w:val="008B6899"/>
    <w:rsid w:val="008B7868"/>
    <w:rsid w:val="008B79E7"/>
    <w:rsid w:val="008B7A34"/>
    <w:rsid w:val="008B7ABD"/>
    <w:rsid w:val="008C082E"/>
    <w:rsid w:val="008C0AD2"/>
    <w:rsid w:val="008C11C2"/>
    <w:rsid w:val="008C14AF"/>
    <w:rsid w:val="008C2AFB"/>
    <w:rsid w:val="008C2C0D"/>
    <w:rsid w:val="008C473B"/>
    <w:rsid w:val="008C49E1"/>
    <w:rsid w:val="008C4A68"/>
    <w:rsid w:val="008C4FBC"/>
    <w:rsid w:val="008C61E2"/>
    <w:rsid w:val="008C780B"/>
    <w:rsid w:val="008C7FAA"/>
    <w:rsid w:val="008D03FB"/>
    <w:rsid w:val="008D046F"/>
    <w:rsid w:val="008D0F7D"/>
    <w:rsid w:val="008D1914"/>
    <w:rsid w:val="008D1D0C"/>
    <w:rsid w:val="008D1F30"/>
    <w:rsid w:val="008D2262"/>
    <w:rsid w:val="008D2837"/>
    <w:rsid w:val="008D2A30"/>
    <w:rsid w:val="008D2CA4"/>
    <w:rsid w:val="008D2FA2"/>
    <w:rsid w:val="008D4288"/>
    <w:rsid w:val="008D4408"/>
    <w:rsid w:val="008D53F1"/>
    <w:rsid w:val="008D56C0"/>
    <w:rsid w:val="008D5EC1"/>
    <w:rsid w:val="008D6F4F"/>
    <w:rsid w:val="008D7F08"/>
    <w:rsid w:val="008E08BE"/>
    <w:rsid w:val="008E12A9"/>
    <w:rsid w:val="008E16FD"/>
    <w:rsid w:val="008E2B34"/>
    <w:rsid w:val="008E34FC"/>
    <w:rsid w:val="008E3661"/>
    <w:rsid w:val="008E3DE7"/>
    <w:rsid w:val="008E506B"/>
    <w:rsid w:val="008E5279"/>
    <w:rsid w:val="008E56C2"/>
    <w:rsid w:val="008E600E"/>
    <w:rsid w:val="008E63F5"/>
    <w:rsid w:val="008E7B1E"/>
    <w:rsid w:val="008E7CA4"/>
    <w:rsid w:val="008F1DBD"/>
    <w:rsid w:val="008F227E"/>
    <w:rsid w:val="008F25DB"/>
    <w:rsid w:val="008F30CB"/>
    <w:rsid w:val="008F3388"/>
    <w:rsid w:val="008F3934"/>
    <w:rsid w:val="008F3B46"/>
    <w:rsid w:val="008F3D0F"/>
    <w:rsid w:val="008F413B"/>
    <w:rsid w:val="008F4EAD"/>
    <w:rsid w:val="008F4EB1"/>
    <w:rsid w:val="008F57CB"/>
    <w:rsid w:val="008F5B08"/>
    <w:rsid w:val="008F5D58"/>
    <w:rsid w:val="008F5D97"/>
    <w:rsid w:val="008F5FA1"/>
    <w:rsid w:val="008F60A4"/>
    <w:rsid w:val="008F677E"/>
    <w:rsid w:val="008F6DAA"/>
    <w:rsid w:val="0090028E"/>
    <w:rsid w:val="00900604"/>
    <w:rsid w:val="00900624"/>
    <w:rsid w:val="00901665"/>
    <w:rsid w:val="009020E1"/>
    <w:rsid w:val="00902186"/>
    <w:rsid w:val="009024EB"/>
    <w:rsid w:val="0090309E"/>
    <w:rsid w:val="00904004"/>
    <w:rsid w:val="009043D9"/>
    <w:rsid w:val="00905705"/>
    <w:rsid w:val="00905A6C"/>
    <w:rsid w:val="00906B54"/>
    <w:rsid w:val="009070FF"/>
    <w:rsid w:val="00907E30"/>
    <w:rsid w:val="0091033A"/>
    <w:rsid w:val="0091067F"/>
    <w:rsid w:val="009113D6"/>
    <w:rsid w:val="009122F0"/>
    <w:rsid w:val="0091250A"/>
    <w:rsid w:val="00912E27"/>
    <w:rsid w:val="00913E07"/>
    <w:rsid w:val="00913F1C"/>
    <w:rsid w:val="00914DC7"/>
    <w:rsid w:val="009151DF"/>
    <w:rsid w:val="00915A32"/>
    <w:rsid w:val="00915E16"/>
    <w:rsid w:val="00915F55"/>
    <w:rsid w:val="0091600E"/>
    <w:rsid w:val="009163D4"/>
    <w:rsid w:val="00917C48"/>
    <w:rsid w:val="00920E9F"/>
    <w:rsid w:val="00921741"/>
    <w:rsid w:val="00921D87"/>
    <w:rsid w:val="009226AB"/>
    <w:rsid w:val="00922714"/>
    <w:rsid w:val="00922775"/>
    <w:rsid w:val="00923469"/>
    <w:rsid w:val="00923CEC"/>
    <w:rsid w:val="00924152"/>
    <w:rsid w:val="0092478D"/>
    <w:rsid w:val="0092549D"/>
    <w:rsid w:val="009255C7"/>
    <w:rsid w:val="009256A2"/>
    <w:rsid w:val="009262B3"/>
    <w:rsid w:val="009266B3"/>
    <w:rsid w:val="00926A66"/>
    <w:rsid w:val="00927CE6"/>
    <w:rsid w:val="009302BF"/>
    <w:rsid w:val="00930767"/>
    <w:rsid w:val="009309E7"/>
    <w:rsid w:val="009312DF"/>
    <w:rsid w:val="00931669"/>
    <w:rsid w:val="00931B8F"/>
    <w:rsid w:val="00932591"/>
    <w:rsid w:val="0093283E"/>
    <w:rsid w:val="00933445"/>
    <w:rsid w:val="00933FBD"/>
    <w:rsid w:val="0093525E"/>
    <w:rsid w:val="009352B5"/>
    <w:rsid w:val="00935646"/>
    <w:rsid w:val="009362AD"/>
    <w:rsid w:val="009377E6"/>
    <w:rsid w:val="00937A1C"/>
    <w:rsid w:val="009400EB"/>
    <w:rsid w:val="0094030E"/>
    <w:rsid w:val="0094049A"/>
    <w:rsid w:val="00940B89"/>
    <w:rsid w:val="0094183B"/>
    <w:rsid w:val="00941C26"/>
    <w:rsid w:val="00943BF6"/>
    <w:rsid w:val="00943E05"/>
    <w:rsid w:val="00943F75"/>
    <w:rsid w:val="00944300"/>
    <w:rsid w:val="00944570"/>
    <w:rsid w:val="00944905"/>
    <w:rsid w:val="00944BA8"/>
    <w:rsid w:val="009451C2"/>
    <w:rsid w:val="00945485"/>
    <w:rsid w:val="009456E8"/>
    <w:rsid w:val="00945885"/>
    <w:rsid w:val="009470A8"/>
    <w:rsid w:val="00947294"/>
    <w:rsid w:val="00947592"/>
    <w:rsid w:val="00947ECF"/>
    <w:rsid w:val="00950335"/>
    <w:rsid w:val="00952232"/>
    <w:rsid w:val="00953724"/>
    <w:rsid w:val="00953974"/>
    <w:rsid w:val="00953A71"/>
    <w:rsid w:val="0095476C"/>
    <w:rsid w:val="0095489E"/>
    <w:rsid w:val="00956782"/>
    <w:rsid w:val="0095730D"/>
    <w:rsid w:val="009577D1"/>
    <w:rsid w:val="00957F13"/>
    <w:rsid w:val="009602E9"/>
    <w:rsid w:val="00960703"/>
    <w:rsid w:val="0096088A"/>
    <w:rsid w:val="009608A1"/>
    <w:rsid w:val="00960DBB"/>
    <w:rsid w:val="0096166A"/>
    <w:rsid w:val="00961D96"/>
    <w:rsid w:val="00962200"/>
    <w:rsid w:val="0096249A"/>
    <w:rsid w:val="00962667"/>
    <w:rsid w:val="009627DF"/>
    <w:rsid w:val="00962881"/>
    <w:rsid w:val="009632E3"/>
    <w:rsid w:val="00963623"/>
    <w:rsid w:val="00963FF9"/>
    <w:rsid w:val="0096472E"/>
    <w:rsid w:val="009651A7"/>
    <w:rsid w:val="00966213"/>
    <w:rsid w:val="009663BB"/>
    <w:rsid w:val="00966E14"/>
    <w:rsid w:val="00967415"/>
    <w:rsid w:val="0097061B"/>
    <w:rsid w:val="00970ECF"/>
    <w:rsid w:val="009711AC"/>
    <w:rsid w:val="00971303"/>
    <w:rsid w:val="00971A0A"/>
    <w:rsid w:val="00971D7A"/>
    <w:rsid w:val="009724F8"/>
    <w:rsid w:val="009726B1"/>
    <w:rsid w:val="00972768"/>
    <w:rsid w:val="009738DB"/>
    <w:rsid w:val="00973B43"/>
    <w:rsid w:val="00974DEC"/>
    <w:rsid w:val="00974E87"/>
    <w:rsid w:val="00975D6E"/>
    <w:rsid w:val="00975E7B"/>
    <w:rsid w:val="00976298"/>
    <w:rsid w:val="00976635"/>
    <w:rsid w:val="00976B41"/>
    <w:rsid w:val="00976E73"/>
    <w:rsid w:val="009771FB"/>
    <w:rsid w:val="009802AD"/>
    <w:rsid w:val="009822C9"/>
    <w:rsid w:val="009824F0"/>
    <w:rsid w:val="00982E38"/>
    <w:rsid w:val="0098311D"/>
    <w:rsid w:val="00983294"/>
    <w:rsid w:val="0098353D"/>
    <w:rsid w:val="00983780"/>
    <w:rsid w:val="00984AC9"/>
    <w:rsid w:val="00984E06"/>
    <w:rsid w:val="00985122"/>
    <w:rsid w:val="00985765"/>
    <w:rsid w:val="0098586E"/>
    <w:rsid w:val="00985B8E"/>
    <w:rsid w:val="00986799"/>
    <w:rsid w:val="00986F44"/>
    <w:rsid w:val="00987576"/>
    <w:rsid w:val="009878ED"/>
    <w:rsid w:val="00990129"/>
    <w:rsid w:val="009928A3"/>
    <w:rsid w:val="00992934"/>
    <w:rsid w:val="00992AD9"/>
    <w:rsid w:val="00992E2F"/>
    <w:rsid w:val="0099384C"/>
    <w:rsid w:val="00993A91"/>
    <w:rsid w:val="00993BCF"/>
    <w:rsid w:val="009943BC"/>
    <w:rsid w:val="00994B34"/>
    <w:rsid w:val="009950E2"/>
    <w:rsid w:val="009952A1"/>
    <w:rsid w:val="009952B3"/>
    <w:rsid w:val="00995362"/>
    <w:rsid w:val="009954F2"/>
    <w:rsid w:val="00995A40"/>
    <w:rsid w:val="00995CD5"/>
    <w:rsid w:val="00995EE9"/>
    <w:rsid w:val="00996013"/>
    <w:rsid w:val="009961E9"/>
    <w:rsid w:val="0099636F"/>
    <w:rsid w:val="0099655B"/>
    <w:rsid w:val="009975F1"/>
    <w:rsid w:val="009A00F0"/>
    <w:rsid w:val="009A2934"/>
    <w:rsid w:val="009A2D10"/>
    <w:rsid w:val="009A4D27"/>
    <w:rsid w:val="009A65C3"/>
    <w:rsid w:val="009A6813"/>
    <w:rsid w:val="009A76E3"/>
    <w:rsid w:val="009A776D"/>
    <w:rsid w:val="009B01EF"/>
    <w:rsid w:val="009B021F"/>
    <w:rsid w:val="009B1F3D"/>
    <w:rsid w:val="009B21BF"/>
    <w:rsid w:val="009B234A"/>
    <w:rsid w:val="009B289D"/>
    <w:rsid w:val="009B2BD4"/>
    <w:rsid w:val="009B2DCD"/>
    <w:rsid w:val="009B4AAC"/>
    <w:rsid w:val="009B4D72"/>
    <w:rsid w:val="009B5713"/>
    <w:rsid w:val="009B5914"/>
    <w:rsid w:val="009B5E00"/>
    <w:rsid w:val="009B6886"/>
    <w:rsid w:val="009B7216"/>
    <w:rsid w:val="009B7357"/>
    <w:rsid w:val="009B7378"/>
    <w:rsid w:val="009B7B93"/>
    <w:rsid w:val="009B7CD6"/>
    <w:rsid w:val="009B7E31"/>
    <w:rsid w:val="009B7FDE"/>
    <w:rsid w:val="009C0E59"/>
    <w:rsid w:val="009C1105"/>
    <w:rsid w:val="009C1203"/>
    <w:rsid w:val="009C134B"/>
    <w:rsid w:val="009C14F7"/>
    <w:rsid w:val="009C1C6B"/>
    <w:rsid w:val="009C21B1"/>
    <w:rsid w:val="009C2DAE"/>
    <w:rsid w:val="009C374A"/>
    <w:rsid w:val="009C4432"/>
    <w:rsid w:val="009C44DE"/>
    <w:rsid w:val="009C47D8"/>
    <w:rsid w:val="009C53E9"/>
    <w:rsid w:val="009C5909"/>
    <w:rsid w:val="009C6F3A"/>
    <w:rsid w:val="009D0040"/>
    <w:rsid w:val="009D0B52"/>
    <w:rsid w:val="009D135B"/>
    <w:rsid w:val="009D14A7"/>
    <w:rsid w:val="009D1E54"/>
    <w:rsid w:val="009D2337"/>
    <w:rsid w:val="009D27F9"/>
    <w:rsid w:val="009D2FAC"/>
    <w:rsid w:val="009D3299"/>
    <w:rsid w:val="009D400A"/>
    <w:rsid w:val="009D46B6"/>
    <w:rsid w:val="009D61A6"/>
    <w:rsid w:val="009D6341"/>
    <w:rsid w:val="009D6365"/>
    <w:rsid w:val="009D6A6B"/>
    <w:rsid w:val="009D6E0C"/>
    <w:rsid w:val="009D6EED"/>
    <w:rsid w:val="009D70B7"/>
    <w:rsid w:val="009D77E5"/>
    <w:rsid w:val="009E1502"/>
    <w:rsid w:val="009E37F5"/>
    <w:rsid w:val="009E3E30"/>
    <w:rsid w:val="009E4AC0"/>
    <w:rsid w:val="009E5D25"/>
    <w:rsid w:val="009E5F63"/>
    <w:rsid w:val="009E6174"/>
    <w:rsid w:val="009E6BFF"/>
    <w:rsid w:val="009E72EE"/>
    <w:rsid w:val="009E7473"/>
    <w:rsid w:val="009E7B0F"/>
    <w:rsid w:val="009E7B8B"/>
    <w:rsid w:val="009E7BFF"/>
    <w:rsid w:val="009F0433"/>
    <w:rsid w:val="009F0888"/>
    <w:rsid w:val="009F0956"/>
    <w:rsid w:val="009F0D73"/>
    <w:rsid w:val="009F0EF8"/>
    <w:rsid w:val="009F1042"/>
    <w:rsid w:val="009F11E6"/>
    <w:rsid w:val="009F20D5"/>
    <w:rsid w:val="009F2353"/>
    <w:rsid w:val="009F2DA7"/>
    <w:rsid w:val="009F59F2"/>
    <w:rsid w:val="009F6C9F"/>
    <w:rsid w:val="009F7A08"/>
    <w:rsid w:val="00A00317"/>
    <w:rsid w:val="00A00FD9"/>
    <w:rsid w:val="00A0264E"/>
    <w:rsid w:val="00A0266E"/>
    <w:rsid w:val="00A02C9C"/>
    <w:rsid w:val="00A02E44"/>
    <w:rsid w:val="00A02FF6"/>
    <w:rsid w:val="00A0332B"/>
    <w:rsid w:val="00A033E2"/>
    <w:rsid w:val="00A03B88"/>
    <w:rsid w:val="00A03E29"/>
    <w:rsid w:val="00A0458C"/>
    <w:rsid w:val="00A0459B"/>
    <w:rsid w:val="00A04786"/>
    <w:rsid w:val="00A049F0"/>
    <w:rsid w:val="00A05611"/>
    <w:rsid w:val="00A057BF"/>
    <w:rsid w:val="00A058AD"/>
    <w:rsid w:val="00A05A3F"/>
    <w:rsid w:val="00A0611D"/>
    <w:rsid w:val="00A06928"/>
    <w:rsid w:val="00A06D08"/>
    <w:rsid w:val="00A06E01"/>
    <w:rsid w:val="00A07090"/>
    <w:rsid w:val="00A074D9"/>
    <w:rsid w:val="00A07586"/>
    <w:rsid w:val="00A076DF"/>
    <w:rsid w:val="00A07768"/>
    <w:rsid w:val="00A07A78"/>
    <w:rsid w:val="00A10118"/>
    <w:rsid w:val="00A1030E"/>
    <w:rsid w:val="00A103D2"/>
    <w:rsid w:val="00A10A6F"/>
    <w:rsid w:val="00A113EF"/>
    <w:rsid w:val="00A11723"/>
    <w:rsid w:val="00A117DA"/>
    <w:rsid w:val="00A11803"/>
    <w:rsid w:val="00A12551"/>
    <w:rsid w:val="00A12F06"/>
    <w:rsid w:val="00A1340E"/>
    <w:rsid w:val="00A135C1"/>
    <w:rsid w:val="00A138F9"/>
    <w:rsid w:val="00A13E4F"/>
    <w:rsid w:val="00A14FD5"/>
    <w:rsid w:val="00A15039"/>
    <w:rsid w:val="00A15CA7"/>
    <w:rsid w:val="00A173A4"/>
    <w:rsid w:val="00A1741B"/>
    <w:rsid w:val="00A177F4"/>
    <w:rsid w:val="00A17AEB"/>
    <w:rsid w:val="00A17DDD"/>
    <w:rsid w:val="00A204F8"/>
    <w:rsid w:val="00A20769"/>
    <w:rsid w:val="00A210D1"/>
    <w:rsid w:val="00A21A47"/>
    <w:rsid w:val="00A21D15"/>
    <w:rsid w:val="00A249C3"/>
    <w:rsid w:val="00A25324"/>
    <w:rsid w:val="00A25AE4"/>
    <w:rsid w:val="00A260C2"/>
    <w:rsid w:val="00A2631A"/>
    <w:rsid w:val="00A26D9F"/>
    <w:rsid w:val="00A276F2"/>
    <w:rsid w:val="00A27D45"/>
    <w:rsid w:val="00A27DDE"/>
    <w:rsid w:val="00A30154"/>
    <w:rsid w:val="00A302F6"/>
    <w:rsid w:val="00A30A4C"/>
    <w:rsid w:val="00A30B64"/>
    <w:rsid w:val="00A3141D"/>
    <w:rsid w:val="00A31499"/>
    <w:rsid w:val="00A315F2"/>
    <w:rsid w:val="00A31ACC"/>
    <w:rsid w:val="00A31E58"/>
    <w:rsid w:val="00A31FA6"/>
    <w:rsid w:val="00A32A63"/>
    <w:rsid w:val="00A334A7"/>
    <w:rsid w:val="00A3380E"/>
    <w:rsid w:val="00A3496C"/>
    <w:rsid w:val="00A34ABD"/>
    <w:rsid w:val="00A355E6"/>
    <w:rsid w:val="00A35799"/>
    <w:rsid w:val="00A35E40"/>
    <w:rsid w:val="00A3619B"/>
    <w:rsid w:val="00A36692"/>
    <w:rsid w:val="00A36E1C"/>
    <w:rsid w:val="00A37416"/>
    <w:rsid w:val="00A406E4"/>
    <w:rsid w:val="00A41F8F"/>
    <w:rsid w:val="00A41FAC"/>
    <w:rsid w:val="00A42137"/>
    <w:rsid w:val="00A42415"/>
    <w:rsid w:val="00A44148"/>
    <w:rsid w:val="00A44545"/>
    <w:rsid w:val="00A44873"/>
    <w:rsid w:val="00A453C2"/>
    <w:rsid w:val="00A45D39"/>
    <w:rsid w:val="00A46C20"/>
    <w:rsid w:val="00A476DE"/>
    <w:rsid w:val="00A5075B"/>
    <w:rsid w:val="00A51082"/>
    <w:rsid w:val="00A51343"/>
    <w:rsid w:val="00A5244C"/>
    <w:rsid w:val="00A5305F"/>
    <w:rsid w:val="00A53EAE"/>
    <w:rsid w:val="00A53ECC"/>
    <w:rsid w:val="00A54EA8"/>
    <w:rsid w:val="00A557C1"/>
    <w:rsid w:val="00A55A99"/>
    <w:rsid w:val="00A56035"/>
    <w:rsid w:val="00A56523"/>
    <w:rsid w:val="00A56811"/>
    <w:rsid w:val="00A56AE5"/>
    <w:rsid w:val="00A5700E"/>
    <w:rsid w:val="00A5708E"/>
    <w:rsid w:val="00A61AA8"/>
    <w:rsid w:val="00A62BE6"/>
    <w:rsid w:val="00A62C9C"/>
    <w:rsid w:val="00A62E4F"/>
    <w:rsid w:val="00A63BFD"/>
    <w:rsid w:val="00A63DE3"/>
    <w:rsid w:val="00A644C5"/>
    <w:rsid w:val="00A646FB"/>
    <w:rsid w:val="00A64847"/>
    <w:rsid w:val="00A64DAC"/>
    <w:rsid w:val="00A65F82"/>
    <w:rsid w:val="00A66CF3"/>
    <w:rsid w:val="00A6762F"/>
    <w:rsid w:val="00A67799"/>
    <w:rsid w:val="00A67BBF"/>
    <w:rsid w:val="00A67EC0"/>
    <w:rsid w:val="00A70D5D"/>
    <w:rsid w:val="00A711D1"/>
    <w:rsid w:val="00A7121D"/>
    <w:rsid w:val="00A7164D"/>
    <w:rsid w:val="00A71FDF"/>
    <w:rsid w:val="00A723F2"/>
    <w:rsid w:val="00A7285B"/>
    <w:rsid w:val="00A73967"/>
    <w:rsid w:val="00A7502A"/>
    <w:rsid w:val="00A75C18"/>
    <w:rsid w:val="00A75C20"/>
    <w:rsid w:val="00A7698D"/>
    <w:rsid w:val="00A8077D"/>
    <w:rsid w:val="00A80A41"/>
    <w:rsid w:val="00A81342"/>
    <w:rsid w:val="00A8134C"/>
    <w:rsid w:val="00A815AF"/>
    <w:rsid w:val="00A8173E"/>
    <w:rsid w:val="00A81C92"/>
    <w:rsid w:val="00A8330B"/>
    <w:rsid w:val="00A84576"/>
    <w:rsid w:val="00A84C60"/>
    <w:rsid w:val="00A84C98"/>
    <w:rsid w:val="00A85E60"/>
    <w:rsid w:val="00A866E0"/>
    <w:rsid w:val="00A86F1E"/>
    <w:rsid w:val="00A87099"/>
    <w:rsid w:val="00A9158E"/>
    <w:rsid w:val="00A917CA"/>
    <w:rsid w:val="00A91825"/>
    <w:rsid w:val="00A920D9"/>
    <w:rsid w:val="00A92648"/>
    <w:rsid w:val="00A92DF8"/>
    <w:rsid w:val="00A93178"/>
    <w:rsid w:val="00A9376E"/>
    <w:rsid w:val="00A93C4B"/>
    <w:rsid w:val="00A940E6"/>
    <w:rsid w:val="00A94112"/>
    <w:rsid w:val="00A943AA"/>
    <w:rsid w:val="00A958FE"/>
    <w:rsid w:val="00A95DFD"/>
    <w:rsid w:val="00A96757"/>
    <w:rsid w:val="00A974C1"/>
    <w:rsid w:val="00A9753B"/>
    <w:rsid w:val="00A9785A"/>
    <w:rsid w:val="00A97D21"/>
    <w:rsid w:val="00AA04C2"/>
    <w:rsid w:val="00AA0F1F"/>
    <w:rsid w:val="00AA2276"/>
    <w:rsid w:val="00AA347D"/>
    <w:rsid w:val="00AA39BE"/>
    <w:rsid w:val="00AA3C29"/>
    <w:rsid w:val="00AA47A5"/>
    <w:rsid w:val="00AA60FA"/>
    <w:rsid w:val="00AA786A"/>
    <w:rsid w:val="00AB0F47"/>
    <w:rsid w:val="00AB17F5"/>
    <w:rsid w:val="00AB2A5D"/>
    <w:rsid w:val="00AB2B82"/>
    <w:rsid w:val="00AB383A"/>
    <w:rsid w:val="00AB389D"/>
    <w:rsid w:val="00AB3B8D"/>
    <w:rsid w:val="00AB3F53"/>
    <w:rsid w:val="00AB4378"/>
    <w:rsid w:val="00AB4D7B"/>
    <w:rsid w:val="00AB5CCA"/>
    <w:rsid w:val="00AB5D37"/>
    <w:rsid w:val="00AB6FCF"/>
    <w:rsid w:val="00AB72A9"/>
    <w:rsid w:val="00AB7497"/>
    <w:rsid w:val="00AB772C"/>
    <w:rsid w:val="00AB773E"/>
    <w:rsid w:val="00AB7980"/>
    <w:rsid w:val="00AC03F4"/>
    <w:rsid w:val="00AC1472"/>
    <w:rsid w:val="00AC1992"/>
    <w:rsid w:val="00AC1B88"/>
    <w:rsid w:val="00AC23C9"/>
    <w:rsid w:val="00AC3E6C"/>
    <w:rsid w:val="00AC3F5C"/>
    <w:rsid w:val="00AC5FFE"/>
    <w:rsid w:val="00AC6328"/>
    <w:rsid w:val="00AC639C"/>
    <w:rsid w:val="00AC7D41"/>
    <w:rsid w:val="00AD0672"/>
    <w:rsid w:val="00AD0C6B"/>
    <w:rsid w:val="00AD0EDB"/>
    <w:rsid w:val="00AD1EFF"/>
    <w:rsid w:val="00AD3C00"/>
    <w:rsid w:val="00AD3EA4"/>
    <w:rsid w:val="00AD4196"/>
    <w:rsid w:val="00AD44CC"/>
    <w:rsid w:val="00AD47CF"/>
    <w:rsid w:val="00AD4A2C"/>
    <w:rsid w:val="00AD5051"/>
    <w:rsid w:val="00AD551B"/>
    <w:rsid w:val="00AD5882"/>
    <w:rsid w:val="00AD6111"/>
    <w:rsid w:val="00AD789A"/>
    <w:rsid w:val="00AD7BBD"/>
    <w:rsid w:val="00AD7BE1"/>
    <w:rsid w:val="00AE00C5"/>
    <w:rsid w:val="00AE06A1"/>
    <w:rsid w:val="00AE0861"/>
    <w:rsid w:val="00AE0EF8"/>
    <w:rsid w:val="00AE2791"/>
    <w:rsid w:val="00AE2E0F"/>
    <w:rsid w:val="00AE4EBD"/>
    <w:rsid w:val="00AE5390"/>
    <w:rsid w:val="00AE66C8"/>
    <w:rsid w:val="00AE680D"/>
    <w:rsid w:val="00AE6CCD"/>
    <w:rsid w:val="00AE730B"/>
    <w:rsid w:val="00AE7635"/>
    <w:rsid w:val="00AE78B0"/>
    <w:rsid w:val="00AE7C2C"/>
    <w:rsid w:val="00AF01B4"/>
    <w:rsid w:val="00AF0DAB"/>
    <w:rsid w:val="00AF1403"/>
    <w:rsid w:val="00AF1726"/>
    <w:rsid w:val="00AF1A96"/>
    <w:rsid w:val="00AF21BD"/>
    <w:rsid w:val="00AF38EA"/>
    <w:rsid w:val="00AF45C7"/>
    <w:rsid w:val="00AF5658"/>
    <w:rsid w:val="00AF56A6"/>
    <w:rsid w:val="00AF5A1B"/>
    <w:rsid w:val="00AF6436"/>
    <w:rsid w:val="00AF77F6"/>
    <w:rsid w:val="00B002C6"/>
    <w:rsid w:val="00B0100B"/>
    <w:rsid w:val="00B019F8"/>
    <w:rsid w:val="00B01CB0"/>
    <w:rsid w:val="00B02161"/>
    <w:rsid w:val="00B024AF"/>
    <w:rsid w:val="00B026D9"/>
    <w:rsid w:val="00B0295C"/>
    <w:rsid w:val="00B02FF4"/>
    <w:rsid w:val="00B030BC"/>
    <w:rsid w:val="00B04294"/>
    <w:rsid w:val="00B0454D"/>
    <w:rsid w:val="00B046CD"/>
    <w:rsid w:val="00B06734"/>
    <w:rsid w:val="00B0794C"/>
    <w:rsid w:val="00B07DB2"/>
    <w:rsid w:val="00B07E55"/>
    <w:rsid w:val="00B10CB4"/>
    <w:rsid w:val="00B116A6"/>
    <w:rsid w:val="00B11737"/>
    <w:rsid w:val="00B1191E"/>
    <w:rsid w:val="00B11AE0"/>
    <w:rsid w:val="00B11E65"/>
    <w:rsid w:val="00B12503"/>
    <w:rsid w:val="00B12B2A"/>
    <w:rsid w:val="00B137C8"/>
    <w:rsid w:val="00B151B4"/>
    <w:rsid w:val="00B15319"/>
    <w:rsid w:val="00B1569C"/>
    <w:rsid w:val="00B15D2E"/>
    <w:rsid w:val="00B15DA7"/>
    <w:rsid w:val="00B161D3"/>
    <w:rsid w:val="00B162C9"/>
    <w:rsid w:val="00B164E5"/>
    <w:rsid w:val="00B16C41"/>
    <w:rsid w:val="00B20A75"/>
    <w:rsid w:val="00B20D54"/>
    <w:rsid w:val="00B20E8F"/>
    <w:rsid w:val="00B21B07"/>
    <w:rsid w:val="00B2237B"/>
    <w:rsid w:val="00B22496"/>
    <w:rsid w:val="00B2258B"/>
    <w:rsid w:val="00B2282B"/>
    <w:rsid w:val="00B22D49"/>
    <w:rsid w:val="00B242C3"/>
    <w:rsid w:val="00B245C7"/>
    <w:rsid w:val="00B24C25"/>
    <w:rsid w:val="00B25E8B"/>
    <w:rsid w:val="00B264A6"/>
    <w:rsid w:val="00B26C6F"/>
    <w:rsid w:val="00B27B9A"/>
    <w:rsid w:val="00B30845"/>
    <w:rsid w:val="00B3107F"/>
    <w:rsid w:val="00B313D6"/>
    <w:rsid w:val="00B31CDD"/>
    <w:rsid w:val="00B327C0"/>
    <w:rsid w:val="00B32BA7"/>
    <w:rsid w:val="00B33901"/>
    <w:rsid w:val="00B359D6"/>
    <w:rsid w:val="00B35ED9"/>
    <w:rsid w:val="00B36307"/>
    <w:rsid w:val="00B36396"/>
    <w:rsid w:val="00B3676A"/>
    <w:rsid w:val="00B36B1A"/>
    <w:rsid w:val="00B3746D"/>
    <w:rsid w:val="00B37AFC"/>
    <w:rsid w:val="00B40200"/>
    <w:rsid w:val="00B424BB"/>
    <w:rsid w:val="00B431D9"/>
    <w:rsid w:val="00B432E2"/>
    <w:rsid w:val="00B43443"/>
    <w:rsid w:val="00B4385F"/>
    <w:rsid w:val="00B43998"/>
    <w:rsid w:val="00B43B65"/>
    <w:rsid w:val="00B43DB6"/>
    <w:rsid w:val="00B43EC1"/>
    <w:rsid w:val="00B44913"/>
    <w:rsid w:val="00B45796"/>
    <w:rsid w:val="00B45B98"/>
    <w:rsid w:val="00B45E41"/>
    <w:rsid w:val="00B45F3E"/>
    <w:rsid w:val="00B4609C"/>
    <w:rsid w:val="00B4620F"/>
    <w:rsid w:val="00B46D20"/>
    <w:rsid w:val="00B4741C"/>
    <w:rsid w:val="00B517F8"/>
    <w:rsid w:val="00B519F5"/>
    <w:rsid w:val="00B51A91"/>
    <w:rsid w:val="00B51AE9"/>
    <w:rsid w:val="00B55B05"/>
    <w:rsid w:val="00B55D79"/>
    <w:rsid w:val="00B56D18"/>
    <w:rsid w:val="00B56F41"/>
    <w:rsid w:val="00B5713B"/>
    <w:rsid w:val="00B573BE"/>
    <w:rsid w:val="00B604C3"/>
    <w:rsid w:val="00B60D85"/>
    <w:rsid w:val="00B60E12"/>
    <w:rsid w:val="00B6167B"/>
    <w:rsid w:val="00B61D62"/>
    <w:rsid w:val="00B6228A"/>
    <w:rsid w:val="00B62FF9"/>
    <w:rsid w:val="00B631CA"/>
    <w:rsid w:val="00B6355E"/>
    <w:rsid w:val="00B636C8"/>
    <w:rsid w:val="00B6384F"/>
    <w:rsid w:val="00B63D03"/>
    <w:rsid w:val="00B63E35"/>
    <w:rsid w:val="00B64E45"/>
    <w:rsid w:val="00B65297"/>
    <w:rsid w:val="00B65842"/>
    <w:rsid w:val="00B65A26"/>
    <w:rsid w:val="00B660DC"/>
    <w:rsid w:val="00B667A5"/>
    <w:rsid w:val="00B668A4"/>
    <w:rsid w:val="00B66D7C"/>
    <w:rsid w:val="00B6774C"/>
    <w:rsid w:val="00B7003C"/>
    <w:rsid w:val="00B703B8"/>
    <w:rsid w:val="00B70C40"/>
    <w:rsid w:val="00B70FCA"/>
    <w:rsid w:val="00B71365"/>
    <w:rsid w:val="00B71B12"/>
    <w:rsid w:val="00B71E36"/>
    <w:rsid w:val="00B72EEA"/>
    <w:rsid w:val="00B736A3"/>
    <w:rsid w:val="00B73D09"/>
    <w:rsid w:val="00B73F57"/>
    <w:rsid w:val="00B743BE"/>
    <w:rsid w:val="00B74982"/>
    <w:rsid w:val="00B74C7A"/>
    <w:rsid w:val="00B74D13"/>
    <w:rsid w:val="00B74FDF"/>
    <w:rsid w:val="00B750E2"/>
    <w:rsid w:val="00B750EB"/>
    <w:rsid w:val="00B752DC"/>
    <w:rsid w:val="00B755B1"/>
    <w:rsid w:val="00B75A1C"/>
    <w:rsid w:val="00B80634"/>
    <w:rsid w:val="00B8066B"/>
    <w:rsid w:val="00B80BAB"/>
    <w:rsid w:val="00B80BB5"/>
    <w:rsid w:val="00B80D2B"/>
    <w:rsid w:val="00B819E9"/>
    <w:rsid w:val="00B81CA0"/>
    <w:rsid w:val="00B81DE1"/>
    <w:rsid w:val="00B82189"/>
    <w:rsid w:val="00B822DB"/>
    <w:rsid w:val="00B82363"/>
    <w:rsid w:val="00B82857"/>
    <w:rsid w:val="00B82FC4"/>
    <w:rsid w:val="00B830CA"/>
    <w:rsid w:val="00B831A3"/>
    <w:rsid w:val="00B83587"/>
    <w:rsid w:val="00B838A8"/>
    <w:rsid w:val="00B85086"/>
    <w:rsid w:val="00B8567D"/>
    <w:rsid w:val="00B856BE"/>
    <w:rsid w:val="00B85E27"/>
    <w:rsid w:val="00B86155"/>
    <w:rsid w:val="00B865BC"/>
    <w:rsid w:val="00B86E38"/>
    <w:rsid w:val="00B87332"/>
    <w:rsid w:val="00B874F2"/>
    <w:rsid w:val="00B874F3"/>
    <w:rsid w:val="00B87C84"/>
    <w:rsid w:val="00B903A5"/>
    <w:rsid w:val="00B90747"/>
    <w:rsid w:val="00B9095A"/>
    <w:rsid w:val="00B90C5E"/>
    <w:rsid w:val="00B91775"/>
    <w:rsid w:val="00B91966"/>
    <w:rsid w:val="00B920A5"/>
    <w:rsid w:val="00B927D0"/>
    <w:rsid w:val="00B933EE"/>
    <w:rsid w:val="00B93A95"/>
    <w:rsid w:val="00B94433"/>
    <w:rsid w:val="00B94455"/>
    <w:rsid w:val="00B947F0"/>
    <w:rsid w:val="00B94B9F"/>
    <w:rsid w:val="00B96F61"/>
    <w:rsid w:val="00B97280"/>
    <w:rsid w:val="00B97672"/>
    <w:rsid w:val="00B97C90"/>
    <w:rsid w:val="00BA095F"/>
    <w:rsid w:val="00BA1CFA"/>
    <w:rsid w:val="00BA2109"/>
    <w:rsid w:val="00BA2B88"/>
    <w:rsid w:val="00BA2BD9"/>
    <w:rsid w:val="00BA42F8"/>
    <w:rsid w:val="00BA4F7A"/>
    <w:rsid w:val="00BA5818"/>
    <w:rsid w:val="00BA5ACE"/>
    <w:rsid w:val="00BA6286"/>
    <w:rsid w:val="00BA62C9"/>
    <w:rsid w:val="00BA6C49"/>
    <w:rsid w:val="00BA70A1"/>
    <w:rsid w:val="00BA7DF7"/>
    <w:rsid w:val="00BB03E6"/>
    <w:rsid w:val="00BB0ADB"/>
    <w:rsid w:val="00BB0E4F"/>
    <w:rsid w:val="00BB0F62"/>
    <w:rsid w:val="00BB11BA"/>
    <w:rsid w:val="00BB152E"/>
    <w:rsid w:val="00BB1671"/>
    <w:rsid w:val="00BB2535"/>
    <w:rsid w:val="00BB27D4"/>
    <w:rsid w:val="00BB2ADD"/>
    <w:rsid w:val="00BB2BA8"/>
    <w:rsid w:val="00BB33D9"/>
    <w:rsid w:val="00BB3E27"/>
    <w:rsid w:val="00BB4034"/>
    <w:rsid w:val="00BB4BD2"/>
    <w:rsid w:val="00BB4D6C"/>
    <w:rsid w:val="00BB56D7"/>
    <w:rsid w:val="00BB69E1"/>
    <w:rsid w:val="00BB6DD9"/>
    <w:rsid w:val="00BB7100"/>
    <w:rsid w:val="00BB7309"/>
    <w:rsid w:val="00BB73DB"/>
    <w:rsid w:val="00BC022F"/>
    <w:rsid w:val="00BC0DE7"/>
    <w:rsid w:val="00BC0E92"/>
    <w:rsid w:val="00BC114C"/>
    <w:rsid w:val="00BC1863"/>
    <w:rsid w:val="00BC2080"/>
    <w:rsid w:val="00BC284A"/>
    <w:rsid w:val="00BC28E2"/>
    <w:rsid w:val="00BC2AFF"/>
    <w:rsid w:val="00BC44F2"/>
    <w:rsid w:val="00BC56FB"/>
    <w:rsid w:val="00BC5710"/>
    <w:rsid w:val="00BC59D3"/>
    <w:rsid w:val="00BC5A0B"/>
    <w:rsid w:val="00BC5DE2"/>
    <w:rsid w:val="00BC632D"/>
    <w:rsid w:val="00BC7139"/>
    <w:rsid w:val="00BC738C"/>
    <w:rsid w:val="00BC75C8"/>
    <w:rsid w:val="00BC77AA"/>
    <w:rsid w:val="00BC78F8"/>
    <w:rsid w:val="00BC79C9"/>
    <w:rsid w:val="00BC7C6E"/>
    <w:rsid w:val="00BC7CD3"/>
    <w:rsid w:val="00BC7E2B"/>
    <w:rsid w:val="00BD0780"/>
    <w:rsid w:val="00BD0EDF"/>
    <w:rsid w:val="00BD1A2C"/>
    <w:rsid w:val="00BD1BF2"/>
    <w:rsid w:val="00BD291C"/>
    <w:rsid w:val="00BD2DC6"/>
    <w:rsid w:val="00BD3310"/>
    <w:rsid w:val="00BD3408"/>
    <w:rsid w:val="00BD3B87"/>
    <w:rsid w:val="00BD4C66"/>
    <w:rsid w:val="00BD4D8A"/>
    <w:rsid w:val="00BD6B45"/>
    <w:rsid w:val="00BD7CC2"/>
    <w:rsid w:val="00BE12A4"/>
    <w:rsid w:val="00BE1AD5"/>
    <w:rsid w:val="00BE1D56"/>
    <w:rsid w:val="00BE1DE1"/>
    <w:rsid w:val="00BE23CC"/>
    <w:rsid w:val="00BE3021"/>
    <w:rsid w:val="00BE31E1"/>
    <w:rsid w:val="00BE3378"/>
    <w:rsid w:val="00BE362E"/>
    <w:rsid w:val="00BE45BC"/>
    <w:rsid w:val="00BE47EB"/>
    <w:rsid w:val="00BE4A37"/>
    <w:rsid w:val="00BE4BF8"/>
    <w:rsid w:val="00BE5B56"/>
    <w:rsid w:val="00BE5C5E"/>
    <w:rsid w:val="00BE5D55"/>
    <w:rsid w:val="00BE5D7E"/>
    <w:rsid w:val="00BE61C3"/>
    <w:rsid w:val="00BE72FC"/>
    <w:rsid w:val="00BE73E7"/>
    <w:rsid w:val="00BE7965"/>
    <w:rsid w:val="00BF008A"/>
    <w:rsid w:val="00BF009B"/>
    <w:rsid w:val="00BF0C6D"/>
    <w:rsid w:val="00BF11C0"/>
    <w:rsid w:val="00BF11CE"/>
    <w:rsid w:val="00BF13B7"/>
    <w:rsid w:val="00BF18A5"/>
    <w:rsid w:val="00BF303B"/>
    <w:rsid w:val="00BF3454"/>
    <w:rsid w:val="00BF47AC"/>
    <w:rsid w:val="00BF51C6"/>
    <w:rsid w:val="00BF53A8"/>
    <w:rsid w:val="00BF5439"/>
    <w:rsid w:val="00BF6361"/>
    <w:rsid w:val="00BF6AF1"/>
    <w:rsid w:val="00BF6BA4"/>
    <w:rsid w:val="00BF7AFF"/>
    <w:rsid w:val="00BF7D35"/>
    <w:rsid w:val="00C0096D"/>
    <w:rsid w:val="00C00BFA"/>
    <w:rsid w:val="00C024E4"/>
    <w:rsid w:val="00C02828"/>
    <w:rsid w:val="00C02A9B"/>
    <w:rsid w:val="00C03BB5"/>
    <w:rsid w:val="00C043C6"/>
    <w:rsid w:val="00C04C56"/>
    <w:rsid w:val="00C04D3F"/>
    <w:rsid w:val="00C05039"/>
    <w:rsid w:val="00C051B8"/>
    <w:rsid w:val="00C05B5E"/>
    <w:rsid w:val="00C06388"/>
    <w:rsid w:val="00C06FB3"/>
    <w:rsid w:val="00C071F5"/>
    <w:rsid w:val="00C072D1"/>
    <w:rsid w:val="00C079D4"/>
    <w:rsid w:val="00C07DAF"/>
    <w:rsid w:val="00C07E19"/>
    <w:rsid w:val="00C103D1"/>
    <w:rsid w:val="00C106F9"/>
    <w:rsid w:val="00C10BA9"/>
    <w:rsid w:val="00C10CD6"/>
    <w:rsid w:val="00C112D9"/>
    <w:rsid w:val="00C12444"/>
    <w:rsid w:val="00C12565"/>
    <w:rsid w:val="00C12ECA"/>
    <w:rsid w:val="00C14338"/>
    <w:rsid w:val="00C14882"/>
    <w:rsid w:val="00C15578"/>
    <w:rsid w:val="00C15AE4"/>
    <w:rsid w:val="00C15C52"/>
    <w:rsid w:val="00C16F4D"/>
    <w:rsid w:val="00C170DD"/>
    <w:rsid w:val="00C17324"/>
    <w:rsid w:val="00C1739C"/>
    <w:rsid w:val="00C179CB"/>
    <w:rsid w:val="00C17E5A"/>
    <w:rsid w:val="00C2004C"/>
    <w:rsid w:val="00C200C1"/>
    <w:rsid w:val="00C201D1"/>
    <w:rsid w:val="00C20363"/>
    <w:rsid w:val="00C20BE4"/>
    <w:rsid w:val="00C215B2"/>
    <w:rsid w:val="00C21A6F"/>
    <w:rsid w:val="00C21CE2"/>
    <w:rsid w:val="00C21F07"/>
    <w:rsid w:val="00C24548"/>
    <w:rsid w:val="00C24DFA"/>
    <w:rsid w:val="00C26343"/>
    <w:rsid w:val="00C275E3"/>
    <w:rsid w:val="00C27CB6"/>
    <w:rsid w:val="00C300F7"/>
    <w:rsid w:val="00C30D8E"/>
    <w:rsid w:val="00C30DAD"/>
    <w:rsid w:val="00C31DCF"/>
    <w:rsid w:val="00C3205F"/>
    <w:rsid w:val="00C321EE"/>
    <w:rsid w:val="00C32587"/>
    <w:rsid w:val="00C32681"/>
    <w:rsid w:val="00C33521"/>
    <w:rsid w:val="00C339A2"/>
    <w:rsid w:val="00C34790"/>
    <w:rsid w:val="00C3575B"/>
    <w:rsid w:val="00C37242"/>
    <w:rsid w:val="00C3740F"/>
    <w:rsid w:val="00C40A21"/>
    <w:rsid w:val="00C40E4B"/>
    <w:rsid w:val="00C41463"/>
    <w:rsid w:val="00C41A17"/>
    <w:rsid w:val="00C4260C"/>
    <w:rsid w:val="00C42F76"/>
    <w:rsid w:val="00C4408C"/>
    <w:rsid w:val="00C44194"/>
    <w:rsid w:val="00C448DC"/>
    <w:rsid w:val="00C449C6"/>
    <w:rsid w:val="00C44D18"/>
    <w:rsid w:val="00C44F6F"/>
    <w:rsid w:val="00C451EB"/>
    <w:rsid w:val="00C45376"/>
    <w:rsid w:val="00C4585E"/>
    <w:rsid w:val="00C45E57"/>
    <w:rsid w:val="00C45EFA"/>
    <w:rsid w:val="00C465FE"/>
    <w:rsid w:val="00C46647"/>
    <w:rsid w:val="00C46A9C"/>
    <w:rsid w:val="00C4791A"/>
    <w:rsid w:val="00C47C22"/>
    <w:rsid w:val="00C47C5C"/>
    <w:rsid w:val="00C47F33"/>
    <w:rsid w:val="00C47FC5"/>
    <w:rsid w:val="00C5076B"/>
    <w:rsid w:val="00C507E7"/>
    <w:rsid w:val="00C50F2E"/>
    <w:rsid w:val="00C5106E"/>
    <w:rsid w:val="00C5140B"/>
    <w:rsid w:val="00C51686"/>
    <w:rsid w:val="00C51FAB"/>
    <w:rsid w:val="00C52025"/>
    <w:rsid w:val="00C5218D"/>
    <w:rsid w:val="00C5270E"/>
    <w:rsid w:val="00C52B69"/>
    <w:rsid w:val="00C52CF3"/>
    <w:rsid w:val="00C53353"/>
    <w:rsid w:val="00C53AEF"/>
    <w:rsid w:val="00C53C53"/>
    <w:rsid w:val="00C53CB1"/>
    <w:rsid w:val="00C5428D"/>
    <w:rsid w:val="00C552D4"/>
    <w:rsid w:val="00C55BD8"/>
    <w:rsid w:val="00C55E38"/>
    <w:rsid w:val="00C561D5"/>
    <w:rsid w:val="00C56631"/>
    <w:rsid w:val="00C56727"/>
    <w:rsid w:val="00C605EB"/>
    <w:rsid w:val="00C60721"/>
    <w:rsid w:val="00C60904"/>
    <w:rsid w:val="00C60CF9"/>
    <w:rsid w:val="00C612F0"/>
    <w:rsid w:val="00C6164C"/>
    <w:rsid w:val="00C619F6"/>
    <w:rsid w:val="00C62A1B"/>
    <w:rsid w:val="00C62A20"/>
    <w:rsid w:val="00C62B29"/>
    <w:rsid w:val="00C63245"/>
    <w:rsid w:val="00C6340A"/>
    <w:rsid w:val="00C63939"/>
    <w:rsid w:val="00C63E91"/>
    <w:rsid w:val="00C65B46"/>
    <w:rsid w:val="00C661AF"/>
    <w:rsid w:val="00C6629C"/>
    <w:rsid w:val="00C6713C"/>
    <w:rsid w:val="00C67402"/>
    <w:rsid w:val="00C72181"/>
    <w:rsid w:val="00C72BD3"/>
    <w:rsid w:val="00C72DF2"/>
    <w:rsid w:val="00C72E8F"/>
    <w:rsid w:val="00C73551"/>
    <w:rsid w:val="00C73B80"/>
    <w:rsid w:val="00C73D34"/>
    <w:rsid w:val="00C73D46"/>
    <w:rsid w:val="00C74423"/>
    <w:rsid w:val="00C74767"/>
    <w:rsid w:val="00C74EF2"/>
    <w:rsid w:val="00C75449"/>
    <w:rsid w:val="00C756B4"/>
    <w:rsid w:val="00C75726"/>
    <w:rsid w:val="00C75849"/>
    <w:rsid w:val="00C75E05"/>
    <w:rsid w:val="00C75E96"/>
    <w:rsid w:val="00C76DD9"/>
    <w:rsid w:val="00C773CD"/>
    <w:rsid w:val="00C77A9A"/>
    <w:rsid w:val="00C77AEF"/>
    <w:rsid w:val="00C80324"/>
    <w:rsid w:val="00C812CF"/>
    <w:rsid w:val="00C8138A"/>
    <w:rsid w:val="00C8256B"/>
    <w:rsid w:val="00C82939"/>
    <w:rsid w:val="00C830E9"/>
    <w:rsid w:val="00C834E7"/>
    <w:rsid w:val="00C83AA3"/>
    <w:rsid w:val="00C83AF7"/>
    <w:rsid w:val="00C83D5C"/>
    <w:rsid w:val="00C845CD"/>
    <w:rsid w:val="00C84FB3"/>
    <w:rsid w:val="00C87A3B"/>
    <w:rsid w:val="00C87D25"/>
    <w:rsid w:val="00C907AA"/>
    <w:rsid w:val="00C91318"/>
    <w:rsid w:val="00C91632"/>
    <w:rsid w:val="00C919CB"/>
    <w:rsid w:val="00C91B5A"/>
    <w:rsid w:val="00C91F49"/>
    <w:rsid w:val="00C93309"/>
    <w:rsid w:val="00C9338F"/>
    <w:rsid w:val="00C93A53"/>
    <w:rsid w:val="00C93B4A"/>
    <w:rsid w:val="00C945E7"/>
    <w:rsid w:val="00C94E47"/>
    <w:rsid w:val="00C95167"/>
    <w:rsid w:val="00C962BE"/>
    <w:rsid w:val="00C96567"/>
    <w:rsid w:val="00C96608"/>
    <w:rsid w:val="00C97118"/>
    <w:rsid w:val="00C97270"/>
    <w:rsid w:val="00C976E7"/>
    <w:rsid w:val="00C97935"/>
    <w:rsid w:val="00C97D05"/>
    <w:rsid w:val="00CA0E6C"/>
    <w:rsid w:val="00CA1209"/>
    <w:rsid w:val="00CA153B"/>
    <w:rsid w:val="00CA20F5"/>
    <w:rsid w:val="00CA232F"/>
    <w:rsid w:val="00CA28FD"/>
    <w:rsid w:val="00CA3A83"/>
    <w:rsid w:val="00CA3B75"/>
    <w:rsid w:val="00CA3C98"/>
    <w:rsid w:val="00CA56AC"/>
    <w:rsid w:val="00CA5BB4"/>
    <w:rsid w:val="00CA5CC6"/>
    <w:rsid w:val="00CA6166"/>
    <w:rsid w:val="00CA6180"/>
    <w:rsid w:val="00CA695B"/>
    <w:rsid w:val="00CA720C"/>
    <w:rsid w:val="00CA78E9"/>
    <w:rsid w:val="00CA7E09"/>
    <w:rsid w:val="00CB001E"/>
    <w:rsid w:val="00CB0150"/>
    <w:rsid w:val="00CB03DA"/>
    <w:rsid w:val="00CB041B"/>
    <w:rsid w:val="00CB0763"/>
    <w:rsid w:val="00CB0D23"/>
    <w:rsid w:val="00CB18D1"/>
    <w:rsid w:val="00CB1AFE"/>
    <w:rsid w:val="00CB20E9"/>
    <w:rsid w:val="00CB219F"/>
    <w:rsid w:val="00CB27FC"/>
    <w:rsid w:val="00CB396A"/>
    <w:rsid w:val="00CB39C7"/>
    <w:rsid w:val="00CB4622"/>
    <w:rsid w:val="00CB4749"/>
    <w:rsid w:val="00CB60CD"/>
    <w:rsid w:val="00CB682E"/>
    <w:rsid w:val="00CB7FDA"/>
    <w:rsid w:val="00CC0152"/>
    <w:rsid w:val="00CC03AF"/>
    <w:rsid w:val="00CC0A51"/>
    <w:rsid w:val="00CC142C"/>
    <w:rsid w:val="00CC1C5B"/>
    <w:rsid w:val="00CC2052"/>
    <w:rsid w:val="00CC2494"/>
    <w:rsid w:val="00CC27F4"/>
    <w:rsid w:val="00CC2991"/>
    <w:rsid w:val="00CC2CBC"/>
    <w:rsid w:val="00CC3D6F"/>
    <w:rsid w:val="00CC3E92"/>
    <w:rsid w:val="00CC43AE"/>
    <w:rsid w:val="00CC450D"/>
    <w:rsid w:val="00CC51BF"/>
    <w:rsid w:val="00CC62B2"/>
    <w:rsid w:val="00CC6BF7"/>
    <w:rsid w:val="00CC72F0"/>
    <w:rsid w:val="00CC747E"/>
    <w:rsid w:val="00CC7F46"/>
    <w:rsid w:val="00CD065C"/>
    <w:rsid w:val="00CD09B9"/>
    <w:rsid w:val="00CD0B52"/>
    <w:rsid w:val="00CD0C4D"/>
    <w:rsid w:val="00CD16F7"/>
    <w:rsid w:val="00CD1707"/>
    <w:rsid w:val="00CD1B7C"/>
    <w:rsid w:val="00CD25FD"/>
    <w:rsid w:val="00CD2989"/>
    <w:rsid w:val="00CD2D0D"/>
    <w:rsid w:val="00CD4249"/>
    <w:rsid w:val="00CD4C0A"/>
    <w:rsid w:val="00CD5FC0"/>
    <w:rsid w:val="00CD7D4A"/>
    <w:rsid w:val="00CE0967"/>
    <w:rsid w:val="00CE0B57"/>
    <w:rsid w:val="00CE38F2"/>
    <w:rsid w:val="00CE3BD8"/>
    <w:rsid w:val="00CE404C"/>
    <w:rsid w:val="00CE44AA"/>
    <w:rsid w:val="00CE4F57"/>
    <w:rsid w:val="00CE53C4"/>
    <w:rsid w:val="00CE5910"/>
    <w:rsid w:val="00CE5A0F"/>
    <w:rsid w:val="00CE5A83"/>
    <w:rsid w:val="00CE5A92"/>
    <w:rsid w:val="00CE5E92"/>
    <w:rsid w:val="00CE5FAA"/>
    <w:rsid w:val="00CE6403"/>
    <w:rsid w:val="00CE68F6"/>
    <w:rsid w:val="00CE77A8"/>
    <w:rsid w:val="00CE79FD"/>
    <w:rsid w:val="00CF0118"/>
    <w:rsid w:val="00CF189E"/>
    <w:rsid w:val="00CF1A01"/>
    <w:rsid w:val="00CF1FB6"/>
    <w:rsid w:val="00CF2601"/>
    <w:rsid w:val="00CF29A9"/>
    <w:rsid w:val="00CF2A45"/>
    <w:rsid w:val="00CF324D"/>
    <w:rsid w:val="00CF356B"/>
    <w:rsid w:val="00CF3B58"/>
    <w:rsid w:val="00CF3D03"/>
    <w:rsid w:val="00CF45FC"/>
    <w:rsid w:val="00CF46FD"/>
    <w:rsid w:val="00CF4786"/>
    <w:rsid w:val="00CF5329"/>
    <w:rsid w:val="00CF5518"/>
    <w:rsid w:val="00CF56F5"/>
    <w:rsid w:val="00CF61E4"/>
    <w:rsid w:val="00CF664F"/>
    <w:rsid w:val="00CF6E12"/>
    <w:rsid w:val="00CF7101"/>
    <w:rsid w:val="00CF73D7"/>
    <w:rsid w:val="00CF7523"/>
    <w:rsid w:val="00CF7B6A"/>
    <w:rsid w:val="00D00005"/>
    <w:rsid w:val="00D00974"/>
    <w:rsid w:val="00D00DB4"/>
    <w:rsid w:val="00D0172A"/>
    <w:rsid w:val="00D02118"/>
    <w:rsid w:val="00D0215B"/>
    <w:rsid w:val="00D02B9A"/>
    <w:rsid w:val="00D0350A"/>
    <w:rsid w:val="00D03576"/>
    <w:rsid w:val="00D03769"/>
    <w:rsid w:val="00D03C3A"/>
    <w:rsid w:val="00D04111"/>
    <w:rsid w:val="00D05E6F"/>
    <w:rsid w:val="00D06805"/>
    <w:rsid w:val="00D07169"/>
    <w:rsid w:val="00D071F3"/>
    <w:rsid w:val="00D079EB"/>
    <w:rsid w:val="00D10329"/>
    <w:rsid w:val="00D10544"/>
    <w:rsid w:val="00D11305"/>
    <w:rsid w:val="00D11BB1"/>
    <w:rsid w:val="00D12845"/>
    <w:rsid w:val="00D14361"/>
    <w:rsid w:val="00D14E1D"/>
    <w:rsid w:val="00D16067"/>
    <w:rsid w:val="00D16A4C"/>
    <w:rsid w:val="00D172DC"/>
    <w:rsid w:val="00D177AE"/>
    <w:rsid w:val="00D17A79"/>
    <w:rsid w:val="00D17F42"/>
    <w:rsid w:val="00D209A7"/>
    <w:rsid w:val="00D20B7B"/>
    <w:rsid w:val="00D20C66"/>
    <w:rsid w:val="00D20C6D"/>
    <w:rsid w:val="00D21B1C"/>
    <w:rsid w:val="00D22AEF"/>
    <w:rsid w:val="00D234BD"/>
    <w:rsid w:val="00D2388A"/>
    <w:rsid w:val="00D2398B"/>
    <w:rsid w:val="00D24556"/>
    <w:rsid w:val="00D24870"/>
    <w:rsid w:val="00D24D86"/>
    <w:rsid w:val="00D24E48"/>
    <w:rsid w:val="00D25456"/>
    <w:rsid w:val="00D27BD0"/>
    <w:rsid w:val="00D27D28"/>
    <w:rsid w:val="00D27E74"/>
    <w:rsid w:val="00D30694"/>
    <w:rsid w:val="00D3154E"/>
    <w:rsid w:val="00D31945"/>
    <w:rsid w:val="00D319F1"/>
    <w:rsid w:val="00D31D19"/>
    <w:rsid w:val="00D32591"/>
    <w:rsid w:val="00D326B9"/>
    <w:rsid w:val="00D339DD"/>
    <w:rsid w:val="00D33CF1"/>
    <w:rsid w:val="00D34237"/>
    <w:rsid w:val="00D345EC"/>
    <w:rsid w:val="00D3584E"/>
    <w:rsid w:val="00D36869"/>
    <w:rsid w:val="00D369F8"/>
    <w:rsid w:val="00D400DB"/>
    <w:rsid w:val="00D401F5"/>
    <w:rsid w:val="00D404FF"/>
    <w:rsid w:val="00D40ADB"/>
    <w:rsid w:val="00D40D52"/>
    <w:rsid w:val="00D410EF"/>
    <w:rsid w:val="00D4139E"/>
    <w:rsid w:val="00D4208F"/>
    <w:rsid w:val="00D424BB"/>
    <w:rsid w:val="00D42934"/>
    <w:rsid w:val="00D42F58"/>
    <w:rsid w:val="00D44C6D"/>
    <w:rsid w:val="00D452FA"/>
    <w:rsid w:val="00D47463"/>
    <w:rsid w:val="00D474D0"/>
    <w:rsid w:val="00D476FF"/>
    <w:rsid w:val="00D477B5"/>
    <w:rsid w:val="00D47A26"/>
    <w:rsid w:val="00D50138"/>
    <w:rsid w:val="00D5149F"/>
    <w:rsid w:val="00D51657"/>
    <w:rsid w:val="00D51932"/>
    <w:rsid w:val="00D51CE5"/>
    <w:rsid w:val="00D52586"/>
    <w:rsid w:val="00D52D43"/>
    <w:rsid w:val="00D54BF9"/>
    <w:rsid w:val="00D54EFA"/>
    <w:rsid w:val="00D554B1"/>
    <w:rsid w:val="00D569AC"/>
    <w:rsid w:val="00D56E10"/>
    <w:rsid w:val="00D6147D"/>
    <w:rsid w:val="00D61519"/>
    <w:rsid w:val="00D61B1F"/>
    <w:rsid w:val="00D61B8B"/>
    <w:rsid w:val="00D6231B"/>
    <w:rsid w:val="00D6233F"/>
    <w:rsid w:val="00D62EF5"/>
    <w:rsid w:val="00D6335E"/>
    <w:rsid w:val="00D6382E"/>
    <w:rsid w:val="00D63C01"/>
    <w:rsid w:val="00D63E0B"/>
    <w:rsid w:val="00D63FD0"/>
    <w:rsid w:val="00D6547C"/>
    <w:rsid w:val="00D654AB"/>
    <w:rsid w:val="00D65E21"/>
    <w:rsid w:val="00D65E3C"/>
    <w:rsid w:val="00D668F2"/>
    <w:rsid w:val="00D66E6B"/>
    <w:rsid w:val="00D67072"/>
    <w:rsid w:val="00D70822"/>
    <w:rsid w:val="00D7104C"/>
    <w:rsid w:val="00D7124A"/>
    <w:rsid w:val="00D72816"/>
    <w:rsid w:val="00D7296F"/>
    <w:rsid w:val="00D73E22"/>
    <w:rsid w:val="00D7411A"/>
    <w:rsid w:val="00D746B5"/>
    <w:rsid w:val="00D74D4C"/>
    <w:rsid w:val="00D75F83"/>
    <w:rsid w:val="00D761A6"/>
    <w:rsid w:val="00D76253"/>
    <w:rsid w:val="00D76905"/>
    <w:rsid w:val="00D76DD7"/>
    <w:rsid w:val="00D7716A"/>
    <w:rsid w:val="00D779EA"/>
    <w:rsid w:val="00D77D87"/>
    <w:rsid w:val="00D8022E"/>
    <w:rsid w:val="00D80237"/>
    <w:rsid w:val="00D803AF"/>
    <w:rsid w:val="00D80558"/>
    <w:rsid w:val="00D80DEF"/>
    <w:rsid w:val="00D82473"/>
    <w:rsid w:val="00D82F5A"/>
    <w:rsid w:val="00D83970"/>
    <w:rsid w:val="00D8405E"/>
    <w:rsid w:val="00D8428E"/>
    <w:rsid w:val="00D842AD"/>
    <w:rsid w:val="00D84830"/>
    <w:rsid w:val="00D84ED9"/>
    <w:rsid w:val="00D859B5"/>
    <w:rsid w:val="00D86B1B"/>
    <w:rsid w:val="00D871EC"/>
    <w:rsid w:val="00D873D4"/>
    <w:rsid w:val="00D876EB"/>
    <w:rsid w:val="00D907BA"/>
    <w:rsid w:val="00D90DAF"/>
    <w:rsid w:val="00D92510"/>
    <w:rsid w:val="00D92559"/>
    <w:rsid w:val="00D9269F"/>
    <w:rsid w:val="00D9281F"/>
    <w:rsid w:val="00D92B06"/>
    <w:rsid w:val="00D939CD"/>
    <w:rsid w:val="00D93BA2"/>
    <w:rsid w:val="00D9502A"/>
    <w:rsid w:val="00D957AC"/>
    <w:rsid w:val="00D95BE2"/>
    <w:rsid w:val="00D9646F"/>
    <w:rsid w:val="00D97020"/>
    <w:rsid w:val="00D971E9"/>
    <w:rsid w:val="00DA005C"/>
    <w:rsid w:val="00DA0EF9"/>
    <w:rsid w:val="00DA1D0F"/>
    <w:rsid w:val="00DA21A1"/>
    <w:rsid w:val="00DA229E"/>
    <w:rsid w:val="00DA3229"/>
    <w:rsid w:val="00DA3899"/>
    <w:rsid w:val="00DA5132"/>
    <w:rsid w:val="00DA5310"/>
    <w:rsid w:val="00DA59C3"/>
    <w:rsid w:val="00DA59D5"/>
    <w:rsid w:val="00DA59F2"/>
    <w:rsid w:val="00DA5A56"/>
    <w:rsid w:val="00DA5C2D"/>
    <w:rsid w:val="00DA63F5"/>
    <w:rsid w:val="00DA671B"/>
    <w:rsid w:val="00DA7616"/>
    <w:rsid w:val="00DB0452"/>
    <w:rsid w:val="00DB0B20"/>
    <w:rsid w:val="00DB0C6D"/>
    <w:rsid w:val="00DB110F"/>
    <w:rsid w:val="00DB15DF"/>
    <w:rsid w:val="00DB2C76"/>
    <w:rsid w:val="00DB365C"/>
    <w:rsid w:val="00DB49D2"/>
    <w:rsid w:val="00DB49DE"/>
    <w:rsid w:val="00DB4B3C"/>
    <w:rsid w:val="00DB4EA7"/>
    <w:rsid w:val="00DB52E9"/>
    <w:rsid w:val="00DB5539"/>
    <w:rsid w:val="00DB5BEA"/>
    <w:rsid w:val="00DB5F4C"/>
    <w:rsid w:val="00DB5FC6"/>
    <w:rsid w:val="00DB6C3E"/>
    <w:rsid w:val="00DB740C"/>
    <w:rsid w:val="00DC00F0"/>
    <w:rsid w:val="00DC080A"/>
    <w:rsid w:val="00DC1C9A"/>
    <w:rsid w:val="00DC1EFE"/>
    <w:rsid w:val="00DC214A"/>
    <w:rsid w:val="00DC2299"/>
    <w:rsid w:val="00DC2FF7"/>
    <w:rsid w:val="00DC338D"/>
    <w:rsid w:val="00DC3977"/>
    <w:rsid w:val="00DC3D36"/>
    <w:rsid w:val="00DC457D"/>
    <w:rsid w:val="00DC4B0E"/>
    <w:rsid w:val="00DC50C8"/>
    <w:rsid w:val="00DC521B"/>
    <w:rsid w:val="00DC5452"/>
    <w:rsid w:val="00DC568D"/>
    <w:rsid w:val="00DC5BEE"/>
    <w:rsid w:val="00DC7064"/>
    <w:rsid w:val="00DC764C"/>
    <w:rsid w:val="00DC7678"/>
    <w:rsid w:val="00DC79D4"/>
    <w:rsid w:val="00DC7C63"/>
    <w:rsid w:val="00DD0056"/>
    <w:rsid w:val="00DD0092"/>
    <w:rsid w:val="00DD0142"/>
    <w:rsid w:val="00DD068F"/>
    <w:rsid w:val="00DD1990"/>
    <w:rsid w:val="00DD1991"/>
    <w:rsid w:val="00DD1A64"/>
    <w:rsid w:val="00DD1B68"/>
    <w:rsid w:val="00DD1CD1"/>
    <w:rsid w:val="00DD1D23"/>
    <w:rsid w:val="00DD35E3"/>
    <w:rsid w:val="00DD3AB4"/>
    <w:rsid w:val="00DD3CCE"/>
    <w:rsid w:val="00DD4336"/>
    <w:rsid w:val="00DD4646"/>
    <w:rsid w:val="00DD58EF"/>
    <w:rsid w:val="00DD5C95"/>
    <w:rsid w:val="00DD5F67"/>
    <w:rsid w:val="00DD671D"/>
    <w:rsid w:val="00DD688E"/>
    <w:rsid w:val="00DD6C58"/>
    <w:rsid w:val="00DE0752"/>
    <w:rsid w:val="00DE09BF"/>
    <w:rsid w:val="00DE0C5A"/>
    <w:rsid w:val="00DE0CEE"/>
    <w:rsid w:val="00DE1DE2"/>
    <w:rsid w:val="00DE20AE"/>
    <w:rsid w:val="00DE2558"/>
    <w:rsid w:val="00DE27E1"/>
    <w:rsid w:val="00DE27E3"/>
    <w:rsid w:val="00DE2B87"/>
    <w:rsid w:val="00DE2C0F"/>
    <w:rsid w:val="00DE30C4"/>
    <w:rsid w:val="00DE389E"/>
    <w:rsid w:val="00DE3DED"/>
    <w:rsid w:val="00DE3E34"/>
    <w:rsid w:val="00DE3F00"/>
    <w:rsid w:val="00DE4372"/>
    <w:rsid w:val="00DE533D"/>
    <w:rsid w:val="00DE6410"/>
    <w:rsid w:val="00DE6630"/>
    <w:rsid w:val="00DE6B12"/>
    <w:rsid w:val="00DE6BBF"/>
    <w:rsid w:val="00DE7224"/>
    <w:rsid w:val="00DE772C"/>
    <w:rsid w:val="00DE776B"/>
    <w:rsid w:val="00DF1847"/>
    <w:rsid w:val="00DF2DC6"/>
    <w:rsid w:val="00DF49D2"/>
    <w:rsid w:val="00DF4C95"/>
    <w:rsid w:val="00DF58B0"/>
    <w:rsid w:val="00DF5976"/>
    <w:rsid w:val="00DF5A7D"/>
    <w:rsid w:val="00DF5EDD"/>
    <w:rsid w:val="00DF613E"/>
    <w:rsid w:val="00DF62EA"/>
    <w:rsid w:val="00DF6444"/>
    <w:rsid w:val="00DF6BF0"/>
    <w:rsid w:val="00DF6D89"/>
    <w:rsid w:val="00E00863"/>
    <w:rsid w:val="00E014FE"/>
    <w:rsid w:val="00E01D53"/>
    <w:rsid w:val="00E02D05"/>
    <w:rsid w:val="00E02E74"/>
    <w:rsid w:val="00E03B21"/>
    <w:rsid w:val="00E03ED9"/>
    <w:rsid w:val="00E05615"/>
    <w:rsid w:val="00E0615A"/>
    <w:rsid w:val="00E06FFC"/>
    <w:rsid w:val="00E0755E"/>
    <w:rsid w:val="00E076AD"/>
    <w:rsid w:val="00E1037F"/>
    <w:rsid w:val="00E10651"/>
    <w:rsid w:val="00E11455"/>
    <w:rsid w:val="00E11CFA"/>
    <w:rsid w:val="00E11F3D"/>
    <w:rsid w:val="00E11FA2"/>
    <w:rsid w:val="00E12168"/>
    <w:rsid w:val="00E1279C"/>
    <w:rsid w:val="00E1321C"/>
    <w:rsid w:val="00E13442"/>
    <w:rsid w:val="00E1354B"/>
    <w:rsid w:val="00E13850"/>
    <w:rsid w:val="00E14759"/>
    <w:rsid w:val="00E156BF"/>
    <w:rsid w:val="00E165A3"/>
    <w:rsid w:val="00E165DD"/>
    <w:rsid w:val="00E17351"/>
    <w:rsid w:val="00E17E9E"/>
    <w:rsid w:val="00E20561"/>
    <w:rsid w:val="00E20B00"/>
    <w:rsid w:val="00E20B3D"/>
    <w:rsid w:val="00E20F20"/>
    <w:rsid w:val="00E2120E"/>
    <w:rsid w:val="00E220B7"/>
    <w:rsid w:val="00E220D4"/>
    <w:rsid w:val="00E23272"/>
    <w:rsid w:val="00E23FC3"/>
    <w:rsid w:val="00E242F6"/>
    <w:rsid w:val="00E25D7A"/>
    <w:rsid w:val="00E25ED9"/>
    <w:rsid w:val="00E261CA"/>
    <w:rsid w:val="00E268D5"/>
    <w:rsid w:val="00E2720C"/>
    <w:rsid w:val="00E27215"/>
    <w:rsid w:val="00E27E9B"/>
    <w:rsid w:val="00E27EEB"/>
    <w:rsid w:val="00E30EB2"/>
    <w:rsid w:val="00E3105F"/>
    <w:rsid w:val="00E31ACE"/>
    <w:rsid w:val="00E31B84"/>
    <w:rsid w:val="00E31D81"/>
    <w:rsid w:val="00E32206"/>
    <w:rsid w:val="00E324B1"/>
    <w:rsid w:val="00E32604"/>
    <w:rsid w:val="00E33172"/>
    <w:rsid w:val="00E35006"/>
    <w:rsid w:val="00E353A5"/>
    <w:rsid w:val="00E3591B"/>
    <w:rsid w:val="00E36920"/>
    <w:rsid w:val="00E37CA4"/>
    <w:rsid w:val="00E40437"/>
    <w:rsid w:val="00E4061C"/>
    <w:rsid w:val="00E409ED"/>
    <w:rsid w:val="00E41138"/>
    <w:rsid w:val="00E416DC"/>
    <w:rsid w:val="00E41933"/>
    <w:rsid w:val="00E42299"/>
    <w:rsid w:val="00E422D8"/>
    <w:rsid w:val="00E4260E"/>
    <w:rsid w:val="00E42F71"/>
    <w:rsid w:val="00E43A64"/>
    <w:rsid w:val="00E43D62"/>
    <w:rsid w:val="00E4553C"/>
    <w:rsid w:val="00E45A05"/>
    <w:rsid w:val="00E45CB1"/>
    <w:rsid w:val="00E46441"/>
    <w:rsid w:val="00E46609"/>
    <w:rsid w:val="00E46BC3"/>
    <w:rsid w:val="00E46F99"/>
    <w:rsid w:val="00E4744B"/>
    <w:rsid w:val="00E500BF"/>
    <w:rsid w:val="00E504F3"/>
    <w:rsid w:val="00E50B4C"/>
    <w:rsid w:val="00E514DA"/>
    <w:rsid w:val="00E51B97"/>
    <w:rsid w:val="00E51E7D"/>
    <w:rsid w:val="00E51F3A"/>
    <w:rsid w:val="00E51FF8"/>
    <w:rsid w:val="00E52462"/>
    <w:rsid w:val="00E52554"/>
    <w:rsid w:val="00E5305E"/>
    <w:rsid w:val="00E53182"/>
    <w:rsid w:val="00E53775"/>
    <w:rsid w:val="00E53AF2"/>
    <w:rsid w:val="00E53DA4"/>
    <w:rsid w:val="00E548D2"/>
    <w:rsid w:val="00E54ADA"/>
    <w:rsid w:val="00E554D2"/>
    <w:rsid w:val="00E557D6"/>
    <w:rsid w:val="00E56285"/>
    <w:rsid w:val="00E565BE"/>
    <w:rsid w:val="00E571DF"/>
    <w:rsid w:val="00E57213"/>
    <w:rsid w:val="00E57909"/>
    <w:rsid w:val="00E57CB6"/>
    <w:rsid w:val="00E61060"/>
    <w:rsid w:val="00E6109D"/>
    <w:rsid w:val="00E618C3"/>
    <w:rsid w:val="00E61D8C"/>
    <w:rsid w:val="00E61F21"/>
    <w:rsid w:val="00E6250B"/>
    <w:rsid w:val="00E62B7A"/>
    <w:rsid w:val="00E63237"/>
    <w:rsid w:val="00E63608"/>
    <w:rsid w:val="00E63EC0"/>
    <w:rsid w:val="00E64156"/>
    <w:rsid w:val="00E64451"/>
    <w:rsid w:val="00E64B7E"/>
    <w:rsid w:val="00E64EB1"/>
    <w:rsid w:val="00E677FE"/>
    <w:rsid w:val="00E70076"/>
    <w:rsid w:val="00E708AA"/>
    <w:rsid w:val="00E71D0B"/>
    <w:rsid w:val="00E71D6F"/>
    <w:rsid w:val="00E72A04"/>
    <w:rsid w:val="00E73C5D"/>
    <w:rsid w:val="00E74862"/>
    <w:rsid w:val="00E74D4B"/>
    <w:rsid w:val="00E750B0"/>
    <w:rsid w:val="00E7665F"/>
    <w:rsid w:val="00E76803"/>
    <w:rsid w:val="00E76AA3"/>
    <w:rsid w:val="00E77A14"/>
    <w:rsid w:val="00E77C53"/>
    <w:rsid w:val="00E8008C"/>
    <w:rsid w:val="00E80F40"/>
    <w:rsid w:val="00E80F82"/>
    <w:rsid w:val="00E8121A"/>
    <w:rsid w:val="00E814DB"/>
    <w:rsid w:val="00E81569"/>
    <w:rsid w:val="00E8156C"/>
    <w:rsid w:val="00E81666"/>
    <w:rsid w:val="00E8202A"/>
    <w:rsid w:val="00E822D4"/>
    <w:rsid w:val="00E82795"/>
    <w:rsid w:val="00E82AB1"/>
    <w:rsid w:val="00E82B5C"/>
    <w:rsid w:val="00E82DBB"/>
    <w:rsid w:val="00E837D8"/>
    <w:rsid w:val="00E8446D"/>
    <w:rsid w:val="00E84BE8"/>
    <w:rsid w:val="00E84ED7"/>
    <w:rsid w:val="00E8545F"/>
    <w:rsid w:val="00E8576F"/>
    <w:rsid w:val="00E8604A"/>
    <w:rsid w:val="00E86401"/>
    <w:rsid w:val="00E864B9"/>
    <w:rsid w:val="00E86CC7"/>
    <w:rsid w:val="00E8771C"/>
    <w:rsid w:val="00E877BA"/>
    <w:rsid w:val="00E87B67"/>
    <w:rsid w:val="00E90610"/>
    <w:rsid w:val="00E90DEA"/>
    <w:rsid w:val="00E90E87"/>
    <w:rsid w:val="00E91684"/>
    <w:rsid w:val="00E917BD"/>
    <w:rsid w:val="00E91C25"/>
    <w:rsid w:val="00E91F0A"/>
    <w:rsid w:val="00E9367A"/>
    <w:rsid w:val="00E9416C"/>
    <w:rsid w:val="00E9418C"/>
    <w:rsid w:val="00E94252"/>
    <w:rsid w:val="00E94575"/>
    <w:rsid w:val="00E948F3"/>
    <w:rsid w:val="00E94A99"/>
    <w:rsid w:val="00E957C7"/>
    <w:rsid w:val="00E96104"/>
    <w:rsid w:val="00E96337"/>
    <w:rsid w:val="00E96DFA"/>
    <w:rsid w:val="00EA01FB"/>
    <w:rsid w:val="00EA05CC"/>
    <w:rsid w:val="00EA1154"/>
    <w:rsid w:val="00EA148E"/>
    <w:rsid w:val="00EA2689"/>
    <w:rsid w:val="00EA26E8"/>
    <w:rsid w:val="00EA27B5"/>
    <w:rsid w:val="00EA2D3C"/>
    <w:rsid w:val="00EA30BB"/>
    <w:rsid w:val="00EA5128"/>
    <w:rsid w:val="00EA5401"/>
    <w:rsid w:val="00EA5738"/>
    <w:rsid w:val="00EA5B1C"/>
    <w:rsid w:val="00EA638D"/>
    <w:rsid w:val="00EA6A24"/>
    <w:rsid w:val="00EA6C6E"/>
    <w:rsid w:val="00EA7231"/>
    <w:rsid w:val="00EA7AE3"/>
    <w:rsid w:val="00EA7FD7"/>
    <w:rsid w:val="00EB089E"/>
    <w:rsid w:val="00EB0A15"/>
    <w:rsid w:val="00EB0A73"/>
    <w:rsid w:val="00EB1252"/>
    <w:rsid w:val="00EB2569"/>
    <w:rsid w:val="00EB2615"/>
    <w:rsid w:val="00EB34A5"/>
    <w:rsid w:val="00EB4A7D"/>
    <w:rsid w:val="00EB59EF"/>
    <w:rsid w:val="00EB5CA8"/>
    <w:rsid w:val="00EB6131"/>
    <w:rsid w:val="00EB6626"/>
    <w:rsid w:val="00EB70BE"/>
    <w:rsid w:val="00EB7666"/>
    <w:rsid w:val="00EB7814"/>
    <w:rsid w:val="00EB7B22"/>
    <w:rsid w:val="00EB7D52"/>
    <w:rsid w:val="00EC0350"/>
    <w:rsid w:val="00EC0C43"/>
    <w:rsid w:val="00EC0E0B"/>
    <w:rsid w:val="00EC0E0E"/>
    <w:rsid w:val="00EC245C"/>
    <w:rsid w:val="00EC3542"/>
    <w:rsid w:val="00EC3CA2"/>
    <w:rsid w:val="00EC4D37"/>
    <w:rsid w:val="00EC596A"/>
    <w:rsid w:val="00EC5C71"/>
    <w:rsid w:val="00EC67EA"/>
    <w:rsid w:val="00EC72BF"/>
    <w:rsid w:val="00EC75DA"/>
    <w:rsid w:val="00EC7B92"/>
    <w:rsid w:val="00ED00B2"/>
    <w:rsid w:val="00ED0334"/>
    <w:rsid w:val="00ED0910"/>
    <w:rsid w:val="00ED0928"/>
    <w:rsid w:val="00ED0A46"/>
    <w:rsid w:val="00ED0FF1"/>
    <w:rsid w:val="00ED15E9"/>
    <w:rsid w:val="00ED170A"/>
    <w:rsid w:val="00ED17DC"/>
    <w:rsid w:val="00ED1C89"/>
    <w:rsid w:val="00ED24EE"/>
    <w:rsid w:val="00ED2E6A"/>
    <w:rsid w:val="00ED3381"/>
    <w:rsid w:val="00ED398E"/>
    <w:rsid w:val="00ED3DB8"/>
    <w:rsid w:val="00ED4537"/>
    <w:rsid w:val="00ED4898"/>
    <w:rsid w:val="00ED4E3F"/>
    <w:rsid w:val="00ED501F"/>
    <w:rsid w:val="00ED51D2"/>
    <w:rsid w:val="00ED58B7"/>
    <w:rsid w:val="00ED5A3D"/>
    <w:rsid w:val="00ED5C66"/>
    <w:rsid w:val="00ED623A"/>
    <w:rsid w:val="00ED66E2"/>
    <w:rsid w:val="00ED67FD"/>
    <w:rsid w:val="00ED68EA"/>
    <w:rsid w:val="00ED6A99"/>
    <w:rsid w:val="00ED7004"/>
    <w:rsid w:val="00ED7105"/>
    <w:rsid w:val="00ED71BC"/>
    <w:rsid w:val="00ED72F8"/>
    <w:rsid w:val="00ED754B"/>
    <w:rsid w:val="00ED7869"/>
    <w:rsid w:val="00EE0291"/>
    <w:rsid w:val="00EE1372"/>
    <w:rsid w:val="00EE154E"/>
    <w:rsid w:val="00EE1AEE"/>
    <w:rsid w:val="00EE1C23"/>
    <w:rsid w:val="00EE1D1A"/>
    <w:rsid w:val="00EE1D63"/>
    <w:rsid w:val="00EE1E9B"/>
    <w:rsid w:val="00EE23EA"/>
    <w:rsid w:val="00EE2A87"/>
    <w:rsid w:val="00EE2D5E"/>
    <w:rsid w:val="00EE2E4C"/>
    <w:rsid w:val="00EE35C3"/>
    <w:rsid w:val="00EE36E0"/>
    <w:rsid w:val="00EE3C46"/>
    <w:rsid w:val="00EE3D04"/>
    <w:rsid w:val="00EE553C"/>
    <w:rsid w:val="00EE5CFD"/>
    <w:rsid w:val="00EE6B43"/>
    <w:rsid w:val="00EE6DCC"/>
    <w:rsid w:val="00EE6E26"/>
    <w:rsid w:val="00EE6EEB"/>
    <w:rsid w:val="00EE76D2"/>
    <w:rsid w:val="00EE7DDD"/>
    <w:rsid w:val="00EE7EDB"/>
    <w:rsid w:val="00EF11D8"/>
    <w:rsid w:val="00EF1735"/>
    <w:rsid w:val="00EF2627"/>
    <w:rsid w:val="00EF2C46"/>
    <w:rsid w:val="00EF3650"/>
    <w:rsid w:val="00EF3A0A"/>
    <w:rsid w:val="00EF4007"/>
    <w:rsid w:val="00EF4254"/>
    <w:rsid w:val="00EF4716"/>
    <w:rsid w:val="00EF5EAD"/>
    <w:rsid w:val="00EF6A5B"/>
    <w:rsid w:val="00EF6C42"/>
    <w:rsid w:val="00EF7725"/>
    <w:rsid w:val="00F000AE"/>
    <w:rsid w:val="00F005FF"/>
    <w:rsid w:val="00F018AD"/>
    <w:rsid w:val="00F01A50"/>
    <w:rsid w:val="00F01AB0"/>
    <w:rsid w:val="00F01CFE"/>
    <w:rsid w:val="00F0334C"/>
    <w:rsid w:val="00F03BDE"/>
    <w:rsid w:val="00F04309"/>
    <w:rsid w:val="00F04A81"/>
    <w:rsid w:val="00F05577"/>
    <w:rsid w:val="00F05A32"/>
    <w:rsid w:val="00F05F73"/>
    <w:rsid w:val="00F0674F"/>
    <w:rsid w:val="00F06D2A"/>
    <w:rsid w:val="00F079A0"/>
    <w:rsid w:val="00F10209"/>
    <w:rsid w:val="00F10EF6"/>
    <w:rsid w:val="00F11204"/>
    <w:rsid w:val="00F130E8"/>
    <w:rsid w:val="00F133BA"/>
    <w:rsid w:val="00F1351A"/>
    <w:rsid w:val="00F13E81"/>
    <w:rsid w:val="00F13F30"/>
    <w:rsid w:val="00F1424E"/>
    <w:rsid w:val="00F14509"/>
    <w:rsid w:val="00F148BA"/>
    <w:rsid w:val="00F14B97"/>
    <w:rsid w:val="00F14C27"/>
    <w:rsid w:val="00F14E81"/>
    <w:rsid w:val="00F15C41"/>
    <w:rsid w:val="00F16010"/>
    <w:rsid w:val="00F1645B"/>
    <w:rsid w:val="00F16651"/>
    <w:rsid w:val="00F16777"/>
    <w:rsid w:val="00F1709D"/>
    <w:rsid w:val="00F2013B"/>
    <w:rsid w:val="00F201E7"/>
    <w:rsid w:val="00F205F2"/>
    <w:rsid w:val="00F207F1"/>
    <w:rsid w:val="00F20AE4"/>
    <w:rsid w:val="00F2100A"/>
    <w:rsid w:val="00F2187B"/>
    <w:rsid w:val="00F21B5A"/>
    <w:rsid w:val="00F21FBC"/>
    <w:rsid w:val="00F22251"/>
    <w:rsid w:val="00F229FA"/>
    <w:rsid w:val="00F22E6B"/>
    <w:rsid w:val="00F25F91"/>
    <w:rsid w:val="00F2666C"/>
    <w:rsid w:val="00F2686A"/>
    <w:rsid w:val="00F277B5"/>
    <w:rsid w:val="00F30B87"/>
    <w:rsid w:val="00F312E7"/>
    <w:rsid w:val="00F31BDE"/>
    <w:rsid w:val="00F322CD"/>
    <w:rsid w:val="00F3232F"/>
    <w:rsid w:val="00F3298C"/>
    <w:rsid w:val="00F32A6F"/>
    <w:rsid w:val="00F32D39"/>
    <w:rsid w:val="00F3329E"/>
    <w:rsid w:val="00F34146"/>
    <w:rsid w:val="00F34BE2"/>
    <w:rsid w:val="00F34FE0"/>
    <w:rsid w:val="00F353AB"/>
    <w:rsid w:val="00F36321"/>
    <w:rsid w:val="00F36420"/>
    <w:rsid w:val="00F3644B"/>
    <w:rsid w:val="00F36659"/>
    <w:rsid w:val="00F36D0E"/>
    <w:rsid w:val="00F37674"/>
    <w:rsid w:val="00F40916"/>
    <w:rsid w:val="00F40B8F"/>
    <w:rsid w:val="00F41C94"/>
    <w:rsid w:val="00F42DE4"/>
    <w:rsid w:val="00F43442"/>
    <w:rsid w:val="00F438CA"/>
    <w:rsid w:val="00F459B5"/>
    <w:rsid w:val="00F45E4A"/>
    <w:rsid w:val="00F4611F"/>
    <w:rsid w:val="00F4650C"/>
    <w:rsid w:val="00F47274"/>
    <w:rsid w:val="00F50D4C"/>
    <w:rsid w:val="00F5142E"/>
    <w:rsid w:val="00F51FCD"/>
    <w:rsid w:val="00F52D0C"/>
    <w:rsid w:val="00F53309"/>
    <w:rsid w:val="00F53B52"/>
    <w:rsid w:val="00F541B7"/>
    <w:rsid w:val="00F54B3E"/>
    <w:rsid w:val="00F54B9E"/>
    <w:rsid w:val="00F54C72"/>
    <w:rsid w:val="00F550F3"/>
    <w:rsid w:val="00F55CF4"/>
    <w:rsid w:val="00F5626C"/>
    <w:rsid w:val="00F56560"/>
    <w:rsid w:val="00F56A82"/>
    <w:rsid w:val="00F57664"/>
    <w:rsid w:val="00F57A3E"/>
    <w:rsid w:val="00F57F71"/>
    <w:rsid w:val="00F607EE"/>
    <w:rsid w:val="00F60867"/>
    <w:rsid w:val="00F60AB8"/>
    <w:rsid w:val="00F61659"/>
    <w:rsid w:val="00F61948"/>
    <w:rsid w:val="00F6205F"/>
    <w:rsid w:val="00F62279"/>
    <w:rsid w:val="00F62E05"/>
    <w:rsid w:val="00F63495"/>
    <w:rsid w:val="00F655AC"/>
    <w:rsid w:val="00F6585B"/>
    <w:rsid w:val="00F65D15"/>
    <w:rsid w:val="00F66716"/>
    <w:rsid w:val="00F7071B"/>
    <w:rsid w:val="00F70BC8"/>
    <w:rsid w:val="00F70BEC"/>
    <w:rsid w:val="00F71580"/>
    <w:rsid w:val="00F71868"/>
    <w:rsid w:val="00F71DEE"/>
    <w:rsid w:val="00F7217E"/>
    <w:rsid w:val="00F727EC"/>
    <w:rsid w:val="00F741A4"/>
    <w:rsid w:val="00F74307"/>
    <w:rsid w:val="00F756AE"/>
    <w:rsid w:val="00F76153"/>
    <w:rsid w:val="00F76C9F"/>
    <w:rsid w:val="00F77DEB"/>
    <w:rsid w:val="00F809C0"/>
    <w:rsid w:val="00F80E61"/>
    <w:rsid w:val="00F80FCB"/>
    <w:rsid w:val="00F81055"/>
    <w:rsid w:val="00F83B76"/>
    <w:rsid w:val="00F83CFD"/>
    <w:rsid w:val="00F83D15"/>
    <w:rsid w:val="00F85411"/>
    <w:rsid w:val="00F85C01"/>
    <w:rsid w:val="00F868AE"/>
    <w:rsid w:val="00F86C6E"/>
    <w:rsid w:val="00F870D8"/>
    <w:rsid w:val="00F878FD"/>
    <w:rsid w:val="00F90170"/>
    <w:rsid w:val="00F911C5"/>
    <w:rsid w:val="00F91411"/>
    <w:rsid w:val="00F915CE"/>
    <w:rsid w:val="00F91A8F"/>
    <w:rsid w:val="00F91DD6"/>
    <w:rsid w:val="00F91F95"/>
    <w:rsid w:val="00F9323E"/>
    <w:rsid w:val="00F93256"/>
    <w:rsid w:val="00F9379B"/>
    <w:rsid w:val="00F9386D"/>
    <w:rsid w:val="00F9408E"/>
    <w:rsid w:val="00F944AA"/>
    <w:rsid w:val="00F94B70"/>
    <w:rsid w:val="00F9538C"/>
    <w:rsid w:val="00F95692"/>
    <w:rsid w:val="00F95F98"/>
    <w:rsid w:val="00F9667A"/>
    <w:rsid w:val="00F96A83"/>
    <w:rsid w:val="00F970B1"/>
    <w:rsid w:val="00F9736D"/>
    <w:rsid w:val="00F97BD1"/>
    <w:rsid w:val="00FA023A"/>
    <w:rsid w:val="00FA0742"/>
    <w:rsid w:val="00FA12BD"/>
    <w:rsid w:val="00FA1E5F"/>
    <w:rsid w:val="00FA2267"/>
    <w:rsid w:val="00FA2795"/>
    <w:rsid w:val="00FA36AA"/>
    <w:rsid w:val="00FA3EBC"/>
    <w:rsid w:val="00FA432C"/>
    <w:rsid w:val="00FA43F1"/>
    <w:rsid w:val="00FA4695"/>
    <w:rsid w:val="00FA5231"/>
    <w:rsid w:val="00FA6943"/>
    <w:rsid w:val="00FA6ABC"/>
    <w:rsid w:val="00FA6B0E"/>
    <w:rsid w:val="00FA6CA6"/>
    <w:rsid w:val="00FA6F4E"/>
    <w:rsid w:val="00FA79ED"/>
    <w:rsid w:val="00FA7CEC"/>
    <w:rsid w:val="00FB065C"/>
    <w:rsid w:val="00FB0CE4"/>
    <w:rsid w:val="00FB1B13"/>
    <w:rsid w:val="00FB36B2"/>
    <w:rsid w:val="00FB4821"/>
    <w:rsid w:val="00FB4BD0"/>
    <w:rsid w:val="00FB5CB0"/>
    <w:rsid w:val="00FB78A9"/>
    <w:rsid w:val="00FB7D90"/>
    <w:rsid w:val="00FC0C7D"/>
    <w:rsid w:val="00FC13DD"/>
    <w:rsid w:val="00FC14CC"/>
    <w:rsid w:val="00FC198F"/>
    <w:rsid w:val="00FC1E8D"/>
    <w:rsid w:val="00FC2632"/>
    <w:rsid w:val="00FC29B5"/>
    <w:rsid w:val="00FC2ED7"/>
    <w:rsid w:val="00FC398B"/>
    <w:rsid w:val="00FC3E9A"/>
    <w:rsid w:val="00FC44BC"/>
    <w:rsid w:val="00FC4C6D"/>
    <w:rsid w:val="00FC4FA5"/>
    <w:rsid w:val="00FC544E"/>
    <w:rsid w:val="00FC5702"/>
    <w:rsid w:val="00FC5AFD"/>
    <w:rsid w:val="00FC6E81"/>
    <w:rsid w:val="00FC715D"/>
    <w:rsid w:val="00FC73E5"/>
    <w:rsid w:val="00FC796E"/>
    <w:rsid w:val="00FC7CEF"/>
    <w:rsid w:val="00FD0021"/>
    <w:rsid w:val="00FD028C"/>
    <w:rsid w:val="00FD06B6"/>
    <w:rsid w:val="00FD06C5"/>
    <w:rsid w:val="00FD0AAB"/>
    <w:rsid w:val="00FD1340"/>
    <w:rsid w:val="00FD16A3"/>
    <w:rsid w:val="00FD1898"/>
    <w:rsid w:val="00FD1B5D"/>
    <w:rsid w:val="00FD1DAA"/>
    <w:rsid w:val="00FD1FD4"/>
    <w:rsid w:val="00FD23B7"/>
    <w:rsid w:val="00FD244E"/>
    <w:rsid w:val="00FD2646"/>
    <w:rsid w:val="00FD2758"/>
    <w:rsid w:val="00FD37FB"/>
    <w:rsid w:val="00FD3960"/>
    <w:rsid w:val="00FD4853"/>
    <w:rsid w:val="00FD491E"/>
    <w:rsid w:val="00FD4D20"/>
    <w:rsid w:val="00FD5232"/>
    <w:rsid w:val="00FD66D1"/>
    <w:rsid w:val="00FD69FA"/>
    <w:rsid w:val="00FD743D"/>
    <w:rsid w:val="00FD778E"/>
    <w:rsid w:val="00FE0696"/>
    <w:rsid w:val="00FE06D3"/>
    <w:rsid w:val="00FE070C"/>
    <w:rsid w:val="00FE0A82"/>
    <w:rsid w:val="00FE0B6F"/>
    <w:rsid w:val="00FE0CF0"/>
    <w:rsid w:val="00FE0F71"/>
    <w:rsid w:val="00FE124F"/>
    <w:rsid w:val="00FE2278"/>
    <w:rsid w:val="00FE227C"/>
    <w:rsid w:val="00FE2FF8"/>
    <w:rsid w:val="00FE3E5B"/>
    <w:rsid w:val="00FE4A15"/>
    <w:rsid w:val="00FE51AF"/>
    <w:rsid w:val="00FE6349"/>
    <w:rsid w:val="00FE688B"/>
    <w:rsid w:val="00FE6BF9"/>
    <w:rsid w:val="00FE7A24"/>
    <w:rsid w:val="00FF047A"/>
    <w:rsid w:val="00FF15B3"/>
    <w:rsid w:val="00FF17E6"/>
    <w:rsid w:val="00FF1829"/>
    <w:rsid w:val="00FF1B41"/>
    <w:rsid w:val="00FF2625"/>
    <w:rsid w:val="00FF2A3B"/>
    <w:rsid w:val="00FF39E1"/>
    <w:rsid w:val="00FF49B4"/>
    <w:rsid w:val="00FF6CC7"/>
    <w:rsid w:val="00FF7D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0E471A"/>
  <w15:docId w15:val="{AE92016E-58F2-4078-B251-171F2F059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72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7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512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2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72B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4489D"/>
    <w:pPr>
      <w:ind w:left="720"/>
      <w:contextualSpacing/>
    </w:pPr>
  </w:style>
  <w:style w:type="character" w:styleId="Hyperlink">
    <w:name w:val="Hyperlink"/>
    <w:basedOn w:val="DefaultParagraphFont"/>
    <w:uiPriority w:val="99"/>
    <w:unhideWhenUsed/>
    <w:rsid w:val="00177337"/>
    <w:rPr>
      <w:color w:val="0563C1" w:themeColor="hyperlink"/>
      <w:u w:val="single"/>
    </w:rPr>
  </w:style>
  <w:style w:type="character" w:styleId="UnresolvedMention">
    <w:name w:val="Unresolved Mention"/>
    <w:basedOn w:val="DefaultParagraphFont"/>
    <w:uiPriority w:val="99"/>
    <w:semiHidden/>
    <w:unhideWhenUsed/>
    <w:rsid w:val="00177337"/>
    <w:rPr>
      <w:color w:val="605E5C"/>
      <w:shd w:val="clear" w:color="auto" w:fill="E1DFDD"/>
    </w:rPr>
  </w:style>
  <w:style w:type="character" w:styleId="PlaceholderText">
    <w:name w:val="Placeholder Text"/>
    <w:basedOn w:val="DefaultParagraphFont"/>
    <w:uiPriority w:val="99"/>
    <w:semiHidden/>
    <w:rsid w:val="009020E1"/>
    <w:rPr>
      <w:color w:val="808080"/>
    </w:rPr>
  </w:style>
  <w:style w:type="character" w:customStyle="1" w:styleId="words">
    <w:name w:val="words"/>
    <w:basedOn w:val="DefaultParagraphFont"/>
    <w:rsid w:val="00605838"/>
  </w:style>
  <w:style w:type="character" w:styleId="Emphasis">
    <w:name w:val="Emphasis"/>
    <w:basedOn w:val="DefaultParagraphFont"/>
    <w:uiPriority w:val="20"/>
    <w:qFormat/>
    <w:rsid w:val="004A065D"/>
    <w:rPr>
      <w:i/>
      <w:iCs/>
    </w:rPr>
  </w:style>
  <w:style w:type="table" w:styleId="TableGrid">
    <w:name w:val="Table Grid"/>
    <w:basedOn w:val="TableNormal"/>
    <w:uiPriority w:val="39"/>
    <w:rsid w:val="009A6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E301B"/>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Heading3Char">
    <w:name w:val="Heading 3 Char"/>
    <w:basedOn w:val="DefaultParagraphFont"/>
    <w:link w:val="Heading3"/>
    <w:uiPriority w:val="9"/>
    <w:rsid w:val="00467475"/>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BA2B88"/>
    <w:rPr>
      <w:sz w:val="16"/>
      <w:szCs w:val="16"/>
    </w:rPr>
  </w:style>
  <w:style w:type="paragraph" w:styleId="CommentText">
    <w:name w:val="annotation text"/>
    <w:basedOn w:val="Normal"/>
    <w:link w:val="CommentTextChar"/>
    <w:uiPriority w:val="99"/>
    <w:semiHidden/>
    <w:unhideWhenUsed/>
    <w:rsid w:val="00BA2B88"/>
    <w:pPr>
      <w:spacing w:line="240" w:lineRule="auto"/>
    </w:pPr>
    <w:rPr>
      <w:sz w:val="20"/>
      <w:szCs w:val="20"/>
    </w:rPr>
  </w:style>
  <w:style w:type="character" w:customStyle="1" w:styleId="CommentTextChar">
    <w:name w:val="Comment Text Char"/>
    <w:basedOn w:val="DefaultParagraphFont"/>
    <w:link w:val="CommentText"/>
    <w:uiPriority w:val="99"/>
    <w:semiHidden/>
    <w:rsid w:val="00BA2B88"/>
    <w:rPr>
      <w:sz w:val="20"/>
      <w:szCs w:val="20"/>
    </w:rPr>
  </w:style>
  <w:style w:type="paragraph" w:styleId="CommentSubject">
    <w:name w:val="annotation subject"/>
    <w:basedOn w:val="CommentText"/>
    <w:next w:val="CommentText"/>
    <w:link w:val="CommentSubjectChar"/>
    <w:uiPriority w:val="99"/>
    <w:semiHidden/>
    <w:unhideWhenUsed/>
    <w:rsid w:val="00BA2B88"/>
    <w:rPr>
      <w:b/>
      <w:bCs/>
    </w:rPr>
  </w:style>
  <w:style w:type="character" w:customStyle="1" w:styleId="CommentSubjectChar">
    <w:name w:val="Comment Subject Char"/>
    <w:basedOn w:val="CommentTextChar"/>
    <w:link w:val="CommentSubject"/>
    <w:uiPriority w:val="99"/>
    <w:semiHidden/>
    <w:rsid w:val="00BA2B88"/>
    <w:rPr>
      <w:b/>
      <w:bCs/>
      <w:sz w:val="20"/>
      <w:szCs w:val="20"/>
    </w:rPr>
  </w:style>
  <w:style w:type="paragraph" w:styleId="Header">
    <w:name w:val="header"/>
    <w:basedOn w:val="Normal"/>
    <w:link w:val="HeaderChar"/>
    <w:uiPriority w:val="99"/>
    <w:unhideWhenUsed/>
    <w:rsid w:val="00305A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A52"/>
  </w:style>
  <w:style w:type="paragraph" w:styleId="Footer">
    <w:name w:val="footer"/>
    <w:basedOn w:val="Normal"/>
    <w:link w:val="FooterChar"/>
    <w:uiPriority w:val="99"/>
    <w:unhideWhenUsed/>
    <w:rsid w:val="00305A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A52"/>
  </w:style>
  <w:style w:type="paragraph" w:styleId="Caption">
    <w:name w:val="caption"/>
    <w:basedOn w:val="Normal"/>
    <w:next w:val="Normal"/>
    <w:uiPriority w:val="35"/>
    <w:unhideWhenUsed/>
    <w:qFormat/>
    <w:rsid w:val="006A7F7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BE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E23CC"/>
    <w:rPr>
      <w:rFonts w:ascii="Courier New" w:eastAsia="Times New Roman" w:hAnsi="Courier New" w:cs="Courier New"/>
      <w:sz w:val="20"/>
      <w:szCs w:val="20"/>
      <w:lang w:eastAsia="en-GB"/>
    </w:rPr>
  </w:style>
  <w:style w:type="paragraph" w:styleId="NoSpacing">
    <w:name w:val="No Spacing"/>
    <w:link w:val="NoSpacingChar"/>
    <w:uiPriority w:val="1"/>
    <w:qFormat/>
    <w:rsid w:val="00F9325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3256"/>
    <w:rPr>
      <w:rFonts w:eastAsiaTheme="minorEastAsia"/>
      <w:lang w:val="en-US"/>
    </w:rPr>
  </w:style>
  <w:style w:type="paragraph" w:styleId="TOCHeading">
    <w:name w:val="TOC Heading"/>
    <w:basedOn w:val="Heading1"/>
    <w:next w:val="Normal"/>
    <w:uiPriority w:val="39"/>
    <w:unhideWhenUsed/>
    <w:qFormat/>
    <w:rsid w:val="00284BB8"/>
    <w:pPr>
      <w:outlineLvl w:val="9"/>
    </w:pPr>
    <w:rPr>
      <w:lang w:val="en-US"/>
    </w:rPr>
  </w:style>
  <w:style w:type="paragraph" w:styleId="TOC1">
    <w:name w:val="toc 1"/>
    <w:basedOn w:val="Normal"/>
    <w:next w:val="Normal"/>
    <w:autoRedefine/>
    <w:uiPriority w:val="39"/>
    <w:unhideWhenUsed/>
    <w:rsid w:val="00284BB8"/>
    <w:pPr>
      <w:spacing w:after="100"/>
    </w:pPr>
  </w:style>
  <w:style w:type="paragraph" w:styleId="TOC2">
    <w:name w:val="toc 2"/>
    <w:basedOn w:val="Normal"/>
    <w:next w:val="Normal"/>
    <w:autoRedefine/>
    <w:uiPriority w:val="39"/>
    <w:unhideWhenUsed/>
    <w:rsid w:val="00284BB8"/>
    <w:pPr>
      <w:spacing w:after="100"/>
      <w:ind w:left="220"/>
    </w:pPr>
  </w:style>
  <w:style w:type="paragraph" w:styleId="TOC3">
    <w:name w:val="toc 3"/>
    <w:basedOn w:val="Normal"/>
    <w:next w:val="Normal"/>
    <w:autoRedefine/>
    <w:uiPriority w:val="39"/>
    <w:unhideWhenUsed/>
    <w:rsid w:val="00284BB8"/>
    <w:pPr>
      <w:spacing w:after="100"/>
      <w:ind w:left="440"/>
    </w:pPr>
  </w:style>
  <w:style w:type="paragraph" w:styleId="TableofFigures">
    <w:name w:val="table of figures"/>
    <w:basedOn w:val="Normal"/>
    <w:next w:val="Normal"/>
    <w:uiPriority w:val="99"/>
    <w:unhideWhenUsed/>
    <w:rsid w:val="006F1DB4"/>
    <w:pPr>
      <w:spacing w:after="0"/>
    </w:pPr>
  </w:style>
  <w:style w:type="paragraph" w:styleId="BodyText3">
    <w:name w:val="Body Text 3"/>
    <w:basedOn w:val="Normal"/>
    <w:link w:val="BodyText3Char"/>
    <w:semiHidden/>
    <w:unhideWhenUsed/>
    <w:rsid w:val="00A31E58"/>
    <w:pPr>
      <w:spacing w:after="0" w:line="24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semiHidden/>
    <w:rsid w:val="00A31E58"/>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4D6BD5"/>
    <w:pPr>
      <w:spacing w:after="120"/>
      <w:ind w:left="283"/>
    </w:pPr>
  </w:style>
  <w:style w:type="character" w:customStyle="1" w:styleId="BodyTextIndentChar">
    <w:name w:val="Body Text Indent Char"/>
    <w:basedOn w:val="DefaultParagraphFont"/>
    <w:link w:val="BodyTextIndent"/>
    <w:uiPriority w:val="99"/>
    <w:semiHidden/>
    <w:rsid w:val="004D6BD5"/>
  </w:style>
  <w:style w:type="character" w:customStyle="1" w:styleId="Heading4Char">
    <w:name w:val="Heading 4 Char"/>
    <w:basedOn w:val="DefaultParagraphFont"/>
    <w:link w:val="Heading4"/>
    <w:uiPriority w:val="9"/>
    <w:rsid w:val="008512E2"/>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8F30C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1C6C22"/>
    <w:pPr>
      <w:spacing w:after="100"/>
      <w:ind w:left="660"/>
    </w:pPr>
    <w:rPr>
      <w:rFonts w:eastAsiaTheme="minorEastAsia"/>
      <w:lang w:eastAsia="en-GB"/>
    </w:rPr>
  </w:style>
  <w:style w:type="paragraph" w:styleId="TOC5">
    <w:name w:val="toc 5"/>
    <w:basedOn w:val="Normal"/>
    <w:next w:val="Normal"/>
    <w:autoRedefine/>
    <w:uiPriority w:val="39"/>
    <w:unhideWhenUsed/>
    <w:rsid w:val="001C6C22"/>
    <w:pPr>
      <w:spacing w:after="100"/>
      <w:ind w:left="880"/>
    </w:pPr>
    <w:rPr>
      <w:rFonts w:eastAsiaTheme="minorEastAsia"/>
      <w:lang w:eastAsia="en-GB"/>
    </w:rPr>
  </w:style>
  <w:style w:type="paragraph" w:styleId="TOC6">
    <w:name w:val="toc 6"/>
    <w:basedOn w:val="Normal"/>
    <w:next w:val="Normal"/>
    <w:autoRedefine/>
    <w:uiPriority w:val="39"/>
    <w:unhideWhenUsed/>
    <w:rsid w:val="001C6C22"/>
    <w:pPr>
      <w:spacing w:after="100"/>
      <w:ind w:left="1100"/>
    </w:pPr>
    <w:rPr>
      <w:rFonts w:eastAsiaTheme="minorEastAsia"/>
      <w:lang w:eastAsia="en-GB"/>
    </w:rPr>
  </w:style>
  <w:style w:type="paragraph" w:styleId="TOC7">
    <w:name w:val="toc 7"/>
    <w:basedOn w:val="Normal"/>
    <w:next w:val="Normal"/>
    <w:autoRedefine/>
    <w:uiPriority w:val="39"/>
    <w:unhideWhenUsed/>
    <w:rsid w:val="001C6C22"/>
    <w:pPr>
      <w:spacing w:after="100"/>
      <w:ind w:left="1320"/>
    </w:pPr>
    <w:rPr>
      <w:rFonts w:eastAsiaTheme="minorEastAsia"/>
      <w:lang w:eastAsia="en-GB"/>
    </w:rPr>
  </w:style>
  <w:style w:type="paragraph" w:styleId="TOC8">
    <w:name w:val="toc 8"/>
    <w:basedOn w:val="Normal"/>
    <w:next w:val="Normal"/>
    <w:autoRedefine/>
    <w:uiPriority w:val="39"/>
    <w:unhideWhenUsed/>
    <w:rsid w:val="001C6C22"/>
    <w:pPr>
      <w:spacing w:after="100"/>
      <w:ind w:left="1540"/>
    </w:pPr>
    <w:rPr>
      <w:rFonts w:eastAsiaTheme="minorEastAsia"/>
      <w:lang w:eastAsia="en-GB"/>
    </w:rPr>
  </w:style>
  <w:style w:type="paragraph" w:styleId="TOC9">
    <w:name w:val="toc 9"/>
    <w:basedOn w:val="Normal"/>
    <w:next w:val="Normal"/>
    <w:autoRedefine/>
    <w:uiPriority w:val="39"/>
    <w:unhideWhenUsed/>
    <w:rsid w:val="001C6C22"/>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72169">
      <w:bodyDiv w:val="1"/>
      <w:marLeft w:val="0"/>
      <w:marRight w:val="0"/>
      <w:marTop w:val="0"/>
      <w:marBottom w:val="0"/>
      <w:divBdr>
        <w:top w:val="none" w:sz="0" w:space="0" w:color="auto"/>
        <w:left w:val="none" w:sz="0" w:space="0" w:color="auto"/>
        <w:bottom w:val="none" w:sz="0" w:space="0" w:color="auto"/>
        <w:right w:val="none" w:sz="0" w:space="0" w:color="auto"/>
      </w:divBdr>
    </w:div>
    <w:div w:id="79379056">
      <w:bodyDiv w:val="1"/>
      <w:marLeft w:val="0"/>
      <w:marRight w:val="0"/>
      <w:marTop w:val="0"/>
      <w:marBottom w:val="0"/>
      <w:divBdr>
        <w:top w:val="none" w:sz="0" w:space="0" w:color="auto"/>
        <w:left w:val="none" w:sz="0" w:space="0" w:color="auto"/>
        <w:bottom w:val="none" w:sz="0" w:space="0" w:color="auto"/>
        <w:right w:val="none" w:sz="0" w:space="0" w:color="auto"/>
      </w:divBdr>
    </w:div>
    <w:div w:id="163322223">
      <w:bodyDiv w:val="1"/>
      <w:marLeft w:val="0"/>
      <w:marRight w:val="0"/>
      <w:marTop w:val="0"/>
      <w:marBottom w:val="0"/>
      <w:divBdr>
        <w:top w:val="none" w:sz="0" w:space="0" w:color="auto"/>
        <w:left w:val="none" w:sz="0" w:space="0" w:color="auto"/>
        <w:bottom w:val="none" w:sz="0" w:space="0" w:color="auto"/>
        <w:right w:val="none" w:sz="0" w:space="0" w:color="auto"/>
      </w:divBdr>
    </w:div>
    <w:div w:id="170920216">
      <w:bodyDiv w:val="1"/>
      <w:marLeft w:val="0"/>
      <w:marRight w:val="0"/>
      <w:marTop w:val="0"/>
      <w:marBottom w:val="0"/>
      <w:divBdr>
        <w:top w:val="none" w:sz="0" w:space="0" w:color="auto"/>
        <w:left w:val="none" w:sz="0" w:space="0" w:color="auto"/>
        <w:bottom w:val="none" w:sz="0" w:space="0" w:color="auto"/>
        <w:right w:val="none" w:sz="0" w:space="0" w:color="auto"/>
      </w:divBdr>
    </w:div>
    <w:div w:id="260989808">
      <w:bodyDiv w:val="1"/>
      <w:marLeft w:val="0"/>
      <w:marRight w:val="0"/>
      <w:marTop w:val="0"/>
      <w:marBottom w:val="0"/>
      <w:divBdr>
        <w:top w:val="none" w:sz="0" w:space="0" w:color="auto"/>
        <w:left w:val="none" w:sz="0" w:space="0" w:color="auto"/>
        <w:bottom w:val="none" w:sz="0" w:space="0" w:color="auto"/>
        <w:right w:val="none" w:sz="0" w:space="0" w:color="auto"/>
      </w:divBdr>
    </w:div>
    <w:div w:id="349836977">
      <w:bodyDiv w:val="1"/>
      <w:marLeft w:val="0"/>
      <w:marRight w:val="0"/>
      <w:marTop w:val="0"/>
      <w:marBottom w:val="0"/>
      <w:divBdr>
        <w:top w:val="none" w:sz="0" w:space="0" w:color="auto"/>
        <w:left w:val="none" w:sz="0" w:space="0" w:color="auto"/>
        <w:bottom w:val="none" w:sz="0" w:space="0" w:color="auto"/>
        <w:right w:val="none" w:sz="0" w:space="0" w:color="auto"/>
      </w:divBdr>
    </w:div>
    <w:div w:id="385179355">
      <w:bodyDiv w:val="1"/>
      <w:marLeft w:val="0"/>
      <w:marRight w:val="0"/>
      <w:marTop w:val="0"/>
      <w:marBottom w:val="0"/>
      <w:divBdr>
        <w:top w:val="none" w:sz="0" w:space="0" w:color="auto"/>
        <w:left w:val="none" w:sz="0" w:space="0" w:color="auto"/>
        <w:bottom w:val="none" w:sz="0" w:space="0" w:color="auto"/>
        <w:right w:val="none" w:sz="0" w:space="0" w:color="auto"/>
      </w:divBdr>
    </w:div>
    <w:div w:id="1041439004">
      <w:bodyDiv w:val="1"/>
      <w:marLeft w:val="0"/>
      <w:marRight w:val="0"/>
      <w:marTop w:val="0"/>
      <w:marBottom w:val="0"/>
      <w:divBdr>
        <w:top w:val="none" w:sz="0" w:space="0" w:color="auto"/>
        <w:left w:val="none" w:sz="0" w:space="0" w:color="auto"/>
        <w:bottom w:val="none" w:sz="0" w:space="0" w:color="auto"/>
        <w:right w:val="none" w:sz="0" w:space="0" w:color="auto"/>
      </w:divBdr>
    </w:div>
    <w:div w:id="1342275179">
      <w:bodyDiv w:val="1"/>
      <w:marLeft w:val="0"/>
      <w:marRight w:val="0"/>
      <w:marTop w:val="0"/>
      <w:marBottom w:val="0"/>
      <w:divBdr>
        <w:top w:val="none" w:sz="0" w:space="0" w:color="auto"/>
        <w:left w:val="none" w:sz="0" w:space="0" w:color="auto"/>
        <w:bottom w:val="none" w:sz="0" w:space="0" w:color="auto"/>
        <w:right w:val="none" w:sz="0" w:space="0" w:color="auto"/>
      </w:divBdr>
    </w:div>
    <w:div w:id="1373339638">
      <w:bodyDiv w:val="1"/>
      <w:marLeft w:val="0"/>
      <w:marRight w:val="0"/>
      <w:marTop w:val="0"/>
      <w:marBottom w:val="0"/>
      <w:divBdr>
        <w:top w:val="none" w:sz="0" w:space="0" w:color="auto"/>
        <w:left w:val="none" w:sz="0" w:space="0" w:color="auto"/>
        <w:bottom w:val="none" w:sz="0" w:space="0" w:color="auto"/>
        <w:right w:val="none" w:sz="0" w:space="0" w:color="auto"/>
      </w:divBdr>
    </w:div>
    <w:div w:id="1460758071">
      <w:bodyDiv w:val="1"/>
      <w:marLeft w:val="0"/>
      <w:marRight w:val="0"/>
      <w:marTop w:val="0"/>
      <w:marBottom w:val="0"/>
      <w:divBdr>
        <w:top w:val="none" w:sz="0" w:space="0" w:color="auto"/>
        <w:left w:val="none" w:sz="0" w:space="0" w:color="auto"/>
        <w:bottom w:val="none" w:sz="0" w:space="0" w:color="auto"/>
        <w:right w:val="none" w:sz="0" w:space="0" w:color="auto"/>
      </w:divBdr>
    </w:div>
    <w:div w:id="1493990366">
      <w:bodyDiv w:val="1"/>
      <w:marLeft w:val="0"/>
      <w:marRight w:val="0"/>
      <w:marTop w:val="0"/>
      <w:marBottom w:val="0"/>
      <w:divBdr>
        <w:top w:val="none" w:sz="0" w:space="0" w:color="auto"/>
        <w:left w:val="none" w:sz="0" w:space="0" w:color="auto"/>
        <w:bottom w:val="none" w:sz="0" w:space="0" w:color="auto"/>
        <w:right w:val="none" w:sz="0" w:space="0" w:color="auto"/>
      </w:divBdr>
    </w:div>
    <w:div w:id="1515613892">
      <w:bodyDiv w:val="1"/>
      <w:marLeft w:val="0"/>
      <w:marRight w:val="0"/>
      <w:marTop w:val="0"/>
      <w:marBottom w:val="0"/>
      <w:divBdr>
        <w:top w:val="none" w:sz="0" w:space="0" w:color="auto"/>
        <w:left w:val="none" w:sz="0" w:space="0" w:color="auto"/>
        <w:bottom w:val="none" w:sz="0" w:space="0" w:color="auto"/>
        <w:right w:val="none" w:sz="0" w:space="0" w:color="auto"/>
      </w:divBdr>
    </w:div>
    <w:div w:id="1637448008">
      <w:bodyDiv w:val="1"/>
      <w:marLeft w:val="0"/>
      <w:marRight w:val="0"/>
      <w:marTop w:val="0"/>
      <w:marBottom w:val="0"/>
      <w:divBdr>
        <w:top w:val="none" w:sz="0" w:space="0" w:color="auto"/>
        <w:left w:val="none" w:sz="0" w:space="0" w:color="auto"/>
        <w:bottom w:val="none" w:sz="0" w:space="0" w:color="auto"/>
        <w:right w:val="none" w:sz="0" w:space="0" w:color="auto"/>
      </w:divBdr>
    </w:div>
    <w:div w:id="1758280483">
      <w:bodyDiv w:val="1"/>
      <w:marLeft w:val="0"/>
      <w:marRight w:val="0"/>
      <w:marTop w:val="0"/>
      <w:marBottom w:val="0"/>
      <w:divBdr>
        <w:top w:val="none" w:sz="0" w:space="0" w:color="auto"/>
        <w:left w:val="none" w:sz="0" w:space="0" w:color="auto"/>
        <w:bottom w:val="none" w:sz="0" w:space="0" w:color="auto"/>
        <w:right w:val="none" w:sz="0" w:space="0" w:color="auto"/>
      </w:divBdr>
    </w:div>
    <w:div w:id="1871259486">
      <w:bodyDiv w:val="1"/>
      <w:marLeft w:val="0"/>
      <w:marRight w:val="0"/>
      <w:marTop w:val="0"/>
      <w:marBottom w:val="0"/>
      <w:divBdr>
        <w:top w:val="none" w:sz="0" w:space="0" w:color="auto"/>
        <w:left w:val="none" w:sz="0" w:space="0" w:color="auto"/>
        <w:bottom w:val="none" w:sz="0" w:space="0" w:color="auto"/>
        <w:right w:val="none" w:sz="0" w:space="0" w:color="auto"/>
      </w:divBdr>
    </w:div>
    <w:div w:id="1989238720">
      <w:bodyDiv w:val="1"/>
      <w:marLeft w:val="0"/>
      <w:marRight w:val="0"/>
      <w:marTop w:val="0"/>
      <w:marBottom w:val="0"/>
      <w:divBdr>
        <w:top w:val="none" w:sz="0" w:space="0" w:color="auto"/>
        <w:left w:val="none" w:sz="0" w:space="0" w:color="auto"/>
        <w:bottom w:val="none" w:sz="0" w:space="0" w:color="auto"/>
        <w:right w:val="none" w:sz="0" w:space="0" w:color="auto"/>
      </w:divBdr>
    </w:div>
    <w:div w:id="2005474842">
      <w:bodyDiv w:val="1"/>
      <w:marLeft w:val="0"/>
      <w:marRight w:val="0"/>
      <w:marTop w:val="0"/>
      <w:marBottom w:val="0"/>
      <w:divBdr>
        <w:top w:val="none" w:sz="0" w:space="0" w:color="auto"/>
        <w:left w:val="none" w:sz="0" w:space="0" w:color="auto"/>
        <w:bottom w:val="none" w:sz="0" w:space="0" w:color="auto"/>
        <w:right w:val="none" w:sz="0" w:space="0" w:color="auto"/>
      </w:divBdr>
    </w:div>
    <w:div w:id="2038308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livenorthumbriaac-my.sharepoint.com/personal/w18017575_northumbria_ac_uk/Documents/Desktop/Dissertation2.0.docx" TargetMode="External"/><Relationship Id="rId299" Type="http://schemas.openxmlformats.org/officeDocument/2006/relationships/image" Target="media/image135.png"/><Relationship Id="rId21" Type="http://schemas.openxmlformats.org/officeDocument/2006/relationships/hyperlink" Target="https://livenorthumbriaac-my.sharepoint.com/personal/w18017575_northumbria_ac_uk/Documents/Desktop/Dissertation2.0.docx" TargetMode="External"/><Relationship Id="rId63" Type="http://schemas.openxmlformats.org/officeDocument/2006/relationships/hyperlink" Target="https://livenorthumbriaac-my.sharepoint.com/personal/w18017575_northumbria_ac_uk/Documents/Desktop/Dissertation2.0.docx" TargetMode="External"/><Relationship Id="rId159" Type="http://schemas.openxmlformats.org/officeDocument/2006/relationships/image" Target="media/image16.png"/><Relationship Id="rId324" Type="http://schemas.microsoft.com/office/2011/relationships/people" Target="people.xml"/><Relationship Id="rId170" Type="http://schemas.openxmlformats.org/officeDocument/2006/relationships/image" Target="media/image26.png"/><Relationship Id="rId226" Type="http://schemas.openxmlformats.org/officeDocument/2006/relationships/image" Target="media/image79.png"/><Relationship Id="rId268" Type="http://schemas.openxmlformats.org/officeDocument/2006/relationships/image" Target="media/image118.png"/><Relationship Id="rId32" Type="http://schemas.openxmlformats.org/officeDocument/2006/relationships/hyperlink" Target="https://livenorthumbriaac-my.sharepoint.com/personal/w18017575_northumbria_ac_uk/Documents/Desktop/Dissertation2.0.docx" TargetMode="External"/><Relationship Id="rId74" Type="http://schemas.openxmlformats.org/officeDocument/2006/relationships/hyperlink" Target="https://livenorthumbriaac-my.sharepoint.com/personal/w18017575_northumbria_ac_uk/Documents/Desktop/Dissertation2.0.docx" TargetMode="External"/><Relationship Id="rId128" Type="http://schemas.openxmlformats.org/officeDocument/2006/relationships/hyperlink" Target="https://livenorthumbriaac-my.sharepoint.com/personal/w18017575_northumbria_ac_uk/Documents/Desktop/Dissertation2.0.docx" TargetMode="External"/><Relationship Id="rId5" Type="http://schemas.openxmlformats.org/officeDocument/2006/relationships/webSettings" Target="webSettings.xml"/><Relationship Id="rId181" Type="http://schemas.openxmlformats.org/officeDocument/2006/relationships/image" Target="media/image36.png"/><Relationship Id="rId237" Type="http://schemas.openxmlformats.org/officeDocument/2006/relationships/image" Target="media/image90.png"/><Relationship Id="rId279" Type="http://schemas.openxmlformats.org/officeDocument/2006/relationships/image" Target="media/image128.png"/><Relationship Id="rId43" Type="http://schemas.openxmlformats.org/officeDocument/2006/relationships/hyperlink" Target="https://livenorthumbriaac-my.sharepoint.com/personal/w18017575_northumbria_ac_uk/Documents/Desktop/Dissertation2.0.docx" TargetMode="External"/><Relationship Id="rId139" Type="http://schemas.openxmlformats.org/officeDocument/2006/relationships/hyperlink" Target="https://livenorthumbriaac-my.sharepoint.com/personal/w18017575_northumbria_ac_uk/Documents/Desktop/Dissertation2.0.docx" TargetMode="External"/><Relationship Id="rId290" Type="http://schemas.openxmlformats.org/officeDocument/2006/relationships/hyperlink" Target="https://paperswithcode.com/paper/local-learning-with-deep-and-handcrafted" TargetMode="External"/><Relationship Id="rId304" Type="http://schemas.openxmlformats.org/officeDocument/2006/relationships/image" Target="media/image140.png"/><Relationship Id="rId85" Type="http://schemas.openxmlformats.org/officeDocument/2006/relationships/hyperlink" Target="https://livenorthumbriaac-my.sharepoint.com/personal/w18017575_northumbria_ac_uk/Documents/Desktop/Dissertation2.0.docx" TargetMode="External"/><Relationship Id="rId150" Type="http://schemas.openxmlformats.org/officeDocument/2006/relationships/image" Target="media/image9.png"/><Relationship Id="rId192" Type="http://schemas.openxmlformats.org/officeDocument/2006/relationships/image" Target="media/image46.png"/><Relationship Id="rId206" Type="http://schemas.openxmlformats.org/officeDocument/2006/relationships/image" Target="media/image60.png"/><Relationship Id="rId248" Type="http://schemas.openxmlformats.org/officeDocument/2006/relationships/image" Target="media/image100.png"/><Relationship Id="rId12" Type="http://schemas.openxmlformats.org/officeDocument/2006/relationships/hyperlink" Target="https://livenorthumbriaac-my.sharepoint.com/personal/w18017575_northumbria_ac_uk/Documents/Desktop/Dissertation2.0.docx" TargetMode="External"/><Relationship Id="rId108" Type="http://schemas.openxmlformats.org/officeDocument/2006/relationships/hyperlink" Target="https://livenorthumbriaac-my.sharepoint.com/personal/w18017575_northumbria_ac_uk/Documents/Desktop/Dissertation2.0.docx" TargetMode="External"/><Relationship Id="rId315" Type="http://schemas.openxmlformats.org/officeDocument/2006/relationships/image" Target="media/image151.png"/><Relationship Id="rId54" Type="http://schemas.openxmlformats.org/officeDocument/2006/relationships/hyperlink" Target="https://livenorthumbriaac-my.sharepoint.com/personal/w18017575_northumbria_ac_uk/Documents/Desktop/Dissertation2.0.docx" TargetMode="External"/><Relationship Id="rId96" Type="http://schemas.openxmlformats.org/officeDocument/2006/relationships/hyperlink" Target="https://livenorthumbriaac-my.sharepoint.com/personal/w18017575_northumbria_ac_uk/Documents/Desktop/Dissertation2.0.docx" TargetMode="External"/><Relationship Id="rId161" Type="http://schemas.openxmlformats.org/officeDocument/2006/relationships/image" Target="media/image18.png"/><Relationship Id="rId217" Type="http://schemas.openxmlformats.org/officeDocument/2006/relationships/image" Target="media/image70.png"/><Relationship Id="rId259" Type="http://schemas.openxmlformats.org/officeDocument/2006/relationships/image" Target="media/image110.png"/><Relationship Id="rId23" Type="http://schemas.openxmlformats.org/officeDocument/2006/relationships/hyperlink" Target="https://livenorthumbriaac-my.sharepoint.com/personal/w18017575_northumbria_ac_uk/Documents/Desktop/Dissertation2.0.docx" TargetMode="External"/><Relationship Id="rId119" Type="http://schemas.openxmlformats.org/officeDocument/2006/relationships/hyperlink" Target="https://livenorthumbriaac-my.sharepoint.com/personal/w18017575_northumbria_ac_uk/Documents/Desktop/Dissertation2.0.docx" TargetMode="External"/><Relationship Id="rId270" Type="http://schemas.openxmlformats.org/officeDocument/2006/relationships/image" Target="media/image120.png"/><Relationship Id="rId65" Type="http://schemas.openxmlformats.org/officeDocument/2006/relationships/hyperlink" Target="https://livenorthumbriaac-my.sharepoint.com/personal/w18017575_northumbria_ac_uk/Documents/Desktop/Dissertation2.0.docx" TargetMode="External"/><Relationship Id="rId130" Type="http://schemas.openxmlformats.org/officeDocument/2006/relationships/hyperlink" Target="https://livenorthumbriaac-my.sharepoint.com/personal/w18017575_northumbria_ac_uk/Documents/Desktop/Dissertation2.0.docx" TargetMode="External"/><Relationship Id="rId172" Type="http://schemas.openxmlformats.org/officeDocument/2006/relationships/image" Target="media/image28.png"/><Relationship Id="rId228" Type="http://schemas.openxmlformats.org/officeDocument/2006/relationships/image" Target="media/image81.png"/><Relationship Id="rId281" Type="http://schemas.openxmlformats.org/officeDocument/2006/relationships/hyperlink" Target="https://paperswithcode.com/paper/exploiting-emotional-dependencies-with-graph" TargetMode="External"/><Relationship Id="rId34" Type="http://schemas.openxmlformats.org/officeDocument/2006/relationships/hyperlink" Target="https://livenorthumbriaac-my.sharepoint.com/personal/w18017575_northumbria_ac_uk/Documents/Desktop/Dissertation2.0.docx" TargetMode="External"/><Relationship Id="rId55" Type="http://schemas.openxmlformats.org/officeDocument/2006/relationships/hyperlink" Target="https://livenorthumbriaac-my.sharepoint.com/personal/w18017575_northumbria_ac_uk/Documents/Desktop/Dissertation2.0.docx" TargetMode="External"/><Relationship Id="rId76" Type="http://schemas.openxmlformats.org/officeDocument/2006/relationships/hyperlink" Target="https://livenorthumbriaac-my.sharepoint.com/personal/w18017575_northumbria_ac_uk/Documents/Desktop/Dissertation2.0.docx" TargetMode="External"/><Relationship Id="rId97" Type="http://schemas.openxmlformats.org/officeDocument/2006/relationships/hyperlink" Target="https://livenorthumbriaac-my.sharepoint.com/personal/w18017575_northumbria_ac_uk/Documents/Desktop/Dissertation2.0.docx" TargetMode="External"/><Relationship Id="rId120" Type="http://schemas.openxmlformats.org/officeDocument/2006/relationships/hyperlink" Target="https://livenorthumbriaac-my.sharepoint.com/personal/w18017575_northumbria_ac_uk/Documents/Desktop/Dissertation2.0.docx" TargetMode="External"/><Relationship Id="rId141" Type="http://schemas.openxmlformats.org/officeDocument/2006/relationships/diagramLayout" Target="diagrams/layout1.xml"/><Relationship Id="rId7" Type="http://schemas.openxmlformats.org/officeDocument/2006/relationships/endnotes" Target="endnotes.xml"/><Relationship Id="rId162" Type="http://schemas.openxmlformats.org/officeDocument/2006/relationships/image" Target="media/image19.png"/><Relationship Id="rId183" Type="http://schemas.openxmlformats.org/officeDocument/2006/relationships/image" Target="media/image38.png"/><Relationship Id="rId218" Type="http://schemas.openxmlformats.org/officeDocument/2006/relationships/image" Target="media/image71.png"/><Relationship Id="rId239" Type="http://schemas.openxmlformats.org/officeDocument/2006/relationships/image" Target="media/image91.png"/><Relationship Id="rId250" Type="http://schemas.openxmlformats.org/officeDocument/2006/relationships/image" Target="media/image102.png"/><Relationship Id="rId271" Type="http://schemas.openxmlformats.org/officeDocument/2006/relationships/image" Target="media/image121.png"/><Relationship Id="rId292" Type="http://schemas.openxmlformats.org/officeDocument/2006/relationships/hyperlink" Target="https://www.cs.toronto.edu/~hinton/coursera/lecture6/lec6.pdf" TargetMode="External"/><Relationship Id="rId306" Type="http://schemas.openxmlformats.org/officeDocument/2006/relationships/image" Target="media/image142.png"/><Relationship Id="rId24" Type="http://schemas.openxmlformats.org/officeDocument/2006/relationships/hyperlink" Target="https://livenorthumbriaac-my.sharepoint.com/personal/w18017575_northumbria_ac_uk/Documents/Desktop/Dissertation2.0.docx" TargetMode="External"/><Relationship Id="rId45" Type="http://schemas.openxmlformats.org/officeDocument/2006/relationships/hyperlink" Target="https://livenorthumbriaac-my.sharepoint.com/personal/w18017575_northumbria_ac_uk/Documents/Desktop/Dissertation2.0.docx" TargetMode="External"/><Relationship Id="rId66" Type="http://schemas.openxmlformats.org/officeDocument/2006/relationships/hyperlink" Target="https://livenorthumbriaac-my.sharepoint.com/personal/w18017575_northumbria_ac_uk/Documents/Desktop/Dissertation2.0.docx" TargetMode="External"/><Relationship Id="rId87" Type="http://schemas.openxmlformats.org/officeDocument/2006/relationships/hyperlink" Target="https://livenorthumbriaac-my.sharepoint.com/personal/w18017575_northumbria_ac_uk/Documents/Desktop/Dissertation2.0.docx" TargetMode="External"/><Relationship Id="rId110" Type="http://schemas.openxmlformats.org/officeDocument/2006/relationships/hyperlink" Target="https://livenorthumbriaac-my.sharepoint.com/personal/w18017575_northumbria_ac_uk/Documents/Desktop/Dissertation2.0.docx" TargetMode="External"/><Relationship Id="rId131" Type="http://schemas.openxmlformats.org/officeDocument/2006/relationships/hyperlink" Target="https://livenorthumbriaac-my.sharepoint.com/personal/w18017575_northumbria_ac_uk/Documents/Desktop/Dissertation2.0.docx" TargetMode="External"/><Relationship Id="rId173" Type="http://schemas.openxmlformats.org/officeDocument/2006/relationships/image" Target="media/image29.png"/><Relationship Id="rId194" Type="http://schemas.openxmlformats.org/officeDocument/2006/relationships/image" Target="media/image48.png"/><Relationship Id="rId208" Type="http://schemas.openxmlformats.org/officeDocument/2006/relationships/image" Target="media/image62.png"/><Relationship Id="rId229" Type="http://schemas.openxmlformats.org/officeDocument/2006/relationships/image" Target="media/image82.png"/><Relationship Id="rId240" Type="http://schemas.openxmlformats.org/officeDocument/2006/relationships/image" Target="media/image92.png"/><Relationship Id="rId261" Type="http://schemas.openxmlformats.org/officeDocument/2006/relationships/image" Target="media/image112.png"/><Relationship Id="rId14" Type="http://schemas.openxmlformats.org/officeDocument/2006/relationships/hyperlink" Target="https://livenorthumbriaac-my.sharepoint.com/personal/w18017575_northumbria_ac_uk/Documents/Desktop/Dissertation2.0.docx" TargetMode="External"/><Relationship Id="rId35" Type="http://schemas.openxmlformats.org/officeDocument/2006/relationships/hyperlink" Target="https://livenorthumbriaac-my.sharepoint.com/personal/w18017575_northumbria_ac_uk/Documents/Desktop/Dissertation2.0.docx" TargetMode="External"/><Relationship Id="rId56" Type="http://schemas.openxmlformats.org/officeDocument/2006/relationships/hyperlink" Target="https://livenorthumbriaac-my.sharepoint.com/personal/w18017575_northumbria_ac_uk/Documents/Desktop/Dissertation2.0.docx" TargetMode="External"/><Relationship Id="rId77" Type="http://schemas.openxmlformats.org/officeDocument/2006/relationships/hyperlink" Target="https://livenorthumbriaac-my.sharepoint.com/personal/w18017575_northumbria_ac_uk/Documents/Desktop/Dissertation2.0.docx" TargetMode="External"/><Relationship Id="rId100" Type="http://schemas.openxmlformats.org/officeDocument/2006/relationships/hyperlink" Target="https://livenorthumbriaac-my.sharepoint.com/personal/w18017575_northumbria_ac_uk/Documents/Desktop/Dissertation2.0.docx" TargetMode="External"/><Relationship Id="rId282" Type="http://schemas.openxmlformats.org/officeDocument/2006/relationships/hyperlink" Target="https://paperswithcode.com/paper/facial-expression-and-attributes-recognition" TargetMode="External"/><Relationship Id="rId317" Type="http://schemas.openxmlformats.org/officeDocument/2006/relationships/image" Target="media/image153.png"/><Relationship Id="rId8" Type="http://schemas.openxmlformats.org/officeDocument/2006/relationships/image" Target="media/image1.png"/><Relationship Id="rId98" Type="http://schemas.openxmlformats.org/officeDocument/2006/relationships/hyperlink" Target="https://livenorthumbriaac-my.sharepoint.com/personal/w18017575_northumbria_ac_uk/Documents/Desktop/Dissertation2.0.docx" TargetMode="External"/><Relationship Id="rId121" Type="http://schemas.openxmlformats.org/officeDocument/2006/relationships/hyperlink" Target="https://livenorthumbriaac-my.sharepoint.com/personal/w18017575_northumbria_ac_uk/Documents/Desktop/Dissertation2.0.docx" TargetMode="External"/><Relationship Id="rId142" Type="http://schemas.openxmlformats.org/officeDocument/2006/relationships/diagramQuickStyle" Target="diagrams/quickStyle1.xml"/><Relationship Id="rId163" Type="http://schemas.openxmlformats.org/officeDocument/2006/relationships/image" Target="media/image20.png"/><Relationship Id="rId184" Type="http://schemas.openxmlformats.org/officeDocument/2006/relationships/image" Target="media/image39.png"/><Relationship Id="rId219" Type="http://schemas.openxmlformats.org/officeDocument/2006/relationships/image" Target="media/image72.png"/><Relationship Id="rId230" Type="http://schemas.openxmlformats.org/officeDocument/2006/relationships/image" Target="media/image83.png"/><Relationship Id="rId251" Type="http://schemas.openxmlformats.org/officeDocument/2006/relationships/chart" Target="charts/chart6.xml"/><Relationship Id="rId25" Type="http://schemas.openxmlformats.org/officeDocument/2006/relationships/hyperlink" Target="https://livenorthumbriaac-my.sharepoint.com/personal/w18017575_northumbria_ac_uk/Documents/Desktop/Dissertation2.0.docx" TargetMode="External"/><Relationship Id="rId46" Type="http://schemas.openxmlformats.org/officeDocument/2006/relationships/hyperlink" Target="https://livenorthumbriaac-my.sharepoint.com/personal/w18017575_northumbria_ac_uk/Documents/Desktop/Dissertation2.0.docx" TargetMode="External"/><Relationship Id="rId67" Type="http://schemas.openxmlformats.org/officeDocument/2006/relationships/hyperlink" Target="https://livenorthumbriaac-my.sharepoint.com/personal/w18017575_northumbria_ac_uk/Documents/Desktop/Dissertation2.0.docx" TargetMode="External"/><Relationship Id="rId272" Type="http://schemas.openxmlformats.org/officeDocument/2006/relationships/image" Target="media/image122.png"/><Relationship Id="rId293" Type="http://schemas.openxmlformats.org/officeDocument/2006/relationships/hyperlink" Target="https://dx.doi.org/10.2139/ssrn.3281765" TargetMode="External"/><Relationship Id="rId307" Type="http://schemas.openxmlformats.org/officeDocument/2006/relationships/image" Target="media/image143.png"/><Relationship Id="rId88" Type="http://schemas.openxmlformats.org/officeDocument/2006/relationships/hyperlink" Target="https://livenorthumbriaac-my.sharepoint.com/personal/w18017575_northumbria_ac_uk/Documents/Desktop/Dissertation2.0.docx" TargetMode="External"/><Relationship Id="rId111" Type="http://schemas.openxmlformats.org/officeDocument/2006/relationships/hyperlink" Target="https://livenorthumbriaac-my.sharepoint.com/personal/w18017575_northumbria_ac_uk/Documents/Desktop/Dissertation2.0.docx" TargetMode="External"/><Relationship Id="rId132" Type="http://schemas.openxmlformats.org/officeDocument/2006/relationships/hyperlink" Target="https://livenorthumbriaac-my.sharepoint.com/personal/w18017575_northumbria_ac_uk/Documents/Desktop/Dissertation2.0.docx" TargetMode="External"/><Relationship Id="rId174" Type="http://schemas.openxmlformats.org/officeDocument/2006/relationships/image" Target="media/image30.png"/><Relationship Id="rId195" Type="http://schemas.openxmlformats.org/officeDocument/2006/relationships/image" Target="media/image49.png"/><Relationship Id="rId209" Type="http://schemas.openxmlformats.org/officeDocument/2006/relationships/image" Target="media/image63.png"/><Relationship Id="rId220" Type="http://schemas.openxmlformats.org/officeDocument/2006/relationships/image" Target="media/image73.png"/><Relationship Id="rId241" Type="http://schemas.openxmlformats.org/officeDocument/2006/relationships/image" Target="media/image93.png"/><Relationship Id="rId15" Type="http://schemas.openxmlformats.org/officeDocument/2006/relationships/hyperlink" Target="https://livenorthumbriaac-my.sharepoint.com/personal/w18017575_northumbria_ac_uk/Documents/Desktop/Dissertation2.0.docx" TargetMode="External"/><Relationship Id="rId36" Type="http://schemas.openxmlformats.org/officeDocument/2006/relationships/hyperlink" Target="https://livenorthumbriaac-my.sharepoint.com/personal/w18017575_northumbria_ac_uk/Documents/Desktop/Dissertation2.0.docx" TargetMode="External"/><Relationship Id="rId57" Type="http://schemas.openxmlformats.org/officeDocument/2006/relationships/hyperlink" Target="https://livenorthumbriaac-my.sharepoint.com/personal/w18017575_northumbria_ac_uk/Documents/Desktop/Dissertation2.0.docx" TargetMode="External"/><Relationship Id="rId262" Type="http://schemas.openxmlformats.org/officeDocument/2006/relationships/image" Target="media/image113.png"/><Relationship Id="rId283" Type="http://schemas.openxmlformats.org/officeDocument/2006/relationships/hyperlink" Target="https://paperswithcode.com/paper/leveraging-recent-advances-in-deep-learning" TargetMode="External"/><Relationship Id="rId318" Type="http://schemas.openxmlformats.org/officeDocument/2006/relationships/image" Target="media/image154.png"/><Relationship Id="rId78" Type="http://schemas.openxmlformats.org/officeDocument/2006/relationships/hyperlink" Target="https://livenorthumbriaac-my.sharepoint.com/personal/w18017575_northumbria_ac_uk/Documents/Desktop/Dissertation2.0.docx" TargetMode="External"/><Relationship Id="rId99" Type="http://schemas.openxmlformats.org/officeDocument/2006/relationships/hyperlink" Target="https://livenorthumbriaac-my.sharepoint.com/personal/w18017575_northumbria_ac_uk/Documents/Desktop/Dissertation2.0.docx" TargetMode="External"/><Relationship Id="rId101" Type="http://schemas.openxmlformats.org/officeDocument/2006/relationships/hyperlink" Target="https://livenorthumbriaac-my.sharepoint.com/personal/w18017575_northumbria_ac_uk/Documents/Desktop/Dissertation2.0.docx" TargetMode="External"/><Relationship Id="rId122" Type="http://schemas.openxmlformats.org/officeDocument/2006/relationships/hyperlink" Target="https://livenorthumbriaac-my.sharepoint.com/personal/w18017575_northumbria_ac_uk/Documents/Desktop/Dissertation2.0.docx" TargetMode="External"/><Relationship Id="rId143" Type="http://schemas.openxmlformats.org/officeDocument/2006/relationships/diagramColors" Target="diagrams/colors1.xml"/><Relationship Id="rId164" Type="http://schemas.openxmlformats.org/officeDocument/2006/relationships/image" Target="media/image21.png"/><Relationship Id="rId185" Type="http://schemas.openxmlformats.org/officeDocument/2006/relationships/image" Target="media/image40.png"/><Relationship Id="rId9" Type="http://schemas.openxmlformats.org/officeDocument/2006/relationships/image" Target="media/image2.png"/><Relationship Id="rId210" Type="http://schemas.openxmlformats.org/officeDocument/2006/relationships/image" Target="media/image64.png"/><Relationship Id="rId26" Type="http://schemas.openxmlformats.org/officeDocument/2006/relationships/hyperlink" Target="https://livenorthumbriaac-my.sharepoint.com/personal/w18017575_northumbria_ac_uk/Documents/Desktop/Dissertation2.0.docx" TargetMode="External"/><Relationship Id="rId231" Type="http://schemas.openxmlformats.org/officeDocument/2006/relationships/image" Target="media/image84.png"/><Relationship Id="rId252" Type="http://schemas.openxmlformats.org/officeDocument/2006/relationships/image" Target="media/image103.png"/><Relationship Id="rId273" Type="http://schemas.openxmlformats.org/officeDocument/2006/relationships/image" Target="media/image123.png"/><Relationship Id="rId294" Type="http://schemas.openxmlformats.org/officeDocument/2006/relationships/image" Target="media/image130.png"/><Relationship Id="rId308" Type="http://schemas.openxmlformats.org/officeDocument/2006/relationships/image" Target="media/image144.png"/><Relationship Id="rId47" Type="http://schemas.openxmlformats.org/officeDocument/2006/relationships/hyperlink" Target="https://livenorthumbriaac-my.sharepoint.com/personal/w18017575_northumbria_ac_uk/Documents/Desktop/Dissertation2.0.docx" TargetMode="External"/><Relationship Id="rId68" Type="http://schemas.openxmlformats.org/officeDocument/2006/relationships/hyperlink" Target="https://livenorthumbriaac-my.sharepoint.com/personal/w18017575_northumbria_ac_uk/Documents/Desktop/Dissertation2.0.docx" TargetMode="External"/><Relationship Id="rId89" Type="http://schemas.openxmlformats.org/officeDocument/2006/relationships/hyperlink" Target="https://livenorthumbriaac-my.sharepoint.com/personal/w18017575_northumbria_ac_uk/Documents/Desktop/Dissertation2.0.docx" TargetMode="External"/><Relationship Id="rId112" Type="http://schemas.openxmlformats.org/officeDocument/2006/relationships/hyperlink" Target="https://livenorthumbriaac-my.sharepoint.com/personal/w18017575_northumbria_ac_uk/Documents/Desktop/Dissertation2.0.docx" TargetMode="External"/><Relationship Id="rId133" Type="http://schemas.openxmlformats.org/officeDocument/2006/relationships/hyperlink" Target="https://livenorthumbriaac-my.sharepoint.com/personal/w18017575_northumbria_ac_uk/Documents/Desktop/Dissertation2.0.docx" TargetMode="External"/><Relationship Id="rId154" Type="http://schemas.openxmlformats.org/officeDocument/2006/relationships/image" Target="media/image11.png"/><Relationship Id="rId175" Type="http://schemas.openxmlformats.org/officeDocument/2006/relationships/image" Target="media/image31.png"/><Relationship Id="rId196" Type="http://schemas.openxmlformats.org/officeDocument/2006/relationships/image" Target="media/image50.png"/><Relationship Id="rId200" Type="http://schemas.openxmlformats.org/officeDocument/2006/relationships/image" Target="media/image54.png"/><Relationship Id="rId16" Type="http://schemas.openxmlformats.org/officeDocument/2006/relationships/hyperlink" Target="https://livenorthumbriaac-my.sharepoint.com/personal/w18017575_northumbria_ac_uk/Documents/Desktop/Dissertation2.0.docx" TargetMode="External"/><Relationship Id="rId221" Type="http://schemas.openxmlformats.org/officeDocument/2006/relationships/image" Target="media/image74.png"/><Relationship Id="rId242" Type="http://schemas.openxmlformats.org/officeDocument/2006/relationships/image" Target="media/image94.png"/><Relationship Id="rId263" Type="http://schemas.openxmlformats.org/officeDocument/2006/relationships/image" Target="media/image114.png"/><Relationship Id="rId284" Type="http://schemas.openxmlformats.org/officeDocument/2006/relationships/hyperlink" Target="https://paperswithcode.com/paper/increasingly-packing-multiple-facial" TargetMode="External"/><Relationship Id="rId319" Type="http://schemas.openxmlformats.org/officeDocument/2006/relationships/image" Target="media/image155.png"/><Relationship Id="rId37" Type="http://schemas.openxmlformats.org/officeDocument/2006/relationships/hyperlink" Target="https://livenorthumbriaac-my.sharepoint.com/personal/w18017575_northumbria_ac_uk/Documents/Desktop/Dissertation2.0.docx" TargetMode="External"/><Relationship Id="rId58" Type="http://schemas.openxmlformats.org/officeDocument/2006/relationships/hyperlink" Target="https://livenorthumbriaac-my.sharepoint.com/personal/w18017575_northumbria_ac_uk/Documents/Desktop/Dissertation2.0.docx" TargetMode="External"/><Relationship Id="rId79" Type="http://schemas.openxmlformats.org/officeDocument/2006/relationships/hyperlink" Target="https://livenorthumbriaac-my.sharepoint.com/personal/w18017575_northumbria_ac_uk/Documents/Desktop/Dissertation2.0.docx" TargetMode="External"/><Relationship Id="rId102" Type="http://schemas.openxmlformats.org/officeDocument/2006/relationships/hyperlink" Target="https://livenorthumbriaac-my.sharepoint.com/personal/w18017575_northumbria_ac_uk/Documents/Desktop/Dissertation2.0.docx" TargetMode="External"/><Relationship Id="rId123" Type="http://schemas.openxmlformats.org/officeDocument/2006/relationships/hyperlink" Target="https://livenorthumbriaac-my.sharepoint.com/personal/w18017575_northumbria_ac_uk/Documents/Desktop/Dissertation2.0.docx" TargetMode="External"/><Relationship Id="rId144" Type="http://schemas.microsoft.com/office/2007/relationships/diagramDrawing" Target="diagrams/drawing1.xml"/><Relationship Id="rId90" Type="http://schemas.openxmlformats.org/officeDocument/2006/relationships/hyperlink" Target="https://livenorthumbriaac-my.sharepoint.com/personal/w18017575_northumbria_ac_uk/Documents/Desktop/Dissertation2.0.docx" TargetMode="External"/><Relationship Id="rId165" Type="http://schemas.openxmlformats.org/officeDocument/2006/relationships/chart" Target="charts/chart1.xml"/><Relationship Id="rId186" Type="http://schemas.openxmlformats.org/officeDocument/2006/relationships/image" Target="media/image41.png"/><Relationship Id="rId211" Type="http://schemas.openxmlformats.org/officeDocument/2006/relationships/image" Target="media/image65.png"/><Relationship Id="rId232" Type="http://schemas.openxmlformats.org/officeDocument/2006/relationships/image" Target="media/image85.png"/><Relationship Id="rId253" Type="http://schemas.openxmlformats.org/officeDocument/2006/relationships/image" Target="media/image104.png"/><Relationship Id="rId274" Type="http://schemas.openxmlformats.org/officeDocument/2006/relationships/image" Target="media/image124.png"/><Relationship Id="rId295" Type="http://schemas.openxmlformats.org/officeDocument/2006/relationships/image" Target="media/image131.png"/><Relationship Id="rId309" Type="http://schemas.openxmlformats.org/officeDocument/2006/relationships/image" Target="media/image145.png"/><Relationship Id="rId27" Type="http://schemas.openxmlformats.org/officeDocument/2006/relationships/hyperlink" Target="https://livenorthumbriaac-my.sharepoint.com/personal/w18017575_northumbria_ac_uk/Documents/Desktop/Dissertation2.0.docx" TargetMode="External"/><Relationship Id="rId48" Type="http://schemas.openxmlformats.org/officeDocument/2006/relationships/hyperlink" Target="https://livenorthumbriaac-my.sharepoint.com/personal/w18017575_northumbria_ac_uk/Documents/Desktop/Dissertation2.0.docx" TargetMode="External"/><Relationship Id="rId69" Type="http://schemas.openxmlformats.org/officeDocument/2006/relationships/hyperlink" Target="https://livenorthumbriaac-my.sharepoint.com/personal/w18017575_northumbria_ac_uk/Documents/Desktop/Dissertation2.0.docx" TargetMode="External"/><Relationship Id="rId113" Type="http://schemas.openxmlformats.org/officeDocument/2006/relationships/hyperlink" Target="https://livenorthumbriaac-my.sharepoint.com/personal/w18017575_northumbria_ac_uk/Documents/Desktop/Dissertation2.0.docx" TargetMode="External"/><Relationship Id="rId134" Type="http://schemas.openxmlformats.org/officeDocument/2006/relationships/hyperlink" Target="https://livenorthumbriaac-my.sharepoint.com/personal/w18017575_northumbria_ac_uk/Documents/Desktop/Dissertation2.0.docx" TargetMode="External"/><Relationship Id="rId320" Type="http://schemas.openxmlformats.org/officeDocument/2006/relationships/image" Target="media/image156.png"/><Relationship Id="rId80" Type="http://schemas.openxmlformats.org/officeDocument/2006/relationships/hyperlink" Target="https://livenorthumbriaac-my.sharepoint.com/personal/w18017575_northumbria_ac_uk/Documents/Desktop/Dissertation2.0.docx" TargetMode="External"/><Relationship Id="rId155" Type="http://schemas.openxmlformats.org/officeDocument/2006/relationships/image" Target="media/image12.png"/><Relationship Id="rId176" Type="http://schemas.openxmlformats.org/officeDocument/2006/relationships/image" Target="media/image32.png"/><Relationship Id="rId197" Type="http://schemas.openxmlformats.org/officeDocument/2006/relationships/image" Target="media/image51.png"/><Relationship Id="rId201" Type="http://schemas.openxmlformats.org/officeDocument/2006/relationships/image" Target="media/image55.png"/><Relationship Id="rId222" Type="http://schemas.openxmlformats.org/officeDocument/2006/relationships/image" Target="media/image75.png"/><Relationship Id="rId243" Type="http://schemas.openxmlformats.org/officeDocument/2006/relationships/image" Target="media/image95.png"/><Relationship Id="rId264" Type="http://schemas.openxmlformats.org/officeDocument/2006/relationships/chart" Target="charts/chart7.xml"/><Relationship Id="rId285" Type="http://schemas.openxmlformats.org/officeDocument/2006/relationships/hyperlink" Target="https://paperswithcode.com/paper/learning-to-amend-facial-expression" TargetMode="External"/><Relationship Id="rId17" Type="http://schemas.openxmlformats.org/officeDocument/2006/relationships/hyperlink" Target="https://livenorthumbriaac-my.sharepoint.com/personal/w18017575_northumbria_ac_uk/Documents/Desktop/Dissertation2.0.docx" TargetMode="External"/><Relationship Id="rId38" Type="http://schemas.openxmlformats.org/officeDocument/2006/relationships/hyperlink" Target="https://livenorthumbriaac-my.sharepoint.com/personal/w18017575_northumbria_ac_uk/Documents/Desktop/Dissertation2.0.docx" TargetMode="External"/><Relationship Id="rId59" Type="http://schemas.openxmlformats.org/officeDocument/2006/relationships/hyperlink" Target="https://livenorthumbriaac-my.sharepoint.com/personal/w18017575_northumbria_ac_uk/Documents/Desktop/Dissertation2.0.docx" TargetMode="External"/><Relationship Id="rId103" Type="http://schemas.openxmlformats.org/officeDocument/2006/relationships/hyperlink" Target="https://livenorthumbriaac-my.sharepoint.com/personal/w18017575_northumbria_ac_uk/Documents/Desktop/Dissertation2.0.docx" TargetMode="External"/><Relationship Id="rId124" Type="http://schemas.openxmlformats.org/officeDocument/2006/relationships/hyperlink" Target="https://livenorthumbriaac-my.sharepoint.com/personal/w18017575_northumbria_ac_uk/Documents/Desktop/Dissertation2.0.docx" TargetMode="External"/><Relationship Id="rId310" Type="http://schemas.openxmlformats.org/officeDocument/2006/relationships/image" Target="media/image146.png"/><Relationship Id="rId70" Type="http://schemas.openxmlformats.org/officeDocument/2006/relationships/hyperlink" Target="https://livenorthumbriaac-my.sharepoint.com/personal/w18017575_northumbria_ac_uk/Documents/Desktop/Dissertation2.0.docx" TargetMode="External"/><Relationship Id="rId91" Type="http://schemas.openxmlformats.org/officeDocument/2006/relationships/hyperlink" Target="https://livenorthumbriaac-my.sharepoint.com/personal/w18017575_northumbria_ac_uk/Documents/Desktop/Dissertation2.0.docx" TargetMode="External"/><Relationship Id="rId145" Type="http://schemas.openxmlformats.org/officeDocument/2006/relationships/image" Target="media/image4.png"/><Relationship Id="rId166" Type="http://schemas.openxmlformats.org/officeDocument/2006/relationships/image" Target="media/image22.png"/><Relationship Id="rId187"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image" Target="media/image66.png"/><Relationship Id="rId233" Type="http://schemas.openxmlformats.org/officeDocument/2006/relationships/image" Target="media/image86.png"/><Relationship Id="rId254" Type="http://schemas.openxmlformats.org/officeDocument/2006/relationships/image" Target="media/image105.png"/><Relationship Id="rId28" Type="http://schemas.openxmlformats.org/officeDocument/2006/relationships/hyperlink" Target="https://livenorthumbriaac-my.sharepoint.com/personal/w18017575_northumbria_ac_uk/Documents/Desktop/Dissertation2.0.docx" TargetMode="External"/><Relationship Id="rId49" Type="http://schemas.openxmlformats.org/officeDocument/2006/relationships/hyperlink" Target="https://livenorthumbriaac-my.sharepoint.com/personal/w18017575_northumbria_ac_uk/Documents/Desktop/Dissertation2.0.docx" TargetMode="External"/><Relationship Id="rId114" Type="http://schemas.openxmlformats.org/officeDocument/2006/relationships/hyperlink" Target="https://livenorthumbriaac-my.sharepoint.com/personal/w18017575_northumbria_ac_uk/Documents/Desktop/Dissertation2.0.docx" TargetMode="External"/><Relationship Id="rId275" Type="http://schemas.openxmlformats.org/officeDocument/2006/relationships/image" Target="media/image125.png"/><Relationship Id="rId296" Type="http://schemas.openxmlformats.org/officeDocument/2006/relationships/image" Target="media/image132.png"/><Relationship Id="rId300" Type="http://schemas.openxmlformats.org/officeDocument/2006/relationships/image" Target="media/image136.png"/><Relationship Id="rId60" Type="http://schemas.openxmlformats.org/officeDocument/2006/relationships/hyperlink" Target="https://livenorthumbriaac-my.sharepoint.com/personal/w18017575_northumbria_ac_uk/Documents/Desktop/Dissertation2.0.docx" TargetMode="External"/><Relationship Id="rId81" Type="http://schemas.openxmlformats.org/officeDocument/2006/relationships/hyperlink" Target="https://livenorthumbriaac-my.sharepoint.com/personal/w18017575_northumbria_ac_uk/Documents/Desktop/Dissertation2.0.docx" TargetMode="External"/><Relationship Id="rId135" Type="http://schemas.openxmlformats.org/officeDocument/2006/relationships/hyperlink" Target="https://livenorthumbriaac-my.sharepoint.com/personal/w18017575_northumbria_ac_uk/Documents/Desktop/Dissertation2.0.docx" TargetMode="External"/><Relationship Id="rId156" Type="http://schemas.openxmlformats.org/officeDocument/2006/relationships/image" Target="media/image13.png"/><Relationship Id="rId177" Type="http://schemas.openxmlformats.org/officeDocument/2006/relationships/image" Target="media/image33.png"/><Relationship Id="rId198" Type="http://schemas.openxmlformats.org/officeDocument/2006/relationships/image" Target="media/image52.png"/><Relationship Id="rId321" Type="http://schemas.openxmlformats.org/officeDocument/2006/relationships/image" Target="media/image157.png"/><Relationship Id="rId202" Type="http://schemas.openxmlformats.org/officeDocument/2006/relationships/image" Target="media/image56.png"/><Relationship Id="rId223" Type="http://schemas.openxmlformats.org/officeDocument/2006/relationships/image" Target="media/image76.png"/><Relationship Id="rId244" Type="http://schemas.openxmlformats.org/officeDocument/2006/relationships/image" Target="media/image96.png"/><Relationship Id="rId18" Type="http://schemas.openxmlformats.org/officeDocument/2006/relationships/hyperlink" Target="https://livenorthumbriaac-my.sharepoint.com/personal/w18017575_northumbria_ac_uk/Documents/Desktop/Dissertation2.0.docx" TargetMode="External"/><Relationship Id="rId39" Type="http://schemas.openxmlformats.org/officeDocument/2006/relationships/hyperlink" Target="https://livenorthumbriaac-my.sharepoint.com/personal/w18017575_northumbria_ac_uk/Documents/Desktop/Dissertation2.0.docx" TargetMode="External"/><Relationship Id="rId265" Type="http://schemas.openxmlformats.org/officeDocument/2006/relationships/image" Target="media/image115.png"/><Relationship Id="rId286" Type="http://schemas.openxmlformats.org/officeDocument/2006/relationships/hyperlink" Target="https://paperswithcode.com/paper/facial-expression-recognition-in-the-wild-via" TargetMode="External"/><Relationship Id="rId50" Type="http://schemas.openxmlformats.org/officeDocument/2006/relationships/hyperlink" Target="https://livenorthumbriaac-my.sharepoint.com/personal/w18017575_northumbria_ac_uk/Documents/Desktop/Dissertation2.0.docx" TargetMode="External"/><Relationship Id="rId104" Type="http://schemas.openxmlformats.org/officeDocument/2006/relationships/hyperlink" Target="https://livenorthumbriaac-my.sharepoint.com/personal/w18017575_northumbria_ac_uk/Documents/Desktop/Dissertation2.0.docx" TargetMode="External"/><Relationship Id="rId125" Type="http://schemas.openxmlformats.org/officeDocument/2006/relationships/hyperlink" Target="https://livenorthumbriaac-my.sharepoint.com/personal/w18017575_northumbria_ac_uk/Documents/Desktop/Dissertation2.0.docx" TargetMode="External"/><Relationship Id="rId146" Type="http://schemas.openxmlformats.org/officeDocument/2006/relationships/image" Target="media/image5.png"/><Relationship Id="rId167" Type="http://schemas.openxmlformats.org/officeDocument/2006/relationships/image" Target="media/image23.png"/><Relationship Id="rId188" Type="http://schemas.openxmlformats.org/officeDocument/2006/relationships/image" Target="media/image43.png"/><Relationship Id="rId311" Type="http://schemas.openxmlformats.org/officeDocument/2006/relationships/image" Target="media/image147.png"/><Relationship Id="rId71" Type="http://schemas.openxmlformats.org/officeDocument/2006/relationships/hyperlink" Target="https://livenorthumbriaac-my.sharepoint.com/personal/w18017575_northumbria_ac_uk/Documents/Desktop/Dissertation2.0.docx" TargetMode="External"/><Relationship Id="rId92" Type="http://schemas.openxmlformats.org/officeDocument/2006/relationships/hyperlink" Target="https://livenorthumbriaac-my.sharepoint.com/personal/w18017575_northumbria_ac_uk/Documents/Desktop/Dissertation2.0.docx" TargetMode="External"/><Relationship Id="rId213" Type="http://schemas.openxmlformats.org/officeDocument/2006/relationships/image" Target="media/image67.png"/><Relationship Id="rId234"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livenorthumbriaac-my.sharepoint.com/personal/w18017575_northumbria_ac_uk/Documents/Desktop/Dissertation2.0.docx" TargetMode="External"/><Relationship Id="rId255" Type="http://schemas.openxmlformats.org/officeDocument/2006/relationships/image" Target="media/image106.png"/><Relationship Id="rId276" Type="http://schemas.openxmlformats.org/officeDocument/2006/relationships/image" Target="media/image126.png"/><Relationship Id="rId297" Type="http://schemas.openxmlformats.org/officeDocument/2006/relationships/image" Target="media/image133.png"/><Relationship Id="rId40" Type="http://schemas.openxmlformats.org/officeDocument/2006/relationships/hyperlink" Target="https://livenorthumbriaac-my.sharepoint.com/personal/w18017575_northumbria_ac_uk/Documents/Desktop/Dissertation2.0.docx" TargetMode="External"/><Relationship Id="rId115" Type="http://schemas.openxmlformats.org/officeDocument/2006/relationships/hyperlink" Target="https://livenorthumbriaac-my.sharepoint.com/personal/w18017575_northumbria_ac_uk/Documents/Desktop/Dissertation2.0.docx" TargetMode="External"/><Relationship Id="rId136" Type="http://schemas.openxmlformats.org/officeDocument/2006/relationships/hyperlink" Target="https://livenorthumbriaac-my.sharepoint.com/personal/w18017575_northumbria_ac_uk/Documents/Desktop/Dissertation2.0.docx" TargetMode="External"/><Relationship Id="rId157" Type="http://schemas.openxmlformats.org/officeDocument/2006/relationships/image" Target="media/image14.png"/><Relationship Id="rId178" Type="http://schemas.openxmlformats.org/officeDocument/2006/relationships/chart" Target="charts/chart2.xml"/><Relationship Id="rId301" Type="http://schemas.openxmlformats.org/officeDocument/2006/relationships/image" Target="media/image137.png"/><Relationship Id="rId322" Type="http://schemas.openxmlformats.org/officeDocument/2006/relationships/footer" Target="footer1.xml"/><Relationship Id="rId61" Type="http://schemas.openxmlformats.org/officeDocument/2006/relationships/hyperlink" Target="https://livenorthumbriaac-my.sharepoint.com/personal/w18017575_northumbria_ac_uk/Documents/Desktop/Dissertation2.0.docx" TargetMode="External"/><Relationship Id="rId82" Type="http://schemas.openxmlformats.org/officeDocument/2006/relationships/hyperlink" Target="https://livenorthumbriaac-my.sharepoint.com/personal/w18017575_northumbria_ac_uk/Documents/Desktop/Dissertation2.0.docx" TargetMode="External"/><Relationship Id="rId199" Type="http://schemas.openxmlformats.org/officeDocument/2006/relationships/image" Target="media/image53.png"/><Relationship Id="rId203" Type="http://schemas.openxmlformats.org/officeDocument/2006/relationships/image" Target="media/image57.png"/><Relationship Id="rId19" Type="http://schemas.openxmlformats.org/officeDocument/2006/relationships/hyperlink" Target="https://livenorthumbriaac-my.sharepoint.com/personal/w18017575_northumbria_ac_uk/Documents/Desktop/Dissertation2.0.docx" TargetMode="External"/><Relationship Id="rId224" Type="http://schemas.openxmlformats.org/officeDocument/2006/relationships/image" Target="media/image77.png"/><Relationship Id="rId245" Type="http://schemas.openxmlformats.org/officeDocument/2006/relationships/image" Target="media/image97.png"/><Relationship Id="rId266" Type="http://schemas.openxmlformats.org/officeDocument/2006/relationships/image" Target="media/image116.png"/><Relationship Id="rId287" Type="http://schemas.openxmlformats.org/officeDocument/2006/relationships/hyperlink" Target="https://paperswithcode.com/paper/compacting-picking-and-growing-for" TargetMode="External"/><Relationship Id="rId30" Type="http://schemas.openxmlformats.org/officeDocument/2006/relationships/hyperlink" Target="https://livenorthumbriaac-my.sharepoint.com/personal/w18017575_northumbria_ac_uk/Documents/Desktop/Dissertation2.0.docx" TargetMode="External"/><Relationship Id="rId105" Type="http://schemas.openxmlformats.org/officeDocument/2006/relationships/hyperlink" Target="https://livenorthumbriaac-my.sharepoint.com/personal/w18017575_northumbria_ac_uk/Documents/Desktop/Dissertation2.0.docx" TargetMode="External"/><Relationship Id="rId126" Type="http://schemas.openxmlformats.org/officeDocument/2006/relationships/hyperlink" Target="https://livenorthumbriaac-my.sharepoint.com/personal/w18017575_northumbria_ac_uk/Documents/Desktop/Dissertation2.0.docx" TargetMode="External"/><Relationship Id="rId147" Type="http://schemas.openxmlformats.org/officeDocument/2006/relationships/image" Target="media/image6.png"/><Relationship Id="rId168" Type="http://schemas.openxmlformats.org/officeDocument/2006/relationships/image" Target="media/image24.png"/><Relationship Id="rId312" Type="http://schemas.openxmlformats.org/officeDocument/2006/relationships/image" Target="media/image148.png"/><Relationship Id="rId51" Type="http://schemas.openxmlformats.org/officeDocument/2006/relationships/hyperlink" Target="https://livenorthumbriaac-my.sharepoint.com/personal/w18017575_northumbria_ac_uk/Documents/Desktop/Dissertation2.0.docx" TargetMode="External"/><Relationship Id="rId72" Type="http://schemas.openxmlformats.org/officeDocument/2006/relationships/hyperlink" Target="https://livenorthumbriaac-my.sharepoint.com/personal/w18017575_northumbria_ac_uk/Documents/Desktop/Dissertation2.0.docx" TargetMode="External"/><Relationship Id="rId93" Type="http://schemas.openxmlformats.org/officeDocument/2006/relationships/hyperlink" Target="https://livenorthumbriaac-my.sharepoint.com/personal/w18017575_northumbria_ac_uk/Documents/Desktop/Dissertation2.0.docx" TargetMode="External"/><Relationship Id="rId189" Type="http://schemas.openxmlformats.org/officeDocument/2006/relationships/image" Target="media/image44.png"/><Relationship Id="rId3" Type="http://schemas.openxmlformats.org/officeDocument/2006/relationships/styles" Target="styles.xml"/><Relationship Id="rId214" Type="http://schemas.openxmlformats.org/officeDocument/2006/relationships/image" Target="media/image68.png"/><Relationship Id="rId235" Type="http://schemas.openxmlformats.org/officeDocument/2006/relationships/image" Target="media/image88.png"/><Relationship Id="rId256" Type="http://schemas.openxmlformats.org/officeDocument/2006/relationships/image" Target="media/image107.png"/><Relationship Id="rId277" Type="http://schemas.openxmlformats.org/officeDocument/2006/relationships/chart" Target="charts/chart8.xml"/><Relationship Id="rId298" Type="http://schemas.openxmlformats.org/officeDocument/2006/relationships/image" Target="media/image134.png"/><Relationship Id="rId116" Type="http://schemas.openxmlformats.org/officeDocument/2006/relationships/hyperlink" Target="https://livenorthumbriaac-my.sharepoint.com/personal/w18017575_northumbria_ac_uk/Documents/Desktop/Dissertation2.0.docx" TargetMode="External"/><Relationship Id="rId137" Type="http://schemas.openxmlformats.org/officeDocument/2006/relationships/hyperlink" Target="https://livenorthumbriaac-my.sharepoint.com/personal/w18017575_northumbria_ac_uk/Documents/Desktop/Dissertation2.0.docx" TargetMode="External"/><Relationship Id="rId158" Type="http://schemas.openxmlformats.org/officeDocument/2006/relationships/image" Target="media/image15.png"/><Relationship Id="rId302" Type="http://schemas.openxmlformats.org/officeDocument/2006/relationships/image" Target="media/image138.png"/><Relationship Id="rId323" Type="http://schemas.openxmlformats.org/officeDocument/2006/relationships/fontTable" Target="fontTable.xml"/><Relationship Id="rId20" Type="http://schemas.openxmlformats.org/officeDocument/2006/relationships/hyperlink" Target="https://livenorthumbriaac-my.sharepoint.com/personal/w18017575_northumbria_ac_uk/Documents/Desktop/Dissertation2.0.docx" TargetMode="External"/><Relationship Id="rId41" Type="http://schemas.openxmlformats.org/officeDocument/2006/relationships/hyperlink" Target="https://livenorthumbriaac-my.sharepoint.com/personal/w18017575_northumbria_ac_uk/Documents/Desktop/Dissertation2.0.docx" TargetMode="External"/><Relationship Id="rId62" Type="http://schemas.openxmlformats.org/officeDocument/2006/relationships/hyperlink" Target="https://livenorthumbriaac-my.sharepoint.com/personal/w18017575_northumbria_ac_uk/Documents/Desktop/Dissertation2.0.docx" TargetMode="External"/><Relationship Id="rId83" Type="http://schemas.openxmlformats.org/officeDocument/2006/relationships/hyperlink" Target="https://livenorthumbriaac-my.sharepoint.com/personal/w18017575_northumbria_ac_uk/Documents/Desktop/Dissertation2.0.docx" TargetMode="External"/><Relationship Id="rId179" Type="http://schemas.openxmlformats.org/officeDocument/2006/relationships/image" Target="media/image34.png"/><Relationship Id="rId190" Type="http://schemas.openxmlformats.org/officeDocument/2006/relationships/image" Target="media/image45.png"/><Relationship Id="rId204" Type="http://schemas.openxmlformats.org/officeDocument/2006/relationships/image" Target="media/image58.png"/><Relationship Id="rId225" Type="http://schemas.openxmlformats.org/officeDocument/2006/relationships/image" Target="media/image78.png"/><Relationship Id="rId246" Type="http://schemas.openxmlformats.org/officeDocument/2006/relationships/image" Target="media/image98.png"/><Relationship Id="rId267" Type="http://schemas.openxmlformats.org/officeDocument/2006/relationships/image" Target="media/image117.png"/><Relationship Id="rId288" Type="http://schemas.openxmlformats.org/officeDocument/2006/relationships/hyperlink" Target="https://paperswithcode.com/paper/cake-compact-and-accurate-k-dimensional" TargetMode="External"/><Relationship Id="rId106" Type="http://schemas.openxmlformats.org/officeDocument/2006/relationships/hyperlink" Target="https://livenorthumbriaac-my.sharepoint.com/personal/w18017575_northumbria_ac_uk/Documents/Desktop/Dissertation2.0.docx" TargetMode="External"/><Relationship Id="rId127" Type="http://schemas.openxmlformats.org/officeDocument/2006/relationships/hyperlink" Target="https://livenorthumbriaac-my.sharepoint.com/personal/w18017575_northumbria_ac_uk/Documents/Desktop/Dissertation2.0.docx" TargetMode="External"/><Relationship Id="rId313" Type="http://schemas.openxmlformats.org/officeDocument/2006/relationships/image" Target="media/image149.png"/><Relationship Id="rId10" Type="http://schemas.openxmlformats.org/officeDocument/2006/relationships/image" Target="media/image3.png"/><Relationship Id="rId31" Type="http://schemas.openxmlformats.org/officeDocument/2006/relationships/hyperlink" Target="https://livenorthumbriaac-my.sharepoint.com/personal/w18017575_northumbria_ac_uk/Documents/Desktop/Dissertation2.0.docx" TargetMode="External"/><Relationship Id="rId52" Type="http://schemas.openxmlformats.org/officeDocument/2006/relationships/hyperlink" Target="https://livenorthumbriaac-my.sharepoint.com/personal/w18017575_northumbria_ac_uk/Documents/Desktop/Dissertation2.0.docx" TargetMode="External"/><Relationship Id="rId73" Type="http://schemas.openxmlformats.org/officeDocument/2006/relationships/hyperlink" Target="https://livenorthumbriaac-my.sharepoint.com/personal/w18017575_northumbria_ac_uk/Documents/Desktop/Dissertation2.0.docx" TargetMode="External"/><Relationship Id="rId94" Type="http://schemas.openxmlformats.org/officeDocument/2006/relationships/hyperlink" Target="https://livenorthumbriaac-my.sharepoint.com/personal/w18017575_northumbria_ac_uk/Documents/Desktop/Dissertation2.0.docx" TargetMode="External"/><Relationship Id="rId148" Type="http://schemas.openxmlformats.org/officeDocument/2006/relationships/image" Target="media/image7.png"/><Relationship Id="rId169" Type="http://schemas.openxmlformats.org/officeDocument/2006/relationships/image" Target="media/image25.png"/><Relationship Id="rId4" Type="http://schemas.openxmlformats.org/officeDocument/2006/relationships/settings" Target="settings.xml"/><Relationship Id="rId180" Type="http://schemas.openxmlformats.org/officeDocument/2006/relationships/image" Target="media/image35.png"/><Relationship Id="rId215" Type="http://schemas.openxmlformats.org/officeDocument/2006/relationships/image" Target="media/image69.png"/><Relationship Id="rId236" Type="http://schemas.openxmlformats.org/officeDocument/2006/relationships/image" Target="media/image89.png"/><Relationship Id="rId257" Type="http://schemas.openxmlformats.org/officeDocument/2006/relationships/image" Target="media/image108.png"/><Relationship Id="rId278" Type="http://schemas.openxmlformats.org/officeDocument/2006/relationships/image" Target="media/image127.png"/><Relationship Id="rId303" Type="http://schemas.openxmlformats.org/officeDocument/2006/relationships/image" Target="media/image139.png"/><Relationship Id="rId42" Type="http://schemas.openxmlformats.org/officeDocument/2006/relationships/hyperlink" Target="https://livenorthumbriaac-my.sharepoint.com/personal/w18017575_northumbria_ac_uk/Documents/Desktop/Dissertation2.0.docx" TargetMode="External"/><Relationship Id="rId84" Type="http://schemas.openxmlformats.org/officeDocument/2006/relationships/hyperlink" Target="https://livenorthumbriaac-my.sharepoint.com/personal/w18017575_northumbria_ac_uk/Documents/Desktop/Dissertation2.0.docx" TargetMode="External"/><Relationship Id="rId138" Type="http://schemas.openxmlformats.org/officeDocument/2006/relationships/hyperlink" Target="https://livenorthumbriaac-my.sharepoint.com/personal/w18017575_northumbria_ac_uk/Documents/Desktop/Dissertation2.0.docx" TargetMode="External"/><Relationship Id="rId191" Type="http://schemas.openxmlformats.org/officeDocument/2006/relationships/chart" Target="charts/chart3.xml"/><Relationship Id="rId205" Type="http://schemas.openxmlformats.org/officeDocument/2006/relationships/image" Target="media/image59.png"/><Relationship Id="rId247" Type="http://schemas.openxmlformats.org/officeDocument/2006/relationships/image" Target="media/image99.png"/><Relationship Id="rId107" Type="http://schemas.openxmlformats.org/officeDocument/2006/relationships/hyperlink" Target="https://livenorthumbriaac-my.sharepoint.com/personal/w18017575_northumbria_ac_uk/Documents/Desktop/Dissertation2.0.docx" TargetMode="External"/><Relationship Id="rId289" Type="http://schemas.openxmlformats.org/officeDocument/2006/relationships/hyperlink" Target="https://paperswithcode.com/paper/facial-motion-prior-networks-for-facial" TargetMode="External"/><Relationship Id="rId11" Type="http://schemas.openxmlformats.org/officeDocument/2006/relationships/hyperlink" Target="https://livenorthumbriaac-my.sharepoint.com/personal/w18017575_northumbria_ac_uk/Documents/Desktop/Dissertation2.0.docx" TargetMode="External"/><Relationship Id="rId53" Type="http://schemas.openxmlformats.org/officeDocument/2006/relationships/hyperlink" Target="https://livenorthumbriaac-my.sharepoint.com/personal/w18017575_northumbria_ac_uk/Documents/Desktop/Dissertation2.0.docx" TargetMode="External"/><Relationship Id="rId149" Type="http://schemas.openxmlformats.org/officeDocument/2006/relationships/image" Target="media/image8.png"/><Relationship Id="rId314" Type="http://schemas.openxmlformats.org/officeDocument/2006/relationships/image" Target="media/image150.png"/><Relationship Id="rId95" Type="http://schemas.openxmlformats.org/officeDocument/2006/relationships/hyperlink" Target="https://livenorthumbriaac-my.sharepoint.com/personal/w18017575_northumbria_ac_uk/Documents/Desktop/Dissertation2.0.docx" TargetMode="External"/><Relationship Id="rId160" Type="http://schemas.openxmlformats.org/officeDocument/2006/relationships/image" Target="media/image17.png"/><Relationship Id="rId216" Type="http://schemas.openxmlformats.org/officeDocument/2006/relationships/chart" Target="charts/chart4.xml"/><Relationship Id="rId258" Type="http://schemas.openxmlformats.org/officeDocument/2006/relationships/image" Target="media/image109.png"/><Relationship Id="rId22" Type="http://schemas.openxmlformats.org/officeDocument/2006/relationships/hyperlink" Target="https://livenorthumbriaac-my.sharepoint.com/personal/w18017575_northumbria_ac_uk/Documents/Desktop/Dissertation2.0.docx" TargetMode="External"/><Relationship Id="rId64" Type="http://schemas.openxmlformats.org/officeDocument/2006/relationships/hyperlink" Target="https://livenorthumbriaac-my.sharepoint.com/personal/w18017575_northumbria_ac_uk/Documents/Desktop/Dissertation2.0.docx" TargetMode="External"/><Relationship Id="rId118" Type="http://schemas.openxmlformats.org/officeDocument/2006/relationships/hyperlink" Target="https://livenorthumbriaac-my.sharepoint.com/personal/w18017575_northumbria_ac_uk/Documents/Desktop/Dissertation2.0.docx" TargetMode="External"/><Relationship Id="rId325" Type="http://schemas.openxmlformats.org/officeDocument/2006/relationships/theme" Target="theme/theme1.xml"/><Relationship Id="rId171" Type="http://schemas.openxmlformats.org/officeDocument/2006/relationships/image" Target="media/image27.png"/><Relationship Id="rId227" Type="http://schemas.openxmlformats.org/officeDocument/2006/relationships/image" Target="media/image80.png"/><Relationship Id="rId269" Type="http://schemas.openxmlformats.org/officeDocument/2006/relationships/image" Target="media/image119.png"/><Relationship Id="rId33" Type="http://schemas.openxmlformats.org/officeDocument/2006/relationships/hyperlink" Target="https://livenorthumbriaac-my.sharepoint.com/personal/w18017575_northumbria_ac_uk/Documents/Desktop/Dissertation2.0.docx" TargetMode="External"/><Relationship Id="rId129" Type="http://schemas.openxmlformats.org/officeDocument/2006/relationships/hyperlink" Target="https://livenorthumbriaac-my.sharepoint.com/personal/w18017575_northumbria_ac_uk/Documents/Desktop/Dissertation2.0.docx" TargetMode="External"/><Relationship Id="rId280" Type="http://schemas.openxmlformats.org/officeDocument/2006/relationships/image" Target="media/image129.png"/><Relationship Id="rId75" Type="http://schemas.openxmlformats.org/officeDocument/2006/relationships/hyperlink" Target="https://livenorthumbriaac-my.sharepoint.com/personal/w18017575_northumbria_ac_uk/Documents/Desktop/Dissertation2.0.docx" TargetMode="External"/><Relationship Id="rId140" Type="http://schemas.openxmlformats.org/officeDocument/2006/relationships/diagramData" Target="diagrams/data1.xml"/><Relationship Id="rId182" Type="http://schemas.openxmlformats.org/officeDocument/2006/relationships/image" Target="media/image37.png"/><Relationship Id="rId6" Type="http://schemas.openxmlformats.org/officeDocument/2006/relationships/footnotes" Target="footnotes.xml"/><Relationship Id="rId238" Type="http://schemas.openxmlformats.org/officeDocument/2006/relationships/chart" Target="charts/chart5.xml"/><Relationship Id="rId291" Type="http://schemas.openxmlformats.org/officeDocument/2006/relationships/hyperlink" Target="http://ufldl.stanford.edu/tutorial/supervised/ConvolutionalNeuralNetwork/" TargetMode="External"/><Relationship Id="rId305" Type="http://schemas.openxmlformats.org/officeDocument/2006/relationships/image" Target="media/image141.png"/><Relationship Id="rId44" Type="http://schemas.openxmlformats.org/officeDocument/2006/relationships/hyperlink" Target="https://livenorthumbriaac-my.sharepoint.com/personal/w18017575_northumbria_ac_uk/Documents/Desktop/Dissertation2.0.docx" TargetMode="External"/><Relationship Id="rId86" Type="http://schemas.openxmlformats.org/officeDocument/2006/relationships/hyperlink" Target="https://livenorthumbriaac-my.sharepoint.com/personal/w18017575_northumbria_ac_uk/Documents/Desktop/Dissertation2.0.docx" TargetMode="External"/><Relationship Id="rId151" Type="http://schemas.openxmlformats.org/officeDocument/2006/relationships/image" Target="media/image10.png"/><Relationship Id="rId193" Type="http://schemas.openxmlformats.org/officeDocument/2006/relationships/image" Target="media/image47.png"/><Relationship Id="rId207" Type="http://schemas.openxmlformats.org/officeDocument/2006/relationships/image" Target="media/image61.png"/><Relationship Id="rId249" Type="http://schemas.openxmlformats.org/officeDocument/2006/relationships/image" Target="media/image101.png"/><Relationship Id="rId13" Type="http://schemas.openxmlformats.org/officeDocument/2006/relationships/hyperlink" Target="https://livenorthumbriaac-my.sharepoint.com/personal/w18017575_northumbria_ac_uk/Documents/Desktop/Dissertation2.0.docx" TargetMode="External"/><Relationship Id="rId109" Type="http://schemas.openxmlformats.org/officeDocument/2006/relationships/hyperlink" Target="https://livenorthumbriaac-my.sharepoint.com/personal/w18017575_northumbria_ac_uk/Documents/Desktop/Dissertation2.0.docx" TargetMode="External"/><Relationship Id="rId260" Type="http://schemas.openxmlformats.org/officeDocument/2006/relationships/image" Target="media/image111.png"/><Relationship Id="rId316" Type="http://schemas.openxmlformats.org/officeDocument/2006/relationships/image" Target="media/image15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loss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1.0672999999999999</c:v>
                </c:pt>
                <c:pt idx="1">
                  <c:v>0.89559999999999995</c:v>
                </c:pt>
                <c:pt idx="2">
                  <c:v>1.0759000000000001</c:v>
                </c:pt>
                <c:pt idx="3">
                  <c:v>0.99439999999999995</c:v>
                </c:pt>
              </c:numCache>
            </c:numRef>
          </c:val>
          <c:extLst>
            <c:ext xmlns:c16="http://schemas.microsoft.com/office/drawing/2014/chart" uri="{C3380CC4-5D6E-409C-BE32-E72D297353CC}">
              <c16:uniqueId val="{00000000-E535-44BA-8D2D-0CED338364A5}"/>
            </c:ext>
          </c:extLst>
        </c:ser>
        <c:ser>
          <c:idx val="1"/>
          <c:order val="1"/>
          <c:tx>
            <c:strRef>
              <c:f>Sheet1!$C$1</c:f>
              <c:strCache>
                <c:ptCount val="1"/>
                <c:pt idx="0">
                  <c:v>accuracy</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0.6089</c:v>
                </c:pt>
                <c:pt idx="1">
                  <c:v>0.67679999999999996</c:v>
                </c:pt>
                <c:pt idx="2">
                  <c:v>0.6008</c:v>
                </c:pt>
                <c:pt idx="3">
                  <c:v>0.63749999999999996</c:v>
                </c:pt>
              </c:numCache>
            </c:numRef>
          </c:val>
          <c:extLst>
            <c:ext xmlns:c16="http://schemas.microsoft.com/office/drawing/2014/chart" uri="{C3380CC4-5D6E-409C-BE32-E72D297353CC}">
              <c16:uniqueId val="{00000001-E535-44BA-8D2D-0CED338364A5}"/>
            </c:ext>
          </c:extLst>
        </c:ser>
        <c:ser>
          <c:idx val="2"/>
          <c:order val="2"/>
          <c:tx>
            <c:strRef>
              <c:f>Sheet1!$D$1</c:f>
              <c:strCache>
                <c:ptCount val="1"/>
                <c:pt idx="0">
                  <c:v>validation loss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1.0943000000000001</c:v>
                </c:pt>
                <c:pt idx="1">
                  <c:v>0.9143</c:v>
                </c:pt>
                <c:pt idx="2">
                  <c:v>1.1001000000000001</c:v>
                </c:pt>
                <c:pt idx="3">
                  <c:v>1.0117</c:v>
                </c:pt>
              </c:numCache>
            </c:numRef>
          </c:val>
          <c:extLst>
            <c:ext xmlns:c16="http://schemas.microsoft.com/office/drawing/2014/chart" uri="{C3380CC4-5D6E-409C-BE32-E72D297353CC}">
              <c16:uniqueId val="{00000002-E535-44BA-8D2D-0CED338364A5}"/>
            </c:ext>
          </c:extLst>
        </c:ser>
        <c:ser>
          <c:idx val="3"/>
          <c:order val="3"/>
          <c:tx>
            <c:strRef>
              <c:f>Sheet1!$E$1</c:f>
              <c:strCache>
                <c:ptCount val="1"/>
                <c:pt idx="0">
                  <c:v>validation accuracy</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Sheet1!$E$2:$E$5</c:f>
              <c:numCache>
                <c:formatCode>General</c:formatCode>
                <c:ptCount val="4"/>
                <c:pt idx="0">
                  <c:v>0.60199999999999998</c:v>
                </c:pt>
                <c:pt idx="1">
                  <c:v>0.67210000000000003</c:v>
                </c:pt>
                <c:pt idx="2">
                  <c:v>0.6</c:v>
                </c:pt>
                <c:pt idx="3">
                  <c:v>0.62960000000000005</c:v>
                </c:pt>
              </c:numCache>
            </c:numRef>
          </c:val>
          <c:extLst>
            <c:ext xmlns:c16="http://schemas.microsoft.com/office/drawing/2014/chart" uri="{C3380CC4-5D6E-409C-BE32-E72D297353CC}">
              <c16:uniqueId val="{00000003-E535-44BA-8D2D-0CED338364A5}"/>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loss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1.0636000000000001</c:v>
                </c:pt>
                <c:pt idx="1">
                  <c:v>0.88249999999999995</c:v>
                </c:pt>
                <c:pt idx="2">
                  <c:v>1.0789</c:v>
                </c:pt>
                <c:pt idx="3">
                  <c:v>0.98060000000000003</c:v>
                </c:pt>
              </c:numCache>
            </c:numRef>
          </c:val>
          <c:extLst>
            <c:ext xmlns:c16="http://schemas.microsoft.com/office/drawing/2014/chart" uri="{C3380CC4-5D6E-409C-BE32-E72D297353CC}">
              <c16:uniqueId val="{00000000-5E9E-4BAD-9312-07DCC523E5AF}"/>
            </c:ext>
          </c:extLst>
        </c:ser>
        <c:ser>
          <c:idx val="1"/>
          <c:order val="1"/>
          <c:tx>
            <c:strRef>
              <c:f>Sheet1!$C$1</c:f>
              <c:strCache>
                <c:ptCount val="1"/>
                <c:pt idx="0">
                  <c:v>accuracy</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0.61060000000000003</c:v>
                </c:pt>
                <c:pt idx="1">
                  <c:v>0.68149999999999999</c:v>
                </c:pt>
                <c:pt idx="2">
                  <c:v>0.59989999999999999</c:v>
                </c:pt>
                <c:pt idx="3">
                  <c:v>0.64080000000000004</c:v>
                </c:pt>
              </c:numCache>
            </c:numRef>
          </c:val>
          <c:extLst>
            <c:ext xmlns:c16="http://schemas.microsoft.com/office/drawing/2014/chart" uri="{C3380CC4-5D6E-409C-BE32-E72D297353CC}">
              <c16:uniqueId val="{00000001-5E9E-4BAD-9312-07DCC523E5AF}"/>
            </c:ext>
          </c:extLst>
        </c:ser>
        <c:ser>
          <c:idx val="2"/>
          <c:order val="2"/>
          <c:tx>
            <c:strRef>
              <c:f>Sheet1!$D$1</c:f>
              <c:strCache>
                <c:ptCount val="1"/>
                <c:pt idx="0">
                  <c:v>validation loss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1.0683</c:v>
                </c:pt>
                <c:pt idx="1">
                  <c:v>0.89800000000000002</c:v>
                </c:pt>
                <c:pt idx="2">
                  <c:v>1.0880000000000001</c:v>
                </c:pt>
                <c:pt idx="3">
                  <c:v>0.99229999999999996</c:v>
                </c:pt>
              </c:numCache>
            </c:numRef>
          </c:val>
          <c:extLst>
            <c:ext xmlns:c16="http://schemas.microsoft.com/office/drawing/2014/chart" uri="{C3380CC4-5D6E-409C-BE32-E72D297353CC}">
              <c16:uniqueId val="{00000002-5E9E-4BAD-9312-07DCC523E5AF}"/>
            </c:ext>
          </c:extLst>
        </c:ser>
        <c:ser>
          <c:idx val="3"/>
          <c:order val="3"/>
          <c:tx>
            <c:strRef>
              <c:f>Sheet1!$E$1</c:f>
              <c:strCache>
                <c:ptCount val="1"/>
                <c:pt idx="0">
                  <c:v>validation accuracy</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Sheet1!$E$2:$E$5</c:f>
              <c:numCache>
                <c:formatCode>General</c:formatCode>
                <c:ptCount val="4"/>
                <c:pt idx="0">
                  <c:v>0.60780000000000001</c:v>
                </c:pt>
                <c:pt idx="1">
                  <c:v>0.67669999999999997</c:v>
                </c:pt>
                <c:pt idx="2">
                  <c:v>0.59689999999999999</c:v>
                </c:pt>
                <c:pt idx="3">
                  <c:v>0.63719999999999999</c:v>
                </c:pt>
              </c:numCache>
            </c:numRef>
          </c:val>
          <c:extLst>
            <c:ext xmlns:c16="http://schemas.microsoft.com/office/drawing/2014/chart" uri="{C3380CC4-5D6E-409C-BE32-E72D297353CC}">
              <c16:uniqueId val="{00000003-5E9E-4BAD-9312-07DCC523E5AF}"/>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Adam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0.6089</c:v>
                </c:pt>
                <c:pt idx="1">
                  <c:v>0.67469999999999997</c:v>
                </c:pt>
                <c:pt idx="2">
                  <c:v>0.59689999999999999</c:v>
                </c:pt>
                <c:pt idx="3">
                  <c:v>0.63719999999999999</c:v>
                </c:pt>
              </c:numCache>
            </c:numRef>
          </c:val>
          <c:extLst>
            <c:ext xmlns:c16="http://schemas.microsoft.com/office/drawing/2014/chart" uri="{C3380CC4-5D6E-409C-BE32-E72D297353CC}">
              <c16:uniqueId val="{00000000-3A9F-4551-97F9-00EFA4A09BE6}"/>
            </c:ext>
          </c:extLst>
        </c:ser>
        <c:ser>
          <c:idx val="1"/>
          <c:order val="1"/>
          <c:tx>
            <c:strRef>
              <c:f>Sheet1!$C$1</c:f>
              <c:strCache>
                <c:ptCount val="1"/>
                <c:pt idx="0">
                  <c:v>Adagrad</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0.59389999999999998</c:v>
                </c:pt>
                <c:pt idx="1">
                  <c:v>0.65039999999999998</c:v>
                </c:pt>
                <c:pt idx="2">
                  <c:v>0.57030000000000003</c:v>
                </c:pt>
                <c:pt idx="3">
                  <c:v>0.61229999999999996</c:v>
                </c:pt>
              </c:numCache>
            </c:numRef>
          </c:val>
          <c:extLst>
            <c:ext xmlns:c16="http://schemas.microsoft.com/office/drawing/2014/chart" uri="{C3380CC4-5D6E-409C-BE32-E72D297353CC}">
              <c16:uniqueId val="{00000001-3A9F-4551-97F9-00EFA4A09BE6}"/>
            </c:ext>
          </c:extLst>
        </c:ser>
        <c:ser>
          <c:idx val="2"/>
          <c:order val="2"/>
          <c:tx>
            <c:strRef>
              <c:f>Sheet1!$D$1</c:f>
              <c:strCache>
                <c:ptCount val="1"/>
                <c:pt idx="0">
                  <c:v>Adadelta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0.55620000000000003</c:v>
                </c:pt>
                <c:pt idx="1">
                  <c:v>0.59340000000000004</c:v>
                </c:pt>
                <c:pt idx="2">
                  <c:v>0.52259999999999995</c:v>
                </c:pt>
                <c:pt idx="3">
                  <c:v>0.56559999999999999</c:v>
                </c:pt>
              </c:numCache>
            </c:numRef>
          </c:val>
          <c:extLst>
            <c:ext xmlns:c16="http://schemas.microsoft.com/office/drawing/2014/chart" uri="{C3380CC4-5D6E-409C-BE32-E72D297353CC}">
              <c16:uniqueId val="{00000002-3A9F-4551-97F9-00EFA4A09BE6}"/>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learning rate: 0.001</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0.6089</c:v>
                </c:pt>
                <c:pt idx="1">
                  <c:v>0.67469999999999997</c:v>
                </c:pt>
                <c:pt idx="2">
                  <c:v>0.59689999999999999</c:v>
                </c:pt>
                <c:pt idx="3">
                  <c:v>0.63719999999999999</c:v>
                </c:pt>
              </c:numCache>
            </c:numRef>
          </c:val>
          <c:extLst>
            <c:ext xmlns:c16="http://schemas.microsoft.com/office/drawing/2014/chart" uri="{C3380CC4-5D6E-409C-BE32-E72D297353CC}">
              <c16:uniqueId val="{00000000-0805-4CFE-B763-4FD340AC45CB}"/>
            </c:ext>
          </c:extLst>
        </c:ser>
        <c:ser>
          <c:idx val="1"/>
          <c:order val="1"/>
          <c:tx>
            <c:strRef>
              <c:f>Sheet1!$C$1</c:f>
              <c:strCache>
                <c:ptCount val="1"/>
                <c:pt idx="0">
                  <c:v>learning rate: 0.01</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0.59640000000000004</c:v>
                </c:pt>
                <c:pt idx="1">
                  <c:v>0.63319999999999999</c:v>
                </c:pt>
                <c:pt idx="2">
                  <c:v>0.57820000000000005</c:v>
                </c:pt>
                <c:pt idx="3">
                  <c:v>0.58299999999999996</c:v>
                </c:pt>
              </c:numCache>
            </c:numRef>
          </c:val>
          <c:extLst>
            <c:ext xmlns:c16="http://schemas.microsoft.com/office/drawing/2014/chart" uri="{C3380CC4-5D6E-409C-BE32-E72D297353CC}">
              <c16:uniqueId val="{00000001-0805-4CFE-B763-4FD340AC45CB}"/>
            </c:ext>
          </c:extLst>
        </c:ser>
        <c:ser>
          <c:idx val="2"/>
          <c:order val="2"/>
          <c:tx>
            <c:strRef>
              <c:f>Sheet1!$D$1</c:f>
              <c:strCache>
                <c:ptCount val="1"/>
                <c:pt idx="0">
                  <c:v>learning rate: 0.5</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0.47410000000000002</c:v>
                </c:pt>
                <c:pt idx="1">
                  <c:v>0.47410000000000002</c:v>
                </c:pt>
                <c:pt idx="2">
                  <c:v>0.47470000000000001</c:v>
                </c:pt>
                <c:pt idx="3">
                  <c:v>0.47410000000000002</c:v>
                </c:pt>
              </c:numCache>
            </c:numRef>
          </c:val>
          <c:extLst>
            <c:ext xmlns:c16="http://schemas.microsoft.com/office/drawing/2014/chart" uri="{C3380CC4-5D6E-409C-BE32-E72D297353CC}">
              <c16:uniqueId val="{00000002-0805-4CFE-B763-4FD340AC45CB}"/>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loss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0.97809999999999997</c:v>
                </c:pt>
                <c:pt idx="1">
                  <c:v>0.82299999999999995</c:v>
                </c:pt>
                <c:pt idx="2">
                  <c:v>0.99050000000000005</c:v>
                </c:pt>
                <c:pt idx="3">
                  <c:v>0.85170000000000001</c:v>
                </c:pt>
              </c:numCache>
            </c:numRef>
          </c:val>
          <c:extLst>
            <c:ext xmlns:c16="http://schemas.microsoft.com/office/drawing/2014/chart" uri="{C3380CC4-5D6E-409C-BE32-E72D297353CC}">
              <c16:uniqueId val="{00000000-C0FA-4531-B1D0-ACA02BEF335D}"/>
            </c:ext>
          </c:extLst>
        </c:ser>
        <c:ser>
          <c:idx val="1"/>
          <c:order val="1"/>
          <c:tx>
            <c:strRef>
              <c:f>Sheet1!$C$1</c:f>
              <c:strCache>
                <c:ptCount val="1"/>
                <c:pt idx="0">
                  <c:v>accuracy</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0.64090000000000003</c:v>
                </c:pt>
                <c:pt idx="1">
                  <c:v>0.70130000000000003</c:v>
                </c:pt>
                <c:pt idx="2">
                  <c:v>0.63200000000000001</c:v>
                </c:pt>
                <c:pt idx="3">
                  <c:v>0.68600000000000005</c:v>
                </c:pt>
              </c:numCache>
            </c:numRef>
          </c:val>
          <c:extLst>
            <c:ext xmlns:c16="http://schemas.microsoft.com/office/drawing/2014/chart" uri="{C3380CC4-5D6E-409C-BE32-E72D297353CC}">
              <c16:uniqueId val="{00000001-C0FA-4531-B1D0-ACA02BEF335D}"/>
            </c:ext>
          </c:extLst>
        </c:ser>
        <c:ser>
          <c:idx val="2"/>
          <c:order val="2"/>
          <c:tx>
            <c:strRef>
              <c:f>Sheet1!$D$1</c:f>
              <c:strCache>
                <c:ptCount val="1"/>
                <c:pt idx="0">
                  <c:v>validation loss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1.0347</c:v>
                </c:pt>
                <c:pt idx="1">
                  <c:v>0.88029999999999997</c:v>
                </c:pt>
                <c:pt idx="2">
                  <c:v>1.087</c:v>
                </c:pt>
                <c:pt idx="3">
                  <c:v>0.98199999999999998</c:v>
                </c:pt>
              </c:numCache>
            </c:numRef>
          </c:val>
          <c:extLst>
            <c:ext xmlns:c16="http://schemas.microsoft.com/office/drawing/2014/chart" uri="{C3380CC4-5D6E-409C-BE32-E72D297353CC}">
              <c16:uniqueId val="{00000002-C0FA-4531-B1D0-ACA02BEF335D}"/>
            </c:ext>
          </c:extLst>
        </c:ser>
        <c:ser>
          <c:idx val="3"/>
          <c:order val="3"/>
          <c:tx>
            <c:strRef>
              <c:f>Sheet1!$E$1</c:f>
              <c:strCache>
                <c:ptCount val="1"/>
                <c:pt idx="0">
                  <c:v>validation accuracy</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Sheet1!$E$2:$E$5</c:f>
              <c:numCache>
                <c:formatCode>General</c:formatCode>
                <c:ptCount val="4"/>
                <c:pt idx="0">
                  <c:v>0.62229999999999996</c:v>
                </c:pt>
                <c:pt idx="1">
                  <c:v>0.68620000000000003</c:v>
                </c:pt>
                <c:pt idx="2">
                  <c:v>0.59770000000000001</c:v>
                </c:pt>
                <c:pt idx="3">
                  <c:v>0.64449999999999996</c:v>
                </c:pt>
              </c:numCache>
            </c:numRef>
          </c:val>
          <c:extLst>
            <c:ext xmlns:c16="http://schemas.microsoft.com/office/drawing/2014/chart" uri="{C3380CC4-5D6E-409C-BE32-E72D297353CC}">
              <c16:uniqueId val="{00000003-C0FA-4531-B1D0-ACA02BEF335D}"/>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0925925925925923E-2"/>
          <c:y val="0.2674806274215723"/>
          <c:w val="0.94907407407407407"/>
          <c:h val="0.66767122859642547"/>
        </c:manualLayout>
      </c:layout>
      <c:barChart>
        <c:barDir val="col"/>
        <c:grouping val="clustered"/>
        <c:varyColors val="0"/>
        <c:ser>
          <c:idx val="0"/>
          <c:order val="0"/>
          <c:tx>
            <c:strRef>
              <c:f>Sheet1!$B$1</c:f>
              <c:strCache>
                <c:ptCount val="1"/>
                <c:pt idx="0">
                  <c:v>loss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1.2363999999999999</c:v>
                </c:pt>
                <c:pt idx="1">
                  <c:v>1.0551999999999999</c:v>
                </c:pt>
                <c:pt idx="2">
                  <c:v>1.0625</c:v>
                </c:pt>
                <c:pt idx="3">
                  <c:v>1.2152000000000001</c:v>
                </c:pt>
              </c:numCache>
            </c:numRef>
          </c:val>
          <c:extLst>
            <c:ext xmlns:c16="http://schemas.microsoft.com/office/drawing/2014/chart" uri="{C3380CC4-5D6E-409C-BE32-E72D297353CC}">
              <c16:uniqueId val="{00000000-27AE-47B9-8C9C-997DFE160E53}"/>
            </c:ext>
          </c:extLst>
        </c:ser>
        <c:ser>
          <c:idx val="1"/>
          <c:order val="1"/>
          <c:tx>
            <c:strRef>
              <c:f>Sheet1!$C$1</c:f>
              <c:strCache>
                <c:ptCount val="1"/>
                <c:pt idx="0">
                  <c:v>accuracy</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0.56169999999999998</c:v>
                </c:pt>
                <c:pt idx="1">
                  <c:v>0.66490000000000005</c:v>
                </c:pt>
                <c:pt idx="2">
                  <c:v>0.65049999999999997</c:v>
                </c:pt>
                <c:pt idx="3">
                  <c:v>0.58360000000000001</c:v>
                </c:pt>
              </c:numCache>
            </c:numRef>
          </c:val>
          <c:extLst>
            <c:ext xmlns:c16="http://schemas.microsoft.com/office/drawing/2014/chart" uri="{C3380CC4-5D6E-409C-BE32-E72D297353CC}">
              <c16:uniqueId val="{00000001-27AE-47B9-8C9C-997DFE160E53}"/>
            </c:ext>
          </c:extLst>
        </c:ser>
        <c:ser>
          <c:idx val="2"/>
          <c:order val="2"/>
          <c:tx>
            <c:strRef>
              <c:f>Sheet1!$D$1</c:f>
              <c:strCache>
                <c:ptCount val="1"/>
                <c:pt idx="0">
                  <c:v>validation loss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1.2192000000000001</c:v>
                </c:pt>
                <c:pt idx="1">
                  <c:v>1.0458000000000001</c:v>
                </c:pt>
                <c:pt idx="2">
                  <c:v>1.0911999999999999</c:v>
                </c:pt>
                <c:pt idx="3">
                  <c:v>1.1762999999999999</c:v>
                </c:pt>
              </c:numCache>
            </c:numRef>
          </c:val>
          <c:extLst>
            <c:ext xmlns:c16="http://schemas.microsoft.com/office/drawing/2014/chart" uri="{C3380CC4-5D6E-409C-BE32-E72D297353CC}">
              <c16:uniqueId val="{00000002-27AE-47B9-8C9C-997DFE160E53}"/>
            </c:ext>
          </c:extLst>
        </c:ser>
        <c:ser>
          <c:idx val="3"/>
          <c:order val="3"/>
          <c:tx>
            <c:strRef>
              <c:f>Sheet1!$E$1</c:f>
              <c:strCache>
                <c:ptCount val="1"/>
                <c:pt idx="0">
                  <c:v>validation accuracy</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Sheet1!$E$2:$E$5</c:f>
              <c:numCache>
                <c:formatCode>General</c:formatCode>
                <c:ptCount val="4"/>
                <c:pt idx="0">
                  <c:v>0.62229999999999996</c:v>
                </c:pt>
                <c:pt idx="1">
                  <c:v>0.66759999999999997</c:v>
                </c:pt>
                <c:pt idx="2">
                  <c:v>0.6421</c:v>
                </c:pt>
                <c:pt idx="3">
                  <c:v>0.59640000000000004</c:v>
                </c:pt>
              </c:numCache>
            </c:numRef>
          </c:val>
          <c:extLst>
            <c:ext xmlns:c16="http://schemas.microsoft.com/office/drawing/2014/chart" uri="{C3380CC4-5D6E-409C-BE32-E72D297353CC}">
              <c16:uniqueId val="{00000003-27AE-47B9-8C9C-997DFE160E53}"/>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Model's</a:t>
            </a:r>
            <a:r>
              <a:rPr lang="en-GB" baseline="0"/>
              <a:t> performance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6296296296296294E-2"/>
          <c:y val="0.2674806274215723"/>
          <c:w val="0.94907407407407407"/>
          <c:h val="0.66767122859642547"/>
        </c:manualLayout>
      </c:layout>
      <c:barChart>
        <c:barDir val="col"/>
        <c:grouping val="clustered"/>
        <c:varyColors val="0"/>
        <c:ser>
          <c:idx val="0"/>
          <c:order val="0"/>
          <c:tx>
            <c:strRef>
              <c:f>Sheet1!$B$1</c:f>
              <c:strCache>
                <c:ptCount val="1"/>
                <c:pt idx="0">
                  <c:v>loss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Sheet1!$B$2:$B$5</c:f>
              <c:numCache>
                <c:formatCode>General</c:formatCode>
                <c:ptCount val="4"/>
                <c:pt idx="0">
                  <c:v>0.96099999999999997</c:v>
                </c:pt>
                <c:pt idx="1">
                  <c:v>0.79069999999999996</c:v>
                </c:pt>
                <c:pt idx="2">
                  <c:v>0.88759999999999994</c:v>
                </c:pt>
                <c:pt idx="3">
                  <c:v>0.89470000000000005</c:v>
                </c:pt>
              </c:numCache>
            </c:numRef>
          </c:val>
          <c:extLst>
            <c:ext xmlns:c16="http://schemas.microsoft.com/office/drawing/2014/chart" uri="{C3380CC4-5D6E-409C-BE32-E72D297353CC}">
              <c16:uniqueId val="{00000000-D4EC-4162-B835-E0A28C85E4EB}"/>
            </c:ext>
          </c:extLst>
        </c:ser>
        <c:ser>
          <c:idx val="1"/>
          <c:order val="1"/>
          <c:tx>
            <c:strRef>
              <c:f>Sheet1!$C$1</c:f>
              <c:strCache>
                <c:ptCount val="1"/>
                <c:pt idx="0">
                  <c:v>accuracy</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Sheet1!$C$2:$C$5</c:f>
              <c:numCache>
                <c:formatCode>General</c:formatCode>
                <c:ptCount val="4"/>
                <c:pt idx="0">
                  <c:v>0.67359999999999998</c:v>
                </c:pt>
                <c:pt idx="1">
                  <c:v>0.74050000000000005</c:v>
                </c:pt>
                <c:pt idx="2">
                  <c:v>0.70230000000000004</c:v>
                </c:pt>
                <c:pt idx="3">
                  <c:v>0.70230000000000004</c:v>
                </c:pt>
              </c:numCache>
            </c:numRef>
          </c:val>
          <c:extLst>
            <c:ext xmlns:c16="http://schemas.microsoft.com/office/drawing/2014/chart" uri="{C3380CC4-5D6E-409C-BE32-E72D297353CC}">
              <c16:uniqueId val="{00000001-D4EC-4162-B835-E0A28C85E4EB}"/>
            </c:ext>
          </c:extLst>
        </c:ser>
        <c:ser>
          <c:idx val="2"/>
          <c:order val="2"/>
          <c:tx>
            <c:strRef>
              <c:f>Sheet1!$D$1</c:f>
              <c:strCache>
                <c:ptCount val="1"/>
                <c:pt idx="0">
                  <c:v>validation loss</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Sheet1!$D$2:$D$5</c:f>
              <c:numCache>
                <c:formatCode>General</c:formatCode>
                <c:ptCount val="4"/>
                <c:pt idx="0">
                  <c:v>0.99219999999999997</c:v>
                </c:pt>
                <c:pt idx="1">
                  <c:v>0.85429999999999995</c:v>
                </c:pt>
                <c:pt idx="2">
                  <c:v>0.91090000000000004</c:v>
                </c:pt>
                <c:pt idx="3">
                  <c:v>0.94279999999999997</c:v>
                </c:pt>
              </c:numCache>
            </c:numRef>
          </c:val>
          <c:extLst>
            <c:ext xmlns:c16="http://schemas.microsoft.com/office/drawing/2014/chart" uri="{C3380CC4-5D6E-409C-BE32-E72D297353CC}">
              <c16:uniqueId val="{00000002-D4EC-4162-B835-E0A28C85E4EB}"/>
            </c:ext>
          </c:extLst>
        </c:ser>
        <c:ser>
          <c:idx val="3"/>
          <c:order val="3"/>
          <c:tx>
            <c:strRef>
              <c:f>Sheet1!$E$1</c:f>
              <c:strCache>
                <c:ptCount val="1"/>
                <c:pt idx="0">
                  <c:v>validation accuracy</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InceptionV3</c:v>
                </c:pt>
                <c:pt idx="1">
                  <c:v>ResNet101V2</c:v>
                </c:pt>
                <c:pt idx="2">
                  <c:v>VGG-19</c:v>
                </c:pt>
                <c:pt idx="3">
                  <c:v>MobileNetV2</c:v>
                </c:pt>
              </c:strCache>
            </c:strRef>
          </c:cat>
          <c:val>
            <c:numRef>
              <c:f>Sheet1!$E$2:$E$5</c:f>
              <c:numCache>
                <c:formatCode>General</c:formatCode>
                <c:ptCount val="4"/>
                <c:pt idx="0">
                  <c:v>0.66459999999999997</c:v>
                </c:pt>
                <c:pt idx="1">
                  <c:v>0.72089999999999999</c:v>
                </c:pt>
                <c:pt idx="2">
                  <c:v>0.69440000000000002</c:v>
                </c:pt>
                <c:pt idx="3">
                  <c:v>0.68530000000000002</c:v>
                </c:pt>
              </c:numCache>
            </c:numRef>
          </c:val>
          <c:extLst>
            <c:ext xmlns:c16="http://schemas.microsoft.com/office/drawing/2014/chart" uri="{C3380CC4-5D6E-409C-BE32-E72D297353CC}">
              <c16:uniqueId val="{00000003-D4EC-4162-B835-E0A28C85E4EB}"/>
            </c:ext>
          </c:extLst>
        </c:ser>
        <c:dLbls>
          <c:dLblPos val="outEnd"/>
          <c:showLegendKey val="0"/>
          <c:showVal val="1"/>
          <c:showCatName val="0"/>
          <c:showSerName val="0"/>
          <c:showPercent val="0"/>
          <c:showBubbleSize val="0"/>
        </c:dLbls>
        <c:gapWidth val="444"/>
        <c:overlap val="-90"/>
        <c:axId val="2113242975"/>
        <c:axId val="2113243391"/>
      </c:barChart>
      <c:catAx>
        <c:axId val="211324297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113243391"/>
        <c:crosses val="autoZero"/>
        <c:auto val="1"/>
        <c:lblAlgn val="ctr"/>
        <c:lblOffset val="100"/>
        <c:noMultiLvlLbl val="0"/>
      </c:catAx>
      <c:valAx>
        <c:axId val="2113243391"/>
        <c:scaling>
          <c:orientation val="minMax"/>
        </c:scaling>
        <c:delete val="1"/>
        <c:axPos val="l"/>
        <c:numFmt formatCode="General" sourceLinked="1"/>
        <c:majorTickMark val="none"/>
        <c:minorTickMark val="none"/>
        <c:tickLblPos val="nextTo"/>
        <c:crossAx val="21132429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Model's</a:t>
            </a:r>
            <a:r>
              <a:rPr lang="en-GB" baseline="0"/>
              <a:t> 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loss</c:v>
                </c:pt>
              </c:strCache>
            </c:strRef>
          </c:tx>
          <c:spPr>
            <a:solidFill>
              <a:schemeClr val="accent1"/>
            </a:solidFill>
            <a:ln>
              <a:noFill/>
            </a:ln>
            <a:effectLst/>
          </c:spPr>
          <c:invertIfNegative val="0"/>
          <c:cat>
            <c:strRef>
              <c:f>Sheet1!$A$2</c:f>
              <c:strCache>
                <c:ptCount val="1"/>
                <c:pt idx="0">
                  <c:v>ResNet101V2</c:v>
                </c:pt>
              </c:strCache>
            </c:strRef>
          </c:cat>
          <c:val>
            <c:numRef>
              <c:f>Sheet1!$B$2</c:f>
              <c:numCache>
                <c:formatCode>General</c:formatCode>
                <c:ptCount val="1"/>
                <c:pt idx="0">
                  <c:v>0.82879999999999998</c:v>
                </c:pt>
              </c:numCache>
            </c:numRef>
          </c:val>
          <c:extLst>
            <c:ext xmlns:c16="http://schemas.microsoft.com/office/drawing/2014/chart" uri="{C3380CC4-5D6E-409C-BE32-E72D297353CC}">
              <c16:uniqueId val="{00000000-55E9-42E1-B7D8-58A900004D92}"/>
            </c:ext>
          </c:extLst>
        </c:ser>
        <c:ser>
          <c:idx val="1"/>
          <c:order val="1"/>
          <c:tx>
            <c:strRef>
              <c:f>Sheet1!$C$1</c:f>
              <c:strCache>
                <c:ptCount val="1"/>
                <c:pt idx="0">
                  <c:v>accuracy</c:v>
                </c:pt>
              </c:strCache>
            </c:strRef>
          </c:tx>
          <c:spPr>
            <a:solidFill>
              <a:schemeClr val="accent2"/>
            </a:solidFill>
            <a:ln>
              <a:noFill/>
            </a:ln>
            <a:effectLst/>
          </c:spPr>
          <c:invertIfNegative val="0"/>
          <c:cat>
            <c:strRef>
              <c:f>Sheet1!$A$2</c:f>
              <c:strCache>
                <c:ptCount val="1"/>
                <c:pt idx="0">
                  <c:v>ResNet101V2</c:v>
                </c:pt>
              </c:strCache>
            </c:strRef>
          </c:cat>
          <c:val>
            <c:numRef>
              <c:f>Sheet1!$C$2</c:f>
              <c:numCache>
                <c:formatCode>General</c:formatCode>
                <c:ptCount val="1"/>
                <c:pt idx="0">
                  <c:v>0.7248</c:v>
                </c:pt>
              </c:numCache>
            </c:numRef>
          </c:val>
          <c:extLst>
            <c:ext xmlns:c16="http://schemas.microsoft.com/office/drawing/2014/chart" uri="{C3380CC4-5D6E-409C-BE32-E72D297353CC}">
              <c16:uniqueId val="{00000001-55E9-42E1-B7D8-58A900004D92}"/>
            </c:ext>
          </c:extLst>
        </c:ser>
        <c:ser>
          <c:idx val="2"/>
          <c:order val="2"/>
          <c:tx>
            <c:strRef>
              <c:f>Sheet1!$D$1</c:f>
              <c:strCache>
                <c:ptCount val="1"/>
                <c:pt idx="0">
                  <c:v>validation_loss</c:v>
                </c:pt>
              </c:strCache>
            </c:strRef>
          </c:tx>
          <c:spPr>
            <a:solidFill>
              <a:schemeClr val="accent3"/>
            </a:solidFill>
            <a:ln>
              <a:noFill/>
            </a:ln>
            <a:effectLst/>
          </c:spPr>
          <c:invertIfNegative val="0"/>
          <c:cat>
            <c:strRef>
              <c:f>Sheet1!$A$2</c:f>
              <c:strCache>
                <c:ptCount val="1"/>
                <c:pt idx="0">
                  <c:v>ResNet101V2</c:v>
                </c:pt>
              </c:strCache>
            </c:strRef>
          </c:cat>
          <c:val>
            <c:numRef>
              <c:f>Sheet1!$D$2</c:f>
              <c:numCache>
                <c:formatCode>General</c:formatCode>
                <c:ptCount val="1"/>
                <c:pt idx="0">
                  <c:v>1.6115999999999999</c:v>
                </c:pt>
              </c:numCache>
            </c:numRef>
          </c:val>
          <c:extLst>
            <c:ext xmlns:c16="http://schemas.microsoft.com/office/drawing/2014/chart" uri="{C3380CC4-5D6E-409C-BE32-E72D297353CC}">
              <c16:uniqueId val="{00000002-55E9-42E1-B7D8-58A900004D92}"/>
            </c:ext>
          </c:extLst>
        </c:ser>
        <c:ser>
          <c:idx val="3"/>
          <c:order val="3"/>
          <c:tx>
            <c:strRef>
              <c:f>Sheet1!$E$1</c:f>
              <c:strCache>
                <c:ptCount val="1"/>
                <c:pt idx="0">
                  <c:v>validation accuracy</c:v>
                </c:pt>
              </c:strCache>
            </c:strRef>
          </c:tx>
          <c:spPr>
            <a:solidFill>
              <a:schemeClr val="accent4"/>
            </a:solidFill>
            <a:ln>
              <a:noFill/>
            </a:ln>
            <a:effectLst/>
          </c:spPr>
          <c:invertIfNegative val="0"/>
          <c:cat>
            <c:strRef>
              <c:f>Sheet1!$A$2</c:f>
              <c:strCache>
                <c:ptCount val="1"/>
                <c:pt idx="0">
                  <c:v>ResNet101V2</c:v>
                </c:pt>
              </c:strCache>
            </c:strRef>
          </c:cat>
          <c:val>
            <c:numRef>
              <c:f>Sheet1!$E$2</c:f>
              <c:numCache>
                <c:formatCode>General</c:formatCode>
                <c:ptCount val="1"/>
                <c:pt idx="0">
                  <c:v>0.46529999999999999</c:v>
                </c:pt>
              </c:numCache>
            </c:numRef>
          </c:val>
          <c:extLst>
            <c:ext xmlns:c16="http://schemas.microsoft.com/office/drawing/2014/chart" uri="{C3380CC4-5D6E-409C-BE32-E72D297353CC}">
              <c16:uniqueId val="{00000004-55E9-42E1-B7D8-58A900004D92}"/>
            </c:ext>
          </c:extLst>
        </c:ser>
        <c:dLbls>
          <c:showLegendKey val="0"/>
          <c:showVal val="0"/>
          <c:showCatName val="0"/>
          <c:showSerName val="0"/>
          <c:showPercent val="0"/>
          <c:showBubbleSize val="0"/>
        </c:dLbls>
        <c:gapWidth val="182"/>
        <c:axId val="1898763327"/>
        <c:axId val="1898760415"/>
      </c:barChart>
      <c:catAx>
        <c:axId val="18987633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8760415"/>
        <c:crosses val="autoZero"/>
        <c:auto val="1"/>
        <c:lblAlgn val="ctr"/>
        <c:lblOffset val="100"/>
        <c:noMultiLvlLbl val="0"/>
      </c:catAx>
      <c:valAx>
        <c:axId val="18987604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8763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C57865-F10D-49D3-83B2-969D3092FA9A}" type="doc">
      <dgm:prSet loTypeId="urn:microsoft.com/office/officeart/2005/8/layout/process1" loCatId="process" qsTypeId="urn:microsoft.com/office/officeart/2005/8/quickstyle/simple1" qsCatId="simple" csTypeId="urn:microsoft.com/office/officeart/2005/8/colors/accent1_2" csCatId="accent1" phldr="1"/>
      <dgm:spPr/>
    </dgm:pt>
    <dgm:pt modelId="{53E0FEF0-D3CD-4B70-B9D5-D4F1E494C14C}">
      <dgm:prSet phldrT="[Text]"/>
      <dgm:spPr/>
      <dgm:t>
        <a:bodyPr/>
        <a:lstStyle/>
        <a:p>
          <a:r>
            <a:rPr lang="en-GB"/>
            <a:t>Image aqusition</a:t>
          </a:r>
        </a:p>
      </dgm:t>
    </dgm:pt>
    <dgm:pt modelId="{2360A618-ADE5-4093-8B60-1DFB7F1F5C17}" type="parTrans" cxnId="{98A5D7BA-C643-4F59-A01A-FC77193B6F45}">
      <dgm:prSet/>
      <dgm:spPr/>
      <dgm:t>
        <a:bodyPr/>
        <a:lstStyle/>
        <a:p>
          <a:endParaRPr lang="en-GB"/>
        </a:p>
      </dgm:t>
    </dgm:pt>
    <dgm:pt modelId="{5A8F94EA-822A-46D6-A050-0DF23CA74390}" type="sibTrans" cxnId="{98A5D7BA-C643-4F59-A01A-FC77193B6F45}">
      <dgm:prSet/>
      <dgm:spPr/>
      <dgm:t>
        <a:bodyPr/>
        <a:lstStyle/>
        <a:p>
          <a:endParaRPr lang="en-GB"/>
        </a:p>
      </dgm:t>
    </dgm:pt>
    <dgm:pt modelId="{9A823B33-ADC4-4AE1-B2A7-EABC00DFB0EF}">
      <dgm:prSet phldrT="[Text]"/>
      <dgm:spPr/>
      <dgm:t>
        <a:bodyPr/>
        <a:lstStyle/>
        <a:p>
          <a:r>
            <a:rPr lang="en-GB"/>
            <a:t>Pre-Processsing </a:t>
          </a:r>
        </a:p>
      </dgm:t>
    </dgm:pt>
    <dgm:pt modelId="{C22E614D-6E7B-44F2-9DB4-5B3E69540A48}" type="parTrans" cxnId="{5CA734E5-F595-4438-9701-F40986E7F688}">
      <dgm:prSet/>
      <dgm:spPr/>
      <dgm:t>
        <a:bodyPr/>
        <a:lstStyle/>
        <a:p>
          <a:endParaRPr lang="en-GB"/>
        </a:p>
      </dgm:t>
    </dgm:pt>
    <dgm:pt modelId="{052048EF-BFE0-4DCA-A0DA-1CA5772EF1DE}" type="sibTrans" cxnId="{5CA734E5-F595-4438-9701-F40986E7F688}">
      <dgm:prSet/>
      <dgm:spPr/>
      <dgm:t>
        <a:bodyPr/>
        <a:lstStyle/>
        <a:p>
          <a:endParaRPr lang="en-GB"/>
        </a:p>
      </dgm:t>
    </dgm:pt>
    <dgm:pt modelId="{9373F863-5166-4D39-BE7B-DE085EDF1D43}">
      <dgm:prSet phldrT="[Text]"/>
      <dgm:spPr/>
      <dgm:t>
        <a:bodyPr/>
        <a:lstStyle/>
        <a:p>
          <a:r>
            <a:rPr lang="en-GB"/>
            <a:t>Feature Extraction</a:t>
          </a:r>
        </a:p>
      </dgm:t>
    </dgm:pt>
    <dgm:pt modelId="{79B74C57-05D6-4B7E-B2EC-D0B51AC07EB9}" type="parTrans" cxnId="{EFEA1CC2-3997-4FDA-9287-567B3BC0647D}">
      <dgm:prSet/>
      <dgm:spPr/>
      <dgm:t>
        <a:bodyPr/>
        <a:lstStyle/>
        <a:p>
          <a:endParaRPr lang="en-GB"/>
        </a:p>
      </dgm:t>
    </dgm:pt>
    <dgm:pt modelId="{C82305C3-F16B-4C5C-8D53-D37F6358A267}" type="sibTrans" cxnId="{EFEA1CC2-3997-4FDA-9287-567B3BC0647D}">
      <dgm:prSet/>
      <dgm:spPr/>
      <dgm:t>
        <a:bodyPr/>
        <a:lstStyle/>
        <a:p>
          <a:endParaRPr lang="en-GB"/>
        </a:p>
      </dgm:t>
    </dgm:pt>
    <dgm:pt modelId="{8927097D-59BF-4B1C-A4B1-79BE43C85D3F}">
      <dgm:prSet phldrT="[Text]"/>
      <dgm:spPr/>
      <dgm:t>
        <a:bodyPr/>
        <a:lstStyle/>
        <a:p>
          <a:r>
            <a:rPr lang="en-GB"/>
            <a:t>Class labels</a:t>
          </a:r>
        </a:p>
      </dgm:t>
    </dgm:pt>
    <dgm:pt modelId="{5FDF728A-3242-40D5-8115-56B78E16E544}" type="parTrans" cxnId="{0EF9B667-4B8A-4277-A901-5A88960E1B58}">
      <dgm:prSet/>
      <dgm:spPr/>
      <dgm:t>
        <a:bodyPr/>
        <a:lstStyle/>
        <a:p>
          <a:endParaRPr lang="en-GB"/>
        </a:p>
      </dgm:t>
    </dgm:pt>
    <dgm:pt modelId="{6DB5EE7F-0887-4C1F-AECE-AA89944EC9B0}" type="sibTrans" cxnId="{0EF9B667-4B8A-4277-A901-5A88960E1B58}">
      <dgm:prSet/>
      <dgm:spPr/>
      <dgm:t>
        <a:bodyPr/>
        <a:lstStyle/>
        <a:p>
          <a:endParaRPr lang="en-GB"/>
        </a:p>
      </dgm:t>
    </dgm:pt>
    <dgm:pt modelId="{660CC767-D4C8-4EE2-8418-14885D8D7406}">
      <dgm:prSet phldrT="[Text]"/>
      <dgm:spPr/>
      <dgm:t>
        <a:bodyPr/>
        <a:lstStyle/>
        <a:p>
          <a:r>
            <a:rPr lang="en-GB"/>
            <a:t>Classification</a:t>
          </a:r>
        </a:p>
      </dgm:t>
    </dgm:pt>
    <dgm:pt modelId="{F7160C10-FEB6-445A-9C37-1D1DD6F70FFF}" type="parTrans" cxnId="{E85EF08C-5349-4B5B-8313-241AE624269F}">
      <dgm:prSet/>
      <dgm:spPr/>
      <dgm:t>
        <a:bodyPr/>
        <a:lstStyle/>
        <a:p>
          <a:endParaRPr lang="en-GB"/>
        </a:p>
      </dgm:t>
    </dgm:pt>
    <dgm:pt modelId="{53E9126A-4EC1-4442-90A1-61553B975CCA}" type="sibTrans" cxnId="{E85EF08C-5349-4B5B-8313-241AE624269F}">
      <dgm:prSet/>
      <dgm:spPr/>
      <dgm:t>
        <a:bodyPr/>
        <a:lstStyle/>
        <a:p>
          <a:endParaRPr lang="en-GB"/>
        </a:p>
      </dgm:t>
    </dgm:pt>
    <dgm:pt modelId="{88ADDC8E-3C7F-4613-8CD0-8DF85CB43442}">
      <dgm:prSet phldrT="[Text]"/>
      <dgm:spPr/>
      <dgm:t>
        <a:bodyPr/>
        <a:lstStyle/>
        <a:p>
          <a:r>
            <a:rPr lang="en-GB"/>
            <a:t>Post-processing</a:t>
          </a:r>
        </a:p>
      </dgm:t>
    </dgm:pt>
    <dgm:pt modelId="{D1D294D8-42A4-4BCC-AEBA-466616186094}" type="parTrans" cxnId="{782523D2-4F9E-451D-A72B-6AA718AF0D2B}">
      <dgm:prSet/>
      <dgm:spPr/>
      <dgm:t>
        <a:bodyPr/>
        <a:lstStyle/>
        <a:p>
          <a:endParaRPr lang="en-GB"/>
        </a:p>
      </dgm:t>
    </dgm:pt>
    <dgm:pt modelId="{15B2946C-7A3C-4F59-85D3-1E81C2D82029}" type="sibTrans" cxnId="{782523D2-4F9E-451D-A72B-6AA718AF0D2B}">
      <dgm:prSet/>
      <dgm:spPr/>
      <dgm:t>
        <a:bodyPr/>
        <a:lstStyle/>
        <a:p>
          <a:endParaRPr lang="en-GB"/>
        </a:p>
      </dgm:t>
    </dgm:pt>
    <dgm:pt modelId="{7F02FD48-CD12-4B78-B488-BC5CF21EB495}" type="pres">
      <dgm:prSet presAssocID="{54C57865-F10D-49D3-83B2-969D3092FA9A}" presName="Name0" presStyleCnt="0">
        <dgm:presLayoutVars>
          <dgm:dir/>
          <dgm:resizeHandles val="exact"/>
        </dgm:presLayoutVars>
      </dgm:prSet>
      <dgm:spPr/>
    </dgm:pt>
    <dgm:pt modelId="{1C6A52E1-C449-4153-8205-8EA79125FE5A}" type="pres">
      <dgm:prSet presAssocID="{53E0FEF0-D3CD-4B70-B9D5-D4F1E494C14C}" presName="node" presStyleLbl="node1" presStyleIdx="0" presStyleCnt="6">
        <dgm:presLayoutVars>
          <dgm:bulletEnabled val="1"/>
        </dgm:presLayoutVars>
      </dgm:prSet>
      <dgm:spPr/>
    </dgm:pt>
    <dgm:pt modelId="{E96C26A5-A020-4795-9C67-42D856BD20C6}" type="pres">
      <dgm:prSet presAssocID="{5A8F94EA-822A-46D6-A050-0DF23CA74390}" presName="sibTrans" presStyleLbl="sibTrans2D1" presStyleIdx="0" presStyleCnt="5"/>
      <dgm:spPr/>
    </dgm:pt>
    <dgm:pt modelId="{2F51E64C-132F-4FAA-93F1-FD5381BB065E}" type="pres">
      <dgm:prSet presAssocID="{5A8F94EA-822A-46D6-A050-0DF23CA74390}" presName="connectorText" presStyleLbl="sibTrans2D1" presStyleIdx="0" presStyleCnt="5"/>
      <dgm:spPr/>
    </dgm:pt>
    <dgm:pt modelId="{669B9552-2459-4895-ACD9-9C03E1447FFF}" type="pres">
      <dgm:prSet presAssocID="{9A823B33-ADC4-4AE1-B2A7-EABC00DFB0EF}" presName="node" presStyleLbl="node1" presStyleIdx="1" presStyleCnt="6">
        <dgm:presLayoutVars>
          <dgm:bulletEnabled val="1"/>
        </dgm:presLayoutVars>
      </dgm:prSet>
      <dgm:spPr/>
    </dgm:pt>
    <dgm:pt modelId="{588252DF-9A6B-41E6-A1B5-AA07D0BCC9F1}" type="pres">
      <dgm:prSet presAssocID="{052048EF-BFE0-4DCA-A0DA-1CA5772EF1DE}" presName="sibTrans" presStyleLbl="sibTrans2D1" presStyleIdx="1" presStyleCnt="5"/>
      <dgm:spPr/>
    </dgm:pt>
    <dgm:pt modelId="{F8977BE9-57B2-405D-B936-0B589B031640}" type="pres">
      <dgm:prSet presAssocID="{052048EF-BFE0-4DCA-A0DA-1CA5772EF1DE}" presName="connectorText" presStyleLbl="sibTrans2D1" presStyleIdx="1" presStyleCnt="5"/>
      <dgm:spPr/>
    </dgm:pt>
    <dgm:pt modelId="{3720BC34-06A0-42DF-A747-9F2F898605FB}" type="pres">
      <dgm:prSet presAssocID="{9373F863-5166-4D39-BE7B-DE085EDF1D43}" presName="node" presStyleLbl="node1" presStyleIdx="2" presStyleCnt="6">
        <dgm:presLayoutVars>
          <dgm:bulletEnabled val="1"/>
        </dgm:presLayoutVars>
      </dgm:prSet>
      <dgm:spPr/>
    </dgm:pt>
    <dgm:pt modelId="{21ADF87D-BE50-40A1-B6E6-1F758C5B14F3}" type="pres">
      <dgm:prSet presAssocID="{C82305C3-F16B-4C5C-8D53-D37F6358A267}" presName="sibTrans" presStyleLbl="sibTrans2D1" presStyleIdx="2" presStyleCnt="5"/>
      <dgm:spPr/>
    </dgm:pt>
    <dgm:pt modelId="{16A5B9D6-4547-4F0E-9708-B729B4997D09}" type="pres">
      <dgm:prSet presAssocID="{C82305C3-F16B-4C5C-8D53-D37F6358A267}" presName="connectorText" presStyleLbl="sibTrans2D1" presStyleIdx="2" presStyleCnt="5"/>
      <dgm:spPr/>
    </dgm:pt>
    <dgm:pt modelId="{087AEE4F-0436-4903-85E1-A53383A8BE8D}" type="pres">
      <dgm:prSet presAssocID="{660CC767-D4C8-4EE2-8418-14885D8D7406}" presName="node" presStyleLbl="node1" presStyleIdx="3" presStyleCnt="6">
        <dgm:presLayoutVars>
          <dgm:bulletEnabled val="1"/>
        </dgm:presLayoutVars>
      </dgm:prSet>
      <dgm:spPr/>
    </dgm:pt>
    <dgm:pt modelId="{F0C2BB62-85FF-49FE-9D57-ABA04396F03A}" type="pres">
      <dgm:prSet presAssocID="{53E9126A-4EC1-4442-90A1-61553B975CCA}" presName="sibTrans" presStyleLbl="sibTrans2D1" presStyleIdx="3" presStyleCnt="5"/>
      <dgm:spPr/>
    </dgm:pt>
    <dgm:pt modelId="{E91EE2C9-D5C3-4F2A-8D0E-18EF96113CA5}" type="pres">
      <dgm:prSet presAssocID="{53E9126A-4EC1-4442-90A1-61553B975CCA}" presName="connectorText" presStyleLbl="sibTrans2D1" presStyleIdx="3" presStyleCnt="5"/>
      <dgm:spPr/>
    </dgm:pt>
    <dgm:pt modelId="{45B10439-AC9C-4FD9-B56F-3EBB0D309E2D}" type="pres">
      <dgm:prSet presAssocID="{88ADDC8E-3C7F-4613-8CD0-8DF85CB43442}" presName="node" presStyleLbl="node1" presStyleIdx="4" presStyleCnt="6">
        <dgm:presLayoutVars>
          <dgm:bulletEnabled val="1"/>
        </dgm:presLayoutVars>
      </dgm:prSet>
      <dgm:spPr/>
    </dgm:pt>
    <dgm:pt modelId="{A67C25EF-102F-4E29-8A96-AE8A0D168BCF}" type="pres">
      <dgm:prSet presAssocID="{15B2946C-7A3C-4F59-85D3-1E81C2D82029}" presName="sibTrans" presStyleLbl="sibTrans2D1" presStyleIdx="4" presStyleCnt="5"/>
      <dgm:spPr/>
    </dgm:pt>
    <dgm:pt modelId="{D7D6600D-2A65-46C6-A58E-B160876F7498}" type="pres">
      <dgm:prSet presAssocID="{15B2946C-7A3C-4F59-85D3-1E81C2D82029}" presName="connectorText" presStyleLbl="sibTrans2D1" presStyleIdx="4" presStyleCnt="5"/>
      <dgm:spPr/>
    </dgm:pt>
    <dgm:pt modelId="{42ED7CDB-3268-4A29-AF5B-A33E388889BB}" type="pres">
      <dgm:prSet presAssocID="{8927097D-59BF-4B1C-A4B1-79BE43C85D3F}" presName="node" presStyleLbl="node1" presStyleIdx="5" presStyleCnt="6">
        <dgm:presLayoutVars>
          <dgm:bulletEnabled val="1"/>
        </dgm:presLayoutVars>
      </dgm:prSet>
      <dgm:spPr/>
    </dgm:pt>
  </dgm:ptLst>
  <dgm:cxnLst>
    <dgm:cxn modelId="{1B961906-645B-4490-9888-319CF4CAEAAF}" type="presOf" srcId="{052048EF-BFE0-4DCA-A0DA-1CA5772EF1DE}" destId="{F8977BE9-57B2-405D-B936-0B589B031640}" srcOrd="1" destOrd="0" presId="urn:microsoft.com/office/officeart/2005/8/layout/process1"/>
    <dgm:cxn modelId="{ED8E1514-255F-45B4-8260-47811F650EF5}" type="presOf" srcId="{15B2946C-7A3C-4F59-85D3-1E81C2D82029}" destId="{A67C25EF-102F-4E29-8A96-AE8A0D168BCF}" srcOrd="0" destOrd="0" presId="urn:microsoft.com/office/officeart/2005/8/layout/process1"/>
    <dgm:cxn modelId="{7E26EE24-25EB-44A9-A1F5-59467E3BAF9B}" type="presOf" srcId="{54C57865-F10D-49D3-83B2-969D3092FA9A}" destId="{7F02FD48-CD12-4B78-B488-BC5CF21EB495}" srcOrd="0" destOrd="0" presId="urn:microsoft.com/office/officeart/2005/8/layout/process1"/>
    <dgm:cxn modelId="{E311B425-FD9B-4196-9170-62464884170C}" type="presOf" srcId="{53E9126A-4EC1-4442-90A1-61553B975CCA}" destId="{F0C2BB62-85FF-49FE-9D57-ABA04396F03A}" srcOrd="0" destOrd="0" presId="urn:microsoft.com/office/officeart/2005/8/layout/process1"/>
    <dgm:cxn modelId="{CDF4B531-34CD-46D9-A3BC-BB2B9294F9B9}" type="presOf" srcId="{C82305C3-F16B-4C5C-8D53-D37F6358A267}" destId="{16A5B9D6-4547-4F0E-9708-B729B4997D09}" srcOrd="1" destOrd="0" presId="urn:microsoft.com/office/officeart/2005/8/layout/process1"/>
    <dgm:cxn modelId="{87DAE837-1525-4E42-8094-0D172069DE3B}" type="presOf" srcId="{8927097D-59BF-4B1C-A4B1-79BE43C85D3F}" destId="{42ED7CDB-3268-4A29-AF5B-A33E388889BB}" srcOrd="0" destOrd="0" presId="urn:microsoft.com/office/officeart/2005/8/layout/process1"/>
    <dgm:cxn modelId="{01D1A93D-251D-41E9-9387-00E179AC6066}" type="presOf" srcId="{15B2946C-7A3C-4F59-85D3-1E81C2D82029}" destId="{D7D6600D-2A65-46C6-A58E-B160876F7498}" srcOrd="1" destOrd="0" presId="urn:microsoft.com/office/officeart/2005/8/layout/process1"/>
    <dgm:cxn modelId="{214A8D63-DD23-43DD-8EE1-5E003CA7D053}" type="presOf" srcId="{53E9126A-4EC1-4442-90A1-61553B975CCA}" destId="{E91EE2C9-D5C3-4F2A-8D0E-18EF96113CA5}" srcOrd="1" destOrd="0" presId="urn:microsoft.com/office/officeart/2005/8/layout/process1"/>
    <dgm:cxn modelId="{0EF9B667-4B8A-4277-A901-5A88960E1B58}" srcId="{54C57865-F10D-49D3-83B2-969D3092FA9A}" destId="{8927097D-59BF-4B1C-A4B1-79BE43C85D3F}" srcOrd="5" destOrd="0" parTransId="{5FDF728A-3242-40D5-8115-56B78E16E544}" sibTransId="{6DB5EE7F-0887-4C1F-AECE-AA89944EC9B0}"/>
    <dgm:cxn modelId="{65D6E74B-7D37-4C37-A6A1-2C2DFA0FBDFC}" type="presOf" srcId="{C82305C3-F16B-4C5C-8D53-D37F6358A267}" destId="{21ADF87D-BE50-40A1-B6E6-1F758C5B14F3}" srcOrd="0" destOrd="0" presId="urn:microsoft.com/office/officeart/2005/8/layout/process1"/>
    <dgm:cxn modelId="{FDF8F84F-3B0D-4592-B6B9-DF6D148685CE}" type="presOf" srcId="{53E0FEF0-D3CD-4B70-B9D5-D4F1E494C14C}" destId="{1C6A52E1-C449-4153-8205-8EA79125FE5A}" srcOrd="0" destOrd="0" presId="urn:microsoft.com/office/officeart/2005/8/layout/process1"/>
    <dgm:cxn modelId="{B7E1EA77-BD41-49D3-AF58-D30694AAD74C}" type="presOf" srcId="{5A8F94EA-822A-46D6-A050-0DF23CA74390}" destId="{E96C26A5-A020-4795-9C67-42D856BD20C6}" srcOrd="0" destOrd="0" presId="urn:microsoft.com/office/officeart/2005/8/layout/process1"/>
    <dgm:cxn modelId="{E85EF08C-5349-4B5B-8313-241AE624269F}" srcId="{54C57865-F10D-49D3-83B2-969D3092FA9A}" destId="{660CC767-D4C8-4EE2-8418-14885D8D7406}" srcOrd="3" destOrd="0" parTransId="{F7160C10-FEB6-445A-9C37-1D1DD6F70FFF}" sibTransId="{53E9126A-4EC1-4442-90A1-61553B975CCA}"/>
    <dgm:cxn modelId="{86A4F398-3687-48F3-8A66-430C83FEFAC3}" type="presOf" srcId="{5A8F94EA-822A-46D6-A050-0DF23CA74390}" destId="{2F51E64C-132F-4FAA-93F1-FD5381BB065E}" srcOrd="1" destOrd="0" presId="urn:microsoft.com/office/officeart/2005/8/layout/process1"/>
    <dgm:cxn modelId="{22EECB9A-D191-429D-9528-DBB6CC8A16D7}" type="presOf" srcId="{9A823B33-ADC4-4AE1-B2A7-EABC00DFB0EF}" destId="{669B9552-2459-4895-ACD9-9C03E1447FFF}" srcOrd="0" destOrd="0" presId="urn:microsoft.com/office/officeart/2005/8/layout/process1"/>
    <dgm:cxn modelId="{BC9E07B7-58B9-48BB-B0C7-88D9D36AC587}" type="presOf" srcId="{660CC767-D4C8-4EE2-8418-14885D8D7406}" destId="{087AEE4F-0436-4903-85E1-A53383A8BE8D}" srcOrd="0" destOrd="0" presId="urn:microsoft.com/office/officeart/2005/8/layout/process1"/>
    <dgm:cxn modelId="{258CCDB8-BA34-468B-A38C-CAC39AB8A106}" type="presOf" srcId="{9373F863-5166-4D39-BE7B-DE085EDF1D43}" destId="{3720BC34-06A0-42DF-A747-9F2F898605FB}" srcOrd="0" destOrd="0" presId="urn:microsoft.com/office/officeart/2005/8/layout/process1"/>
    <dgm:cxn modelId="{98A5D7BA-C643-4F59-A01A-FC77193B6F45}" srcId="{54C57865-F10D-49D3-83B2-969D3092FA9A}" destId="{53E0FEF0-D3CD-4B70-B9D5-D4F1E494C14C}" srcOrd="0" destOrd="0" parTransId="{2360A618-ADE5-4093-8B60-1DFB7F1F5C17}" sibTransId="{5A8F94EA-822A-46D6-A050-0DF23CA74390}"/>
    <dgm:cxn modelId="{EFEA1CC2-3997-4FDA-9287-567B3BC0647D}" srcId="{54C57865-F10D-49D3-83B2-969D3092FA9A}" destId="{9373F863-5166-4D39-BE7B-DE085EDF1D43}" srcOrd="2" destOrd="0" parTransId="{79B74C57-05D6-4B7E-B2EC-D0B51AC07EB9}" sibTransId="{C82305C3-F16B-4C5C-8D53-D37F6358A267}"/>
    <dgm:cxn modelId="{7175C4C5-8FAB-40D9-90B6-693CF039B6E2}" type="presOf" srcId="{88ADDC8E-3C7F-4613-8CD0-8DF85CB43442}" destId="{45B10439-AC9C-4FD9-B56F-3EBB0D309E2D}" srcOrd="0" destOrd="0" presId="urn:microsoft.com/office/officeart/2005/8/layout/process1"/>
    <dgm:cxn modelId="{782523D2-4F9E-451D-A72B-6AA718AF0D2B}" srcId="{54C57865-F10D-49D3-83B2-969D3092FA9A}" destId="{88ADDC8E-3C7F-4613-8CD0-8DF85CB43442}" srcOrd="4" destOrd="0" parTransId="{D1D294D8-42A4-4BCC-AEBA-466616186094}" sibTransId="{15B2946C-7A3C-4F59-85D3-1E81C2D82029}"/>
    <dgm:cxn modelId="{048660D5-0204-40E8-A706-42381CCEE635}" type="presOf" srcId="{052048EF-BFE0-4DCA-A0DA-1CA5772EF1DE}" destId="{588252DF-9A6B-41E6-A1B5-AA07D0BCC9F1}" srcOrd="0" destOrd="0" presId="urn:microsoft.com/office/officeart/2005/8/layout/process1"/>
    <dgm:cxn modelId="{5CA734E5-F595-4438-9701-F40986E7F688}" srcId="{54C57865-F10D-49D3-83B2-969D3092FA9A}" destId="{9A823B33-ADC4-4AE1-B2A7-EABC00DFB0EF}" srcOrd="1" destOrd="0" parTransId="{C22E614D-6E7B-44F2-9DB4-5B3E69540A48}" sibTransId="{052048EF-BFE0-4DCA-A0DA-1CA5772EF1DE}"/>
    <dgm:cxn modelId="{3D108E6F-A81E-4795-8D10-626CB5573FD8}" type="presParOf" srcId="{7F02FD48-CD12-4B78-B488-BC5CF21EB495}" destId="{1C6A52E1-C449-4153-8205-8EA79125FE5A}" srcOrd="0" destOrd="0" presId="urn:microsoft.com/office/officeart/2005/8/layout/process1"/>
    <dgm:cxn modelId="{13F81EEF-B9EA-4CF8-A6D4-47CC79E94C5C}" type="presParOf" srcId="{7F02FD48-CD12-4B78-B488-BC5CF21EB495}" destId="{E96C26A5-A020-4795-9C67-42D856BD20C6}" srcOrd="1" destOrd="0" presId="urn:microsoft.com/office/officeart/2005/8/layout/process1"/>
    <dgm:cxn modelId="{B2643592-7750-4288-A8FD-D9CECDE5C6D7}" type="presParOf" srcId="{E96C26A5-A020-4795-9C67-42D856BD20C6}" destId="{2F51E64C-132F-4FAA-93F1-FD5381BB065E}" srcOrd="0" destOrd="0" presId="urn:microsoft.com/office/officeart/2005/8/layout/process1"/>
    <dgm:cxn modelId="{8763457C-2B4C-48A0-8D6E-B247A7D9DB01}" type="presParOf" srcId="{7F02FD48-CD12-4B78-B488-BC5CF21EB495}" destId="{669B9552-2459-4895-ACD9-9C03E1447FFF}" srcOrd="2" destOrd="0" presId="urn:microsoft.com/office/officeart/2005/8/layout/process1"/>
    <dgm:cxn modelId="{13B4A346-4B6D-40C7-8A71-E5B445452EB5}" type="presParOf" srcId="{7F02FD48-CD12-4B78-B488-BC5CF21EB495}" destId="{588252DF-9A6B-41E6-A1B5-AA07D0BCC9F1}" srcOrd="3" destOrd="0" presId="urn:microsoft.com/office/officeart/2005/8/layout/process1"/>
    <dgm:cxn modelId="{221F4379-DFFA-48CB-8AD8-1EA4BB9CCBE8}" type="presParOf" srcId="{588252DF-9A6B-41E6-A1B5-AA07D0BCC9F1}" destId="{F8977BE9-57B2-405D-B936-0B589B031640}" srcOrd="0" destOrd="0" presId="urn:microsoft.com/office/officeart/2005/8/layout/process1"/>
    <dgm:cxn modelId="{F3278CDA-D7AF-433E-ABD5-E106CB3924C8}" type="presParOf" srcId="{7F02FD48-CD12-4B78-B488-BC5CF21EB495}" destId="{3720BC34-06A0-42DF-A747-9F2F898605FB}" srcOrd="4" destOrd="0" presId="urn:microsoft.com/office/officeart/2005/8/layout/process1"/>
    <dgm:cxn modelId="{74BEA5F9-EE76-4C78-AD9C-B43DC36085B3}" type="presParOf" srcId="{7F02FD48-CD12-4B78-B488-BC5CF21EB495}" destId="{21ADF87D-BE50-40A1-B6E6-1F758C5B14F3}" srcOrd="5" destOrd="0" presId="urn:microsoft.com/office/officeart/2005/8/layout/process1"/>
    <dgm:cxn modelId="{73013387-0BA4-4FBF-8155-CD0E4A859863}" type="presParOf" srcId="{21ADF87D-BE50-40A1-B6E6-1F758C5B14F3}" destId="{16A5B9D6-4547-4F0E-9708-B729B4997D09}" srcOrd="0" destOrd="0" presId="urn:microsoft.com/office/officeart/2005/8/layout/process1"/>
    <dgm:cxn modelId="{2A3EA0C7-AE32-47F7-AEA1-FBF7235E9AA1}" type="presParOf" srcId="{7F02FD48-CD12-4B78-B488-BC5CF21EB495}" destId="{087AEE4F-0436-4903-85E1-A53383A8BE8D}" srcOrd="6" destOrd="0" presId="urn:microsoft.com/office/officeart/2005/8/layout/process1"/>
    <dgm:cxn modelId="{9C7FD20D-3138-4DB7-AA43-6E5C8783131C}" type="presParOf" srcId="{7F02FD48-CD12-4B78-B488-BC5CF21EB495}" destId="{F0C2BB62-85FF-49FE-9D57-ABA04396F03A}" srcOrd="7" destOrd="0" presId="urn:microsoft.com/office/officeart/2005/8/layout/process1"/>
    <dgm:cxn modelId="{6D6FF12C-1168-4CF0-9E83-F486D92A9482}" type="presParOf" srcId="{F0C2BB62-85FF-49FE-9D57-ABA04396F03A}" destId="{E91EE2C9-D5C3-4F2A-8D0E-18EF96113CA5}" srcOrd="0" destOrd="0" presId="urn:microsoft.com/office/officeart/2005/8/layout/process1"/>
    <dgm:cxn modelId="{8223380D-95A8-42E9-AF55-D16608399587}" type="presParOf" srcId="{7F02FD48-CD12-4B78-B488-BC5CF21EB495}" destId="{45B10439-AC9C-4FD9-B56F-3EBB0D309E2D}" srcOrd="8" destOrd="0" presId="urn:microsoft.com/office/officeart/2005/8/layout/process1"/>
    <dgm:cxn modelId="{4EC2EB69-7E4A-41E5-B8D7-3541B998AB75}" type="presParOf" srcId="{7F02FD48-CD12-4B78-B488-BC5CF21EB495}" destId="{A67C25EF-102F-4E29-8A96-AE8A0D168BCF}" srcOrd="9" destOrd="0" presId="urn:microsoft.com/office/officeart/2005/8/layout/process1"/>
    <dgm:cxn modelId="{D3E653EA-7C84-4D8A-AFFF-92916F351045}" type="presParOf" srcId="{A67C25EF-102F-4E29-8A96-AE8A0D168BCF}" destId="{D7D6600D-2A65-46C6-A58E-B160876F7498}" srcOrd="0" destOrd="0" presId="urn:microsoft.com/office/officeart/2005/8/layout/process1"/>
    <dgm:cxn modelId="{3E44A00B-07FA-4758-BE77-55059A9F00CE}" type="presParOf" srcId="{7F02FD48-CD12-4B78-B488-BC5CF21EB495}" destId="{42ED7CDB-3268-4A29-AF5B-A33E388889BB}" srcOrd="10" destOrd="0" presId="urn:microsoft.com/office/officeart/2005/8/layout/process1"/>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6A52E1-C449-4153-8205-8EA79125FE5A}">
      <dsp:nvSpPr>
        <dsp:cNvPr id="0" name=""/>
        <dsp:cNvSpPr/>
      </dsp:nvSpPr>
      <dsp:spPr>
        <a:xfrm>
          <a:off x="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Image aqusition</a:t>
          </a:r>
        </a:p>
      </dsp:txBody>
      <dsp:txXfrm>
        <a:off x="12052" y="206362"/>
        <a:ext cx="661695" cy="387376"/>
      </dsp:txXfrm>
    </dsp:sp>
    <dsp:sp modelId="{E96C26A5-A020-4795-9C67-42D856BD20C6}">
      <dsp:nvSpPr>
        <dsp:cNvPr id="0" name=""/>
        <dsp:cNvSpPr/>
      </dsp:nvSpPr>
      <dsp:spPr>
        <a:xfrm>
          <a:off x="754380" y="315010"/>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754380" y="349026"/>
        <a:ext cx="101772" cy="102046"/>
      </dsp:txXfrm>
    </dsp:sp>
    <dsp:sp modelId="{669B9552-2459-4895-ACD9-9C03E1447FFF}">
      <dsp:nvSpPr>
        <dsp:cNvPr id="0" name=""/>
        <dsp:cNvSpPr/>
      </dsp:nvSpPr>
      <dsp:spPr>
        <a:xfrm>
          <a:off x="96012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Pre-Processsing </a:t>
          </a:r>
        </a:p>
      </dsp:txBody>
      <dsp:txXfrm>
        <a:off x="972172" y="206362"/>
        <a:ext cx="661695" cy="387376"/>
      </dsp:txXfrm>
    </dsp:sp>
    <dsp:sp modelId="{588252DF-9A6B-41E6-A1B5-AA07D0BCC9F1}">
      <dsp:nvSpPr>
        <dsp:cNvPr id="0" name=""/>
        <dsp:cNvSpPr/>
      </dsp:nvSpPr>
      <dsp:spPr>
        <a:xfrm>
          <a:off x="1714500" y="315010"/>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1714500" y="349026"/>
        <a:ext cx="101772" cy="102046"/>
      </dsp:txXfrm>
    </dsp:sp>
    <dsp:sp modelId="{3720BC34-06A0-42DF-A747-9F2F898605FB}">
      <dsp:nvSpPr>
        <dsp:cNvPr id="0" name=""/>
        <dsp:cNvSpPr/>
      </dsp:nvSpPr>
      <dsp:spPr>
        <a:xfrm>
          <a:off x="192024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Feature Extraction</a:t>
          </a:r>
        </a:p>
      </dsp:txBody>
      <dsp:txXfrm>
        <a:off x="1932292" y="206362"/>
        <a:ext cx="661695" cy="387376"/>
      </dsp:txXfrm>
    </dsp:sp>
    <dsp:sp modelId="{21ADF87D-BE50-40A1-B6E6-1F758C5B14F3}">
      <dsp:nvSpPr>
        <dsp:cNvPr id="0" name=""/>
        <dsp:cNvSpPr/>
      </dsp:nvSpPr>
      <dsp:spPr>
        <a:xfrm>
          <a:off x="2674620" y="315010"/>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2674620" y="349026"/>
        <a:ext cx="101772" cy="102046"/>
      </dsp:txXfrm>
    </dsp:sp>
    <dsp:sp modelId="{087AEE4F-0436-4903-85E1-A53383A8BE8D}">
      <dsp:nvSpPr>
        <dsp:cNvPr id="0" name=""/>
        <dsp:cNvSpPr/>
      </dsp:nvSpPr>
      <dsp:spPr>
        <a:xfrm>
          <a:off x="288036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Classification</a:t>
          </a:r>
        </a:p>
      </dsp:txBody>
      <dsp:txXfrm>
        <a:off x="2892412" y="206362"/>
        <a:ext cx="661695" cy="387376"/>
      </dsp:txXfrm>
    </dsp:sp>
    <dsp:sp modelId="{F0C2BB62-85FF-49FE-9D57-ABA04396F03A}">
      <dsp:nvSpPr>
        <dsp:cNvPr id="0" name=""/>
        <dsp:cNvSpPr/>
      </dsp:nvSpPr>
      <dsp:spPr>
        <a:xfrm>
          <a:off x="3634740" y="315010"/>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3634740" y="349026"/>
        <a:ext cx="101772" cy="102046"/>
      </dsp:txXfrm>
    </dsp:sp>
    <dsp:sp modelId="{45B10439-AC9C-4FD9-B56F-3EBB0D309E2D}">
      <dsp:nvSpPr>
        <dsp:cNvPr id="0" name=""/>
        <dsp:cNvSpPr/>
      </dsp:nvSpPr>
      <dsp:spPr>
        <a:xfrm>
          <a:off x="384048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Post-processing</a:t>
          </a:r>
        </a:p>
      </dsp:txBody>
      <dsp:txXfrm>
        <a:off x="3852532" y="206362"/>
        <a:ext cx="661695" cy="387376"/>
      </dsp:txXfrm>
    </dsp:sp>
    <dsp:sp modelId="{A67C25EF-102F-4E29-8A96-AE8A0D168BCF}">
      <dsp:nvSpPr>
        <dsp:cNvPr id="0" name=""/>
        <dsp:cNvSpPr/>
      </dsp:nvSpPr>
      <dsp:spPr>
        <a:xfrm>
          <a:off x="4594860" y="315010"/>
          <a:ext cx="145389" cy="1700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4594860" y="349026"/>
        <a:ext cx="101772" cy="102046"/>
      </dsp:txXfrm>
    </dsp:sp>
    <dsp:sp modelId="{42ED7CDB-3268-4A29-AF5B-A33E388889BB}">
      <dsp:nvSpPr>
        <dsp:cNvPr id="0" name=""/>
        <dsp:cNvSpPr/>
      </dsp:nvSpPr>
      <dsp:spPr>
        <a:xfrm>
          <a:off x="4800600" y="194310"/>
          <a:ext cx="685799" cy="411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Class labels</a:t>
          </a:r>
        </a:p>
      </dsp:txBody>
      <dsp:txXfrm>
        <a:off x="4812652" y="206362"/>
        <a:ext cx="661695" cy="3873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28CB2D-2FEC-4F7E-8C5E-44162F0B148D}">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AD9B3-5868-4FBB-9B3D-EAD23851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97</Pages>
  <Words>30538</Words>
  <Characters>174070</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Machine Learning-based Automated Facial Emotion Recognition</vt:lpstr>
    </vt:vector>
  </TitlesOfParts>
  <Company/>
  <LinksUpToDate>false</LinksUpToDate>
  <CharactersWithSpaces>204200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Learning-based Automated Facial Emotion Recognition</dc:title>
  <dc:subject/>
  <dc:creator>alexandru.neagu</dc:creator>
  <cp:keywords/>
  <dc:description/>
  <cp:lastModifiedBy>alexandru.neagu</cp:lastModifiedBy>
  <cp:revision>842</cp:revision>
  <cp:lastPrinted>2021-08-26T14:32:00Z</cp:lastPrinted>
  <dcterms:created xsi:type="dcterms:W3CDTF">2021-08-22T16:54:00Z</dcterms:created>
  <dcterms:modified xsi:type="dcterms:W3CDTF">2021-08-26T14:32:00Z</dcterms:modified>
</cp:coreProperties>
</file>